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0935" w:rsidRDefault="002D0935" w:rsidP="00871E1A">
      <w:pPr>
        <w:pStyle w:val="BodyText"/>
        <w:framePr w:wrap="auto" w:vAnchor="page" w:hAnchor="page" w:x="1261" w:y="1153"/>
      </w:pPr>
      <w:r>
        <w:t xml:space="preserve">                                                                                                                             </w:t>
      </w:r>
    </w:p>
    <w:p w:rsidR="00871E1A" w:rsidRPr="00871E1A" w:rsidRDefault="001853D7" w:rsidP="00871E1A">
      <w:pPr>
        <w:pStyle w:val="BodyText"/>
        <w:framePr w:wrap="auto" w:vAnchor="page" w:hAnchor="page" w:x="1261" w:y="1153"/>
      </w:pPr>
      <w:r>
        <w:rPr>
          <w:noProof/>
        </w:rPr>
        <w:drawing>
          <wp:inline distT="0" distB="0" distL="0" distR="0">
            <wp:extent cx="904875" cy="1190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04875" cy="1190625"/>
                    </a:xfrm>
                    <a:prstGeom prst="rect">
                      <a:avLst/>
                    </a:prstGeom>
                    <a:noFill/>
                    <a:ln>
                      <a:noFill/>
                    </a:ln>
                  </pic:spPr>
                </pic:pic>
              </a:graphicData>
            </a:graphic>
          </wp:inline>
        </w:drawing>
      </w:r>
    </w:p>
    <w:p w:rsidR="00916969" w:rsidRPr="00871E1A" w:rsidRDefault="00916969" w:rsidP="00916969">
      <w:pPr>
        <w:pStyle w:val="ExecOffice"/>
        <w:framePr w:w="6926" w:wrap="notBeside" w:vAnchor="page" w:x="3732" w:y="1022"/>
        <w:widowControl/>
        <w:rPr>
          <w:rFonts w:ascii="Times New Roman" w:hAnsi="Times New Roman" w:cs="Times New Roman"/>
        </w:rPr>
      </w:pPr>
    </w:p>
    <w:p w:rsidR="00916969" w:rsidRPr="00871E1A" w:rsidDel="00FC68B9" w:rsidRDefault="00FC68B9" w:rsidP="00916969">
      <w:pPr>
        <w:framePr w:w="6926" w:hSpace="187" w:wrap="notBeside" w:vAnchor="page" w:hAnchor="page" w:x="3732" w:y="1022"/>
        <w:jc w:val="center"/>
        <w:rPr>
          <w:del w:id="0" w:author="Caree2" w:date="2016-10-28T06:01:00Z"/>
          <w:rFonts w:ascii="Times New Roman" w:hAnsi="Times New Roman"/>
          <w:sz w:val="36"/>
        </w:rPr>
      </w:pPr>
      <w:ins w:id="1" w:author="Caree2" w:date="2016-10-28T06:01:00Z">
        <w:r>
          <w:rPr>
            <w:rFonts w:ascii="Times New Roman" w:hAnsi="Times New Roman"/>
            <w:sz w:val="36"/>
          </w:rPr>
          <w:t>Lab 0</w:t>
        </w:r>
      </w:ins>
      <w:ins w:id="2" w:author="Caree2" w:date="2016-10-29T12:57:00Z">
        <w:r w:rsidR="004E0D56">
          <w:rPr>
            <w:rFonts w:ascii="Times New Roman" w:hAnsi="Times New Roman"/>
            <w:sz w:val="36"/>
          </w:rPr>
          <w:t>2</w:t>
        </w:r>
      </w:ins>
      <w:ins w:id="3" w:author="Caree2" w:date="2016-10-28T06:01:00Z">
        <w:r>
          <w:rPr>
            <w:rFonts w:ascii="Times New Roman" w:hAnsi="Times New Roman"/>
            <w:sz w:val="36"/>
          </w:rPr>
          <w:t xml:space="preserve"> Ecomm </w:t>
        </w:r>
      </w:ins>
      <w:ins w:id="4" w:author="Caree2" w:date="2016-10-29T12:58:00Z">
        <w:r w:rsidR="004E0D56">
          <w:rPr>
            <w:rFonts w:ascii="Times New Roman" w:hAnsi="Times New Roman"/>
            <w:sz w:val="36"/>
          </w:rPr>
          <w:t>User Service</w:t>
        </w:r>
      </w:ins>
      <w:ins w:id="5" w:author="Caree2" w:date="2016-10-28T06:02:00Z">
        <w:r>
          <w:rPr>
            <w:rFonts w:ascii="Times New Roman" w:hAnsi="Times New Roman"/>
            <w:sz w:val="36"/>
          </w:rPr>
          <w:t xml:space="preserve"> </w:t>
        </w:r>
        <w:r w:rsidRPr="00FC68B9">
          <w:rPr>
            <w:rFonts w:ascii="Times New Roman" w:hAnsi="Times New Roman"/>
            <w:sz w:val="36"/>
          </w:rPr>
          <w:sym w:font="Wingdings" w:char="F0E0"/>
        </w:r>
        <w:r>
          <w:rPr>
            <w:rFonts w:ascii="Times New Roman" w:hAnsi="Times New Roman"/>
            <w:sz w:val="36"/>
          </w:rPr>
          <w:t xml:space="preserve"> </w:t>
        </w:r>
      </w:ins>
      <w:ins w:id="6" w:author="Caree2" w:date="2016-10-29T12:58:00Z">
        <w:r w:rsidR="004E0D56">
          <w:rPr>
            <w:rFonts w:ascii="Times New Roman" w:hAnsi="Times New Roman"/>
            <w:sz w:val="36"/>
          </w:rPr>
          <w:t>REST Microservice</w:t>
        </w:r>
      </w:ins>
      <w:del w:id="7" w:author="Caree2" w:date="2016-10-28T06:01:00Z">
        <w:r w:rsidR="00916969" w:rsidRPr="00871E1A" w:rsidDel="00FC68B9">
          <w:rPr>
            <w:rFonts w:ascii="Times New Roman" w:hAnsi="Times New Roman"/>
            <w:sz w:val="36"/>
          </w:rPr>
          <w:delText>The Commonwealth of Massachusetts</w:delText>
        </w:r>
      </w:del>
    </w:p>
    <w:p w:rsidR="00916969" w:rsidRPr="00871E1A" w:rsidDel="00FC68B9" w:rsidRDefault="00916969">
      <w:pPr>
        <w:framePr w:w="6926" w:hSpace="187" w:wrap="notBeside" w:vAnchor="page" w:hAnchor="page" w:x="3732" w:y="1022"/>
        <w:jc w:val="center"/>
        <w:rPr>
          <w:del w:id="8" w:author="Caree2" w:date="2016-10-28T06:01:00Z"/>
        </w:rPr>
        <w:pPrChange w:id="9" w:author="Caree2" w:date="2016-10-28T06:01:00Z">
          <w:pPr>
            <w:pStyle w:val="BodyTextIndent3"/>
            <w:framePr w:w="6926" w:wrap="auto" w:vAnchor="page" w:hAnchor="page" w:x="3732" w:y="1022"/>
          </w:pPr>
        </w:pPrChange>
      </w:pPr>
      <w:del w:id="10" w:author="Caree2" w:date="2016-10-28T06:01:00Z">
        <w:r w:rsidRPr="00871E1A" w:rsidDel="00FC68B9">
          <w:rPr>
            <w:rFonts w:ascii="Times New Roman" w:hAnsi="Times New Roman"/>
          </w:rPr>
          <w:delText>Executive Office of Health and Human Services</w:delText>
        </w:r>
      </w:del>
    </w:p>
    <w:p w:rsidR="00916969" w:rsidRPr="00871E1A" w:rsidDel="00FC68B9" w:rsidRDefault="00916969">
      <w:pPr>
        <w:framePr w:w="6926" w:hSpace="187" w:wrap="notBeside" w:vAnchor="page" w:hAnchor="page" w:x="3732" w:y="1022"/>
        <w:jc w:val="center"/>
        <w:rPr>
          <w:del w:id="11" w:author="Caree2" w:date="2016-10-28T06:01:00Z"/>
        </w:rPr>
        <w:pPrChange w:id="12" w:author="Caree2" w:date="2016-10-28T06:01:00Z">
          <w:pPr>
            <w:pStyle w:val="BodyTextIndent3"/>
            <w:framePr w:w="6926" w:wrap="auto" w:vAnchor="page" w:hAnchor="page" w:x="3732" w:y="1022"/>
          </w:pPr>
        </w:pPrChange>
      </w:pPr>
      <w:del w:id="13" w:author="Caree2" w:date="2016-10-28T06:01:00Z">
        <w:r w:rsidRPr="00871E1A" w:rsidDel="00FC68B9">
          <w:rPr>
            <w:rFonts w:ascii="Times New Roman" w:hAnsi="Times New Roman"/>
          </w:rPr>
          <w:delText>Department of Public Health</w:delText>
        </w:r>
      </w:del>
    </w:p>
    <w:p w:rsidR="00916969" w:rsidRPr="00871E1A" w:rsidDel="004E0D56" w:rsidRDefault="00916969">
      <w:pPr>
        <w:framePr w:w="6926" w:hSpace="187" w:wrap="notBeside" w:vAnchor="page" w:hAnchor="page" w:x="3732" w:y="1022"/>
        <w:jc w:val="center"/>
        <w:rPr>
          <w:del w:id="14" w:author="Caree2" w:date="2016-10-29T12:58:00Z"/>
        </w:rPr>
        <w:pPrChange w:id="15" w:author="Caree2" w:date="2016-10-28T06:01:00Z">
          <w:pPr>
            <w:pStyle w:val="BodyTextIndent3"/>
            <w:framePr w:w="6926" w:wrap="auto" w:vAnchor="page" w:hAnchor="page" w:x="3732" w:y="1022"/>
          </w:pPr>
        </w:pPrChange>
      </w:pPr>
      <w:del w:id="16" w:author="Caree2" w:date="2016-10-28T06:01:00Z">
        <w:r w:rsidRPr="00871E1A" w:rsidDel="00FC68B9">
          <w:rPr>
            <w:rFonts w:ascii="Times New Roman" w:hAnsi="Times New Roman"/>
          </w:rPr>
          <w:delText>Bureau of Environmental Health</w:delText>
        </w:r>
      </w:del>
    </w:p>
    <w:p w:rsidR="00916969" w:rsidRPr="00871E1A" w:rsidRDefault="00916969">
      <w:pPr>
        <w:framePr w:w="6926" w:hSpace="187" w:wrap="notBeside" w:vAnchor="page" w:hAnchor="page" w:x="3732" w:y="1022"/>
        <w:jc w:val="center"/>
        <w:pPrChange w:id="17" w:author="Caree2" w:date="2016-10-29T12:58:00Z">
          <w:pPr>
            <w:pStyle w:val="BodyTextIndent3"/>
            <w:framePr w:w="6926" w:wrap="auto" w:vAnchor="page" w:hAnchor="page" w:x="3732" w:y="1022"/>
          </w:pPr>
        </w:pPrChange>
      </w:pPr>
      <w:r w:rsidRPr="00871E1A">
        <w:rPr>
          <w:rFonts w:ascii="Times New Roman" w:hAnsi="Times New Roman"/>
        </w:rPr>
        <w:t>Food Protection Program</w:t>
      </w:r>
    </w:p>
    <w:p w:rsidR="00916969" w:rsidRPr="00871E1A" w:rsidRDefault="00916969" w:rsidP="00916969">
      <w:pPr>
        <w:pStyle w:val="ExecOffice"/>
        <w:framePr w:w="6926" w:wrap="notBeside" w:vAnchor="page" w:x="3732" w:y="1022"/>
        <w:rPr>
          <w:rFonts w:ascii="Times New Roman" w:hAnsi="Times New Roman" w:cs="Times New Roman"/>
        </w:rPr>
      </w:pPr>
    </w:p>
    <w:p w:rsidR="00916969" w:rsidRDefault="001853D7" w:rsidP="00916969">
      <w:pPr>
        <w:pStyle w:val="BodyText"/>
        <w:rPr>
          <w:sz w:val="44"/>
        </w:rPr>
      </w:pPr>
      <w:r>
        <w:rPr>
          <w:noProof/>
        </w:rPr>
        <mc:AlternateContent>
          <mc:Choice Requires="wps">
            <w:drawing>
              <wp:anchor distT="0" distB="0" distL="114300" distR="114300" simplePos="0" relativeHeight="251651072" behindDoc="1" locked="0" layoutInCell="1" allowOverlap="1">
                <wp:simplePos x="0" y="0"/>
                <wp:positionH relativeFrom="column">
                  <wp:posOffset>88900</wp:posOffset>
                </wp:positionH>
                <wp:positionV relativeFrom="paragraph">
                  <wp:posOffset>2124710</wp:posOffset>
                </wp:positionV>
                <wp:extent cx="5336540" cy="2686685"/>
                <wp:effectExtent l="12700" t="10160" r="13335" b="8255"/>
                <wp:wrapTight wrapText="bothSides">
                  <wp:wrapPolygon edited="0">
                    <wp:start x="-39" y="-77"/>
                    <wp:lineTo x="-39" y="21523"/>
                    <wp:lineTo x="21639" y="21523"/>
                    <wp:lineTo x="21639" y="-77"/>
                    <wp:lineTo x="-39" y="-77"/>
                  </wp:wrapPolygon>
                </wp:wrapTight>
                <wp:docPr id="2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6540" cy="2686685"/>
                        </a:xfrm>
                        <a:prstGeom prst="rect">
                          <a:avLst/>
                        </a:prstGeom>
                        <a:solidFill>
                          <a:srgbClr val="FFFFFF"/>
                        </a:solidFill>
                        <a:ln w="9525">
                          <a:solidFill>
                            <a:srgbClr val="000000"/>
                          </a:solidFill>
                          <a:miter lim="800000"/>
                          <a:headEnd/>
                          <a:tailEnd/>
                        </a:ln>
                      </wps:spPr>
                      <wps:txbx>
                        <w:txbxContent>
                          <w:p w:rsidR="000F587C" w:rsidRDefault="000F587C" w:rsidP="00916969">
                            <w:pPr>
                              <w:shd w:val="clear" w:color="auto" w:fill="FFFFFF"/>
                              <w:tabs>
                                <w:tab w:val="left" w:pos="360"/>
                              </w:tabs>
                              <w:jc w:val="center"/>
                              <w:rPr>
                                <w:rFonts w:ascii="Times New Roman" w:hAnsi="Times New Roman"/>
                                <w:b/>
                                <w:bCs/>
                                <w:sz w:val="48"/>
                                <w:szCs w:val="48"/>
                              </w:rPr>
                            </w:pPr>
                          </w:p>
                          <w:p w:rsidR="000F587C" w:rsidDel="008811C5" w:rsidRDefault="000F587C" w:rsidP="00916969">
                            <w:pPr>
                              <w:shd w:val="clear" w:color="auto" w:fill="FFFFFF"/>
                              <w:tabs>
                                <w:tab w:val="left" w:pos="360"/>
                              </w:tabs>
                              <w:jc w:val="center"/>
                              <w:rPr>
                                <w:del w:id="18" w:author="Caree2" w:date="2016-10-29T12:59:00Z"/>
                                <w:rFonts w:ascii="Times New Roman" w:hAnsi="Times New Roman"/>
                                <w:b/>
                                <w:bCs/>
                                <w:sz w:val="48"/>
                                <w:szCs w:val="48"/>
                              </w:rPr>
                            </w:pPr>
                            <w:ins w:id="19" w:author="Caree2" w:date="2016-10-28T06:02:00Z">
                              <w:r>
                                <w:rPr>
                                  <w:rFonts w:ascii="Times New Roman" w:hAnsi="Times New Roman"/>
                                  <w:b/>
                                  <w:bCs/>
                                  <w:sz w:val="48"/>
                                  <w:szCs w:val="48"/>
                                </w:rPr>
                                <w:t xml:space="preserve">Spring Cloud </w:t>
                              </w:r>
                            </w:ins>
                            <w:ins w:id="20" w:author="Caree2" w:date="2016-10-29T12:58:00Z">
                              <w:r>
                                <w:rPr>
                                  <w:rFonts w:ascii="Times New Roman" w:hAnsi="Times New Roman"/>
                                  <w:b/>
                                  <w:bCs/>
                                  <w:sz w:val="48"/>
                                  <w:szCs w:val="48"/>
                                </w:rPr>
                                <w:t xml:space="preserve">User REST </w:t>
                              </w:r>
                            </w:ins>
                            <w:del w:id="21" w:author="Caree2" w:date="2016-10-28T06:02:00Z">
                              <w:r w:rsidDel="00BA150B">
                                <w:rPr>
                                  <w:rFonts w:ascii="Times New Roman" w:hAnsi="Times New Roman"/>
                                  <w:b/>
                                  <w:bCs/>
                                  <w:sz w:val="48"/>
                                  <w:szCs w:val="48"/>
                                </w:rPr>
                                <w:delText>Mobile Poultry Processing Unit</w:delText>
                              </w:r>
                            </w:del>
                            <w:ins w:id="22" w:author="Caree2" w:date="2016-10-28T06:02:00Z">
                              <w:r>
                                <w:rPr>
                                  <w:rFonts w:ascii="Times New Roman" w:hAnsi="Times New Roman"/>
                                  <w:b/>
                                  <w:bCs/>
                                  <w:sz w:val="48"/>
                                  <w:szCs w:val="48"/>
                                </w:rPr>
                                <w:t xml:space="preserve">Service </w:t>
                              </w:r>
                            </w:ins>
                          </w:p>
                          <w:p w:rsidR="000F587C" w:rsidRDefault="000F587C" w:rsidP="00916969">
                            <w:pPr>
                              <w:shd w:val="clear" w:color="auto" w:fill="FFFFFF"/>
                              <w:tabs>
                                <w:tab w:val="left" w:pos="360"/>
                              </w:tabs>
                              <w:jc w:val="center"/>
                              <w:rPr>
                                <w:ins w:id="23" w:author="Caree2" w:date="2016-10-29T12:59:00Z"/>
                                <w:rFonts w:ascii="Times New Roman" w:hAnsi="Times New Roman"/>
                                <w:bCs/>
                                <w:sz w:val="44"/>
                                <w:szCs w:val="44"/>
                              </w:rPr>
                            </w:pPr>
                          </w:p>
                          <w:p w:rsidR="000F587C" w:rsidRDefault="000F587C" w:rsidP="00916969">
                            <w:pPr>
                              <w:shd w:val="clear" w:color="auto" w:fill="FFFFFF"/>
                              <w:tabs>
                                <w:tab w:val="left" w:pos="360"/>
                              </w:tabs>
                              <w:jc w:val="center"/>
                              <w:rPr>
                                <w:rFonts w:ascii="Times New Roman" w:hAnsi="Times New Roman"/>
                                <w:bCs/>
                                <w:sz w:val="44"/>
                                <w:szCs w:val="44"/>
                              </w:rPr>
                            </w:pPr>
                          </w:p>
                          <w:p w:rsidR="000F587C" w:rsidRDefault="000F587C">
                            <w:pPr>
                              <w:shd w:val="clear" w:color="auto" w:fill="FFFFFF"/>
                              <w:tabs>
                                <w:tab w:val="left" w:pos="360"/>
                              </w:tabs>
                              <w:jc w:val="center"/>
                              <w:rPr>
                                <w:ins w:id="24" w:author="Caree2" w:date="2016-10-28T06:03:00Z"/>
                                <w:rFonts w:ascii="Times New Roman" w:hAnsi="Times New Roman"/>
                                <w:bCs/>
                                <w:sz w:val="44"/>
                                <w:szCs w:val="44"/>
                              </w:rPr>
                              <w:pPrChange w:id="25" w:author="Caree2" w:date="2016-10-28T06:02:00Z">
                                <w:pPr>
                                  <w:jc w:val="center"/>
                                </w:pPr>
                              </w:pPrChange>
                            </w:pPr>
                            <w:ins w:id="26" w:author="Caree2" w:date="2016-10-28T06:02:00Z">
                              <w:r>
                                <w:rPr>
                                  <w:rFonts w:ascii="Times New Roman" w:hAnsi="Times New Roman"/>
                                  <w:bCs/>
                                  <w:sz w:val="44"/>
                                  <w:szCs w:val="44"/>
                                </w:rPr>
                                <w:t xml:space="preserve">Udemy Spring Cloud Course </w:t>
                              </w:r>
                            </w:ins>
                          </w:p>
                          <w:p w:rsidR="000F587C" w:rsidRDefault="000F587C">
                            <w:pPr>
                              <w:shd w:val="clear" w:color="auto" w:fill="FFFFFF"/>
                              <w:tabs>
                                <w:tab w:val="left" w:pos="360"/>
                              </w:tabs>
                              <w:jc w:val="center"/>
                              <w:rPr>
                                <w:ins w:id="27" w:author="Caree2" w:date="2016-10-28T06:03:00Z"/>
                                <w:rFonts w:ascii="Times New Roman" w:hAnsi="Times New Roman"/>
                                <w:bCs/>
                                <w:sz w:val="44"/>
                                <w:szCs w:val="44"/>
                              </w:rPr>
                              <w:pPrChange w:id="28" w:author="Caree2" w:date="2016-10-28T06:02:00Z">
                                <w:pPr>
                                  <w:jc w:val="center"/>
                                </w:pPr>
                              </w:pPrChange>
                            </w:pPr>
                            <w:ins w:id="29" w:author="Caree2" w:date="2016-10-28T06:02:00Z">
                              <w:r>
                                <w:rPr>
                                  <w:rFonts w:ascii="Times New Roman" w:hAnsi="Times New Roman"/>
                                  <w:bCs/>
                                  <w:sz w:val="44"/>
                                  <w:szCs w:val="44"/>
                                </w:rPr>
                                <w:t xml:space="preserve">Presented By </w:t>
                              </w:r>
                            </w:ins>
                          </w:p>
                          <w:p w:rsidR="000F587C" w:rsidRPr="00916969" w:rsidDel="00BA150B" w:rsidRDefault="000F587C" w:rsidP="00916969">
                            <w:pPr>
                              <w:shd w:val="clear" w:color="auto" w:fill="FFFFFF"/>
                              <w:tabs>
                                <w:tab w:val="left" w:pos="360"/>
                              </w:tabs>
                              <w:jc w:val="center"/>
                              <w:rPr>
                                <w:del w:id="30" w:author="Caree2" w:date="2016-10-28T06:02:00Z"/>
                                <w:rFonts w:ascii="Times New Roman" w:hAnsi="Times New Roman"/>
                                <w:bCs/>
                                <w:sz w:val="44"/>
                                <w:szCs w:val="44"/>
                              </w:rPr>
                            </w:pPr>
                            <w:ins w:id="31" w:author="Caree2" w:date="2016-10-28T06:02:00Z">
                              <w:r>
                                <w:rPr>
                                  <w:rFonts w:ascii="Times New Roman" w:hAnsi="Times New Roman"/>
                                  <w:bCs/>
                                  <w:sz w:val="44"/>
                                  <w:szCs w:val="44"/>
                                </w:rPr>
                                <w:t>Binit Datta</w:t>
                              </w:r>
                            </w:ins>
                            <w:del w:id="32" w:author="Caree2" w:date="2016-10-28T06:02:00Z">
                              <w:r w:rsidRPr="00916969" w:rsidDel="00BA150B">
                                <w:rPr>
                                  <w:rFonts w:ascii="Times New Roman" w:hAnsi="Times New Roman"/>
                                  <w:bCs/>
                                  <w:sz w:val="44"/>
                                  <w:szCs w:val="44"/>
                                </w:rPr>
                                <w:delText>F</w:delText>
                              </w:r>
                              <w:r w:rsidDel="00BA150B">
                                <w:rPr>
                                  <w:rFonts w:ascii="Times New Roman" w:hAnsi="Times New Roman"/>
                                  <w:bCs/>
                                  <w:sz w:val="44"/>
                                  <w:szCs w:val="44"/>
                                </w:rPr>
                                <w:delText>ood and</w:delText>
                              </w:r>
                              <w:r w:rsidRPr="00916969" w:rsidDel="00BA150B">
                                <w:rPr>
                                  <w:rFonts w:ascii="Times New Roman" w:hAnsi="Times New Roman"/>
                                  <w:bCs/>
                                  <w:sz w:val="44"/>
                                  <w:szCs w:val="44"/>
                                </w:rPr>
                                <w:delText xml:space="preserve"> Farm Safety</w:delText>
                              </w:r>
                              <w:r w:rsidDel="00BA150B">
                                <w:rPr>
                                  <w:rFonts w:ascii="Times New Roman" w:hAnsi="Times New Roman"/>
                                  <w:bCs/>
                                  <w:sz w:val="44"/>
                                  <w:szCs w:val="44"/>
                                </w:rPr>
                                <w:delText xml:space="preserve"> </w:delText>
                              </w:r>
                              <w:r w:rsidRPr="00916969" w:rsidDel="00BA150B">
                                <w:rPr>
                                  <w:rFonts w:ascii="Times New Roman" w:hAnsi="Times New Roman"/>
                                  <w:bCs/>
                                  <w:sz w:val="44"/>
                                  <w:szCs w:val="44"/>
                                </w:rPr>
                                <w:delText>Management Guide</w:delText>
                              </w:r>
                            </w:del>
                          </w:p>
                          <w:p w:rsidR="000F587C" w:rsidRPr="00871E1A" w:rsidDel="00BA150B" w:rsidRDefault="000F587C">
                            <w:pPr>
                              <w:shd w:val="clear" w:color="auto" w:fill="FFFFFF"/>
                              <w:tabs>
                                <w:tab w:val="left" w:pos="360"/>
                              </w:tabs>
                              <w:jc w:val="center"/>
                              <w:rPr>
                                <w:del w:id="33" w:author="Caree2" w:date="2016-10-28T06:02:00Z"/>
                                <w:rFonts w:ascii="Times New Roman" w:hAnsi="Times New Roman"/>
                                <w:sz w:val="36"/>
                              </w:rPr>
                              <w:pPrChange w:id="34" w:author="Caree2" w:date="2016-10-28T06:02:00Z">
                                <w:pPr>
                                  <w:jc w:val="center"/>
                                </w:pPr>
                              </w:pPrChange>
                            </w:pPr>
                            <w:del w:id="35" w:author="Caree2" w:date="2016-10-28T06:02:00Z">
                              <w:r w:rsidRPr="00871E1A" w:rsidDel="00BA150B">
                                <w:rPr>
                                  <w:rFonts w:ascii="Times New Roman" w:hAnsi="Times New Roman"/>
                                  <w:sz w:val="36"/>
                                </w:rPr>
                                <w:delText>for Small-Scale Poultry Producers</w:delText>
                              </w:r>
                              <w:r w:rsidDel="00BA150B">
                                <w:rPr>
                                  <w:rFonts w:ascii="Times New Roman" w:hAnsi="Times New Roman"/>
                                  <w:sz w:val="36"/>
                                </w:rPr>
                                <w:delText xml:space="preserve"> and </w:delText>
                              </w:r>
                              <w:r w:rsidRPr="00871E1A" w:rsidDel="00BA150B">
                                <w:rPr>
                                  <w:rFonts w:ascii="Times New Roman" w:hAnsi="Times New Roman"/>
                                  <w:sz w:val="36"/>
                                </w:rPr>
                                <w:delText>Processors</w:delText>
                              </w:r>
                            </w:del>
                          </w:p>
                          <w:p w:rsidR="000F587C" w:rsidRPr="00871E1A" w:rsidRDefault="000F587C">
                            <w:pPr>
                              <w:shd w:val="clear" w:color="auto" w:fill="FFFFFF"/>
                              <w:tabs>
                                <w:tab w:val="left" w:pos="360"/>
                              </w:tabs>
                              <w:jc w:val="center"/>
                              <w:rPr>
                                <w:rFonts w:ascii="Times New Roman" w:hAnsi="Times New Roman"/>
                                <w:sz w:val="36"/>
                              </w:rPr>
                              <w:pPrChange w:id="36" w:author="Caree2" w:date="2016-10-28T06:02:00Z">
                                <w:pPr>
                                  <w:jc w:val="center"/>
                                </w:pPr>
                              </w:pPrChange>
                            </w:pPr>
                            <w:del w:id="37" w:author="Caree2" w:date="2016-10-28T06:02:00Z">
                              <w:r w:rsidRPr="00871E1A" w:rsidDel="00BA150B">
                                <w:rPr>
                                  <w:rFonts w:ascii="Times New Roman" w:hAnsi="Times New Roman"/>
                                  <w:sz w:val="36"/>
                                </w:rPr>
                                <w:delText xml:space="preserve">Using a Massachusetts-Inspected </w:delText>
                              </w:r>
                              <w:r w:rsidDel="00BA150B">
                                <w:rPr>
                                  <w:rFonts w:ascii="Times New Roman" w:hAnsi="Times New Roman"/>
                                  <w:sz w:val="36"/>
                                </w:rPr>
                                <w:delText>MPPU</w:delText>
                              </w:r>
                            </w:del>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 o:spid="_x0000_s1026" type="#_x0000_t202" style="position:absolute;margin-left:7pt;margin-top:167.3pt;width:420.2pt;height:211.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">
                <v:textbox>
                  <w:txbxContent>
                    <w:p w:rsidR="000F587C" w:rsidRDefault="000F587C" w:rsidP="00916969">
                      <w:pPr>
                        <w:shd w:val="clear" w:color="auto" w:fill="FFFFFF"/>
                        <w:tabs>
                          <w:tab w:val="left" w:pos="360"/>
                        </w:tabs>
                        <w:jc w:val="center"/>
                        <w:rPr>
                          <w:rFonts w:ascii="Times New Roman" w:hAnsi="Times New Roman"/>
                          <w:b/>
                          <w:bCs/>
                          <w:sz w:val="48"/>
                          <w:szCs w:val="48"/>
                        </w:rPr>
                      </w:pPr>
                    </w:p>
                    <w:p w:rsidR="000F587C" w:rsidDel="008811C5" w:rsidRDefault="000F587C" w:rsidP="00916969">
                      <w:pPr>
                        <w:shd w:val="clear" w:color="auto" w:fill="FFFFFF"/>
                        <w:tabs>
                          <w:tab w:val="left" w:pos="360"/>
                        </w:tabs>
                        <w:jc w:val="center"/>
                        <w:rPr>
                          <w:del w:id="38" w:author="Caree2" w:date="2016-10-29T12:59:00Z"/>
                          <w:rFonts w:ascii="Times New Roman" w:hAnsi="Times New Roman"/>
                          <w:b/>
                          <w:bCs/>
                          <w:sz w:val="48"/>
                          <w:szCs w:val="48"/>
                        </w:rPr>
                      </w:pPr>
                      <w:ins w:id="39" w:author="Caree2" w:date="2016-10-28T06:02:00Z">
                        <w:r>
                          <w:rPr>
                            <w:rFonts w:ascii="Times New Roman" w:hAnsi="Times New Roman"/>
                            <w:b/>
                            <w:bCs/>
                            <w:sz w:val="48"/>
                            <w:szCs w:val="48"/>
                          </w:rPr>
                          <w:t xml:space="preserve">Spring Cloud </w:t>
                        </w:r>
                      </w:ins>
                      <w:ins w:id="40" w:author="Caree2" w:date="2016-10-29T12:58:00Z">
                        <w:r>
                          <w:rPr>
                            <w:rFonts w:ascii="Times New Roman" w:hAnsi="Times New Roman"/>
                            <w:b/>
                            <w:bCs/>
                            <w:sz w:val="48"/>
                            <w:szCs w:val="48"/>
                          </w:rPr>
                          <w:t xml:space="preserve">User REST </w:t>
                        </w:r>
                      </w:ins>
                      <w:del w:id="41" w:author="Caree2" w:date="2016-10-28T06:02:00Z">
                        <w:r w:rsidDel="00BA150B">
                          <w:rPr>
                            <w:rFonts w:ascii="Times New Roman" w:hAnsi="Times New Roman"/>
                            <w:b/>
                            <w:bCs/>
                            <w:sz w:val="48"/>
                            <w:szCs w:val="48"/>
                          </w:rPr>
                          <w:delText>Mobile Poultry Processing Unit</w:delText>
                        </w:r>
                      </w:del>
                      <w:ins w:id="42" w:author="Caree2" w:date="2016-10-28T06:02:00Z">
                        <w:r>
                          <w:rPr>
                            <w:rFonts w:ascii="Times New Roman" w:hAnsi="Times New Roman"/>
                            <w:b/>
                            <w:bCs/>
                            <w:sz w:val="48"/>
                            <w:szCs w:val="48"/>
                          </w:rPr>
                          <w:t xml:space="preserve">Service </w:t>
                        </w:r>
                      </w:ins>
                    </w:p>
                    <w:p w:rsidR="000F587C" w:rsidRDefault="000F587C" w:rsidP="00916969">
                      <w:pPr>
                        <w:shd w:val="clear" w:color="auto" w:fill="FFFFFF"/>
                        <w:tabs>
                          <w:tab w:val="left" w:pos="360"/>
                        </w:tabs>
                        <w:jc w:val="center"/>
                        <w:rPr>
                          <w:ins w:id="43" w:author="Caree2" w:date="2016-10-29T12:59:00Z"/>
                          <w:rFonts w:ascii="Times New Roman" w:hAnsi="Times New Roman"/>
                          <w:bCs/>
                          <w:sz w:val="44"/>
                          <w:szCs w:val="44"/>
                        </w:rPr>
                      </w:pPr>
                    </w:p>
                    <w:p w:rsidR="000F587C" w:rsidRDefault="000F587C" w:rsidP="00916969">
                      <w:pPr>
                        <w:shd w:val="clear" w:color="auto" w:fill="FFFFFF"/>
                        <w:tabs>
                          <w:tab w:val="left" w:pos="360"/>
                        </w:tabs>
                        <w:jc w:val="center"/>
                        <w:rPr>
                          <w:rFonts w:ascii="Times New Roman" w:hAnsi="Times New Roman"/>
                          <w:bCs/>
                          <w:sz w:val="44"/>
                          <w:szCs w:val="44"/>
                        </w:rPr>
                      </w:pPr>
                    </w:p>
                    <w:p w:rsidR="000F587C" w:rsidRDefault="000F587C" w:rsidP="00BA150B">
                      <w:pPr>
                        <w:shd w:val="clear" w:color="auto" w:fill="FFFFFF"/>
                        <w:tabs>
                          <w:tab w:val="left" w:pos="360"/>
                        </w:tabs>
                        <w:jc w:val="center"/>
                        <w:rPr>
                          <w:ins w:id="44" w:author="Caree2" w:date="2016-10-28T06:03:00Z"/>
                          <w:rFonts w:ascii="Times New Roman" w:hAnsi="Times New Roman"/>
                          <w:bCs/>
                          <w:sz w:val="44"/>
                          <w:szCs w:val="44"/>
                        </w:rPr>
                        <w:pPrChange w:id="45" w:author="Caree2" w:date="2016-10-28T06:02:00Z">
                          <w:pPr>
                            <w:jc w:val="center"/>
                          </w:pPr>
                        </w:pPrChange>
                      </w:pPr>
                      <w:ins w:id="46" w:author="Caree2" w:date="2016-10-28T06:02:00Z">
                        <w:r>
                          <w:rPr>
                            <w:rFonts w:ascii="Times New Roman" w:hAnsi="Times New Roman"/>
                            <w:bCs/>
                            <w:sz w:val="44"/>
                            <w:szCs w:val="44"/>
                          </w:rPr>
                          <w:t xml:space="preserve">Udemy Spring Cloud Course </w:t>
                        </w:r>
                      </w:ins>
                    </w:p>
                    <w:p w:rsidR="000F587C" w:rsidRDefault="000F587C" w:rsidP="00BA150B">
                      <w:pPr>
                        <w:shd w:val="clear" w:color="auto" w:fill="FFFFFF"/>
                        <w:tabs>
                          <w:tab w:val="left" w:pos="360"/>
                        </w:tabs>
                        <w:jc w:val="center"/>
                        <w:rPr>
                          <w:ins w:id="47" w:author="Caree2" w:date="2016-10-28T06:03:00Z"/>
                          <w:rFonts w:ascii="Times New Roman" w:hAnsi="Times New Roman"/>
                          <w:bCs/>
                          <w:sz w:val="44"/>
                          <w:szCs w:val="44"/>
                        </w:rPr>
                        <w:pPrChange w:id="48" w:author="Caree2" w:date="2016-10-28T06:02:00Z">
                          <w:pPr>
                            <w:jc w:val="center"/>
                          </w:pPr>
                        </w:pPrChange>
                      </w:pPr>
                      <w:ins w:id="49" w:author="Caree2" w:date="2016-10-28T06:02:00Z">
                        <w:r>
                          <w:rPr>
                            <w:rFonts w:ascii="Times New Roman" w:hAnsi="Times New Roman"/>
                            <w:bCs/>
                            <w:sz w:val="44"/>
                            <w:szCs w:val="44"/>
                          </w:rPr>
                          <w:t xml:space="preserve">Presented By </w:t>
                        </w:r>
                      </w:ins>
                    </w:p>
                    <w:p w:rsidR="000F587C" w:rsidRPr="00916969" w:rsidDel="00BA150B" w:rsidRDefault="000F587C" w:rsidP="00916969">
                      <w:pPr>
                        <w:shd w:val="clear" w:color="auto" w:fill="FFFFFF"/>
                        <w:tabs>
                          <w:tab w:val="left" w:pos="360"/>
                        </w:tabs>
                        <w:jc w:val="center"/>
                        <w:rPr>
                          <w:del w:id="50" w:author="Caree2" w:date="2016-10-28T06:02:00Z"/>
                          <w:rFonts w:ascii="Times New Roman" w:hAnsi="Times New Roman"/>
                          <w:bCs/>
                          <w:sz w:val="44"/>
                          <w:szCs w:val="44"/>
                        </w:rPr>
                      </w:pPr>
                      <w:ins w:id="51" w:author="Caree2" w:date="2016-10-28T06:02:00Z">
                        <w:r>
                          <w:rPr>
                            <w:rFonts w:ascii="Times New Roman" w:hAnsi="Times New Roman"/>
                            <w:bCs/>
                            <w:sz w:val="44"/>
                            <w:szCs w:val="44"/>
                          </w:rPr>
                          <w:t>Binit Datta</w:t>
                        </w:r>
                      </w:ins>
                      <w:del w:id="52" w:author="Caree2" w:date="2016-10-28T06:02:00Z">
                        <w:r w:rsidRPr="00916969" w:rsidDel="00BA150B">
                          <w:rPr>
                            <w:rFonts w:ascii="Times New Roman" w:hAnsi="Times New Roman"/>
                            <w:bCs/>
                            <w:sz w:val="44"/>
                            <w:szCs w:val="44"/>
                          </w:rPr>
                          <w:delText>F</w:delText>
                        </w:r>
                        <w:r w:rsidDel="00BA150B">
                          <w:rPr>
                            <w:rFonts w:ascii="Times New Roman" w:hAnsi="Times New Roman"/>
                            <w:bCs/>
                            <w:sz w:val="44"/>
                            <w:szCs w:val="44"/>
                          </w:rPr>
                          <w:delText>ood and</w:delText>
                        </w:r>
                        <w:r w:rsidRPr="00916969" w:rsidDel="00BA150B">
                          <w:rPr>
                            <w:rFonts w:ascii="Times New Roman" w:hAnsi="Times New Roman"/>
                            <w:bCs/>
                            <w:sz w:val="44"/>
                            <w:szCs w:val="44"/>
                          </w:rPr>
                          <w:delText xml:space="preserve"> Farm Safety</w:delText>
                        </w:r>
                        <w:r w:rsidDel="00BA150B">
                          <w:rPr>
                            <w:rFonts w:ascii="Times New Roman" w:hAnsi="Times New Roman"/>
                            <w:bCs/>
                            <w:sz w:val="44"/>
                            <w:szCs w:val="44"/>
                          </w:rPr>
                          <w:delText xml:space="preserve"> </w:delText>
                        </w:r>
                        <w:r w:rsidRPr="00916969" w:rsidDel="00BA150B">
                          <w:rPr>
                            <w:rFonts w:ascii="Times New Roman" w:hAnsi="Times New Roman"/>
                            <w:bCs/>
                            <w:sz w:val="44"/>
                            <w:szCs w:val="44"/>
                          </w:rPr>
                          <w:delText>Management Guide</w:delText>
                        </w:r>
                      </w:del>
                    </w:p>
                    <w:p w:rsidR="000F587C" w:rsidRPr="00871E1A" w:rsidDel="00BA150B" w:rsidRDefault="000F587C" w:rsidP="00BA150B">
                      <w:pPr>
                        <w:shd w:val="clear" w:color="auto" w:fill="FFFFFF"/>
                        <w:tabs>
                          <w:tab w:val="left" w:pos="360"/>
                        </w:tabs>
                        <w:jc w:val="center"/>
                        <w:rPr>
                          <w:del w:id="53" w:author="Caree2" w:date="2016-10-28T06:02:00Z"/>
                          <w:rFonts w:ascii="Times New Roman" w:hAnsi="Times New Roman"/>
                          <w:sz w:val="36"/>
                        </w:rPr>
                        <w:pPrChange w:id="54" w:author="Caree2" w:date="2016-10-28T06:02:00Z">
                          <w:pPr>
                            <w:jc w:val="center"/>
                          </w:pPr>
                        </w:pPrChange>
                      </w:pPr>
                      <w:del w:id="55" w:author="Caree2" w:date="2016-10-28T06:02:00Z">
                        <w:r w:rsidRPr="00871E1A" w:rsidDel="00BA150B">
                          <w:rPr>
                            <w:rFonts w:ascii="Times New Roman" w:hAnsi="Times New Roman"/>
                            <w:sz w:val="36"/>
                          </w:rPr>
                          <w:delText>for Small-Scale Poultry Producers</w:delText>
                        </w:r>
                        <w:r w:rsidDel="00BA150B">
                          <w:rPr>
                            <w:rFonts w:ascii="Times New Roman" w:hAnsi="Times New Roman"/>
                            <w:sz w:val="36"/>
                          </w:rPr>
                          <w:delText xml:space="preserve"> and </w:delText>
                        </w:r>
                        <w:r w:rsidRPr="00871E1A" w:rsidDel="00BA150B">
                          <w:rPr>
                            <w:rFonts w:ascii="Times New Roman" w:hAnsi="Times New Roman"/>
                            <w:sz w:val="36"/>
                          </w:rPr>
                          <w:delText>Processors</w:delText>
                        </w:r>
                      </w:del>
                    </w:p>
                    <w:p w:rsidR="000F587C" w:rsidRPr="00871E1A" w:rsidRDefault="000F587C" w:rsidP="00BA150B">
                      <w:pPr>
                        <w:shd w:val="clear" w:color="auto" w:fill="FFFFFF"/>
                        <w:tabs>
                          <w:tab w:val="left" w:pos="360"/>
                        </w:tabs>
                        <w:jc w:val="center"/>
                        <w:rPr>
                          <w:rFonts w:ascii="Times New Roman" w:hAnsi="Times New Roman"/>
                          <w:sz w:val="36"/>
                        </w:rPr>
                        <w:pPrChange w:id="56" w:author="Caree2" w:date="2016-10-28T06:02:00Z">
                          <w:pPr>
                            <w:jc w:val="center"/>
                          </w:pPr>
                        </w:pPrChange>
                      </w:pPr>
                      <w:del w:id="57" w:author="Caree2" w:date="2016-10-28T06:02:00Z">
                        <w:r w:rsidRPr="00871E1A" w:rsidDel="00BA150B">
                          <w:rPr>
                            <w:rFonts w:ascii="Times New Roman" w:hAnsi="Times New Roman"/>
                            <w:sz w:val="36"/>
                          </w:rPr>
                          <w:delText xml:space="preserve">Using a Massachusetts-Inspected </w:delText>
                        </w:r>
                        <w:r w:rsidDel="00BA150B">
                          <w:rPr>
                            <w:rFonts w:ascii="Times New Roman" w:hAnsi="Times New Roman"/>
                            <w:sz w:val="36"/>
                          </w:rPr>
                          <w:delText>MPPU</w:delText>
                        </w:r>
                      </w:del>
                    </w:p>
                  </w:txbxContent>
                </v:textbox>
                <w10:wrap type="tight"/>
              </v:shape>
            </w:pict>
          </mc:Fallback>
        </mc:AlternateContent>
      </w:r>
    </w:p>
    <w:p w:rsidR="00916969" w:rsidRDefault="00916969" w:rsidP="00916969">
      <w:pPr>
        <w:pStyle w:val="BodyText"/>
        <w:rPr>
          <w:sz w:val="44"/>
        </w:rPr>
      </w:pPr>
    </w:p>
    <w:p w:rsidR="00916969" w:rsidRPr="00871E1A" w:rsidRDefault="00916969" w:rsidP="00916969">
      <w:pPr>
        <w:pStyle w:val="BodyText"/>
        <w:rPr>
          <w:sz w:val="44"/>
        </w:rPr>
      </w:pPr>
    </w:p>
    <w:p w:rsidR="005A35B4" w:rsidRPr="00871E1A" w:rsidRDefault="005A35B4">
      <w:pPr>
        <w:pStyle w:val="BodyTextIndent"/>
        <w:spacing w:line="240" w:lineRule="auto"/>
        <w:ind w:firstLine="0"/>
        <w:jc w:val="center"/>
        <w:rPr>
          <w:b/>
          <w:bCs/>
          <w:sz w:val="44"/>
        </w:rPr>
      </w:pPr>
    </w:p>
    <w:p w:rsidR="005A35B4" w:rsidRPr="00871E1A" w:rsidRDefault="005A35B4">
      <w:pPr>
        <w:pStyle w:val="BodyTextIndent"/>
        <w:spacing w:line="240" w:lineRule="auto"/>
        <w:ind w:firstLine="0"/>
        <w:jc w:val="center"/>
        <w:rPr>
          <w:b/>
          <w:bCs/>
          <w:sz w:val="44"/>
        </w:rPr>
      </w:pPr>
    </w:p>
    <w:p w:rsidR="00916969" w:rsidDel="00BF53DB" w:rsidRDefault="006851EA">
      <w:pPr>
        <w:pStyle w:val="BodyTextIndent"/>
        <w:spacing w:line="240" w:lineRule="auto"/>
        <w:ind w:firstLine="0"/>
        <w:jc w:val="center"/>
        <w:rPr>
          <w:del w:id="38" w:author="Caree2" w:date="2016-10-28T06:03:00Z"/>
          <w:b/>
          <w:bCs/>
          <w:sz w:val="28"/>
          <w:szCs w:val="28"/>
        </w:rPr>
      </w:pPr>
      <w:ins w:id="39" w:author="Caree2" w:date="2016-10-29T12:59:00Z">
        <w:r>
          <w:rPr>
            <w:b/>
            <w:bCs/>
            <w:sz w:val="28"/>
            <w:szCs w:val="28"/>
          </w:rPr>
          <w:t>Rolling Stone</w:t>
        </w:r>
      </w:ins>
      <w:ins w:id="40" w:author="Caree2" w:date="2016-10-28T06:03:00Z">
        <w:r w:rsidR="00BF53DB">
          <w:rPr>
            <w:b/>
            <w:bCs/>
            <w:sz w:val="28"/>
            <w:szCs w:val="28"/>
          </w:rPr>
          <w:t xml:space="preserve"> Technology</w:t>
        </w:r>
      </w:ins>
      <w:del w:id="41" w:author="Caree2" w:date="2016-10-28T06:03:00Z">
        <w:r w:rsidR="00B30A6C" w:rsidRPr="00871E1A" w:rsidDel="00BF53DB">
          <w:rPr>
            <w:b/>
            <w:bCs/>
            <w:sz w:val="28"/>
            <w:szCs w:val="28"/>
          </w:rPr>
          <w:delText xml:space="preserve">Adopted </w:delText>
        </w:r>
        <w:r w:rsidR="00916969" w:rsidDel="00BF53DB">
          <w:rPr>
            <w:b/>
            <w:bCs/>
            <w:sz w:val="28"/>
            <w:szCs w:val="28"/>
          </w:rPr>
          <w:delText>from the New England Small Farm Institute</w:delText>
        </w:r>
      </w:del>
    </w:p>
    <w:p w:rsidR="00916969" w:rsidRDefault="00916969">
      <w:pPr>
        <w:pStyle w:val="BodyTextIndent"/>
        <w:spacing w:line="240" w:lineRule="auto"/>
        <w:ind w:firstLine="0"/>
        <w:jc w:val="center"/>
        <w:rPr>
          <w:b/>
          <w:bCs/>
          <w:sz w:val="28"/>
          <w:szCs w:val="28"/>
        </w:rPr>
      </w:pPr>
      <w:del w:id="42" w:author="Caree2" w:date="2016-10-28T06:03:00Z">
        <w:r w:rsidDel="00BF53DB">
          <w:rPr>
            <w:b/>
            <w:bCs/>
            <w:sz w:val="28"/>
            <w:szCs w:val="28"/>
          </w:rPr>
          <w:delText xml:space="preserve">and </w:delText>
        </w:r>
        <w:r w:rsidR="00DE2B28" w:rsidDel="00BF53DB">
          <w:rPr>
            <w:b/>
            <w:bCs/>
            <w:sz w:val="28"/>
            <w:szCs w:val="28"/>
          </w:rPr>
          <w:delText xml:space="preserve">the </w:delText>
        </w:r>
        <w:r w:rsidDel="00BF53DB">
          <w:rPr>
            <w:b/>
            <w:bCs/>
            <w:sz w:val="28"/>
            <w:szCs w:val="28"/>
          </w:rPr>
          <w:delText>New Entry Sustainable Farming Project</w:delText>
        </w:r>
      </w:del>
    </w:p>
    <w:p w:rsidR="00916969" w:rsidRDefault="00916969">
      <w:pPr>
        <w:pStyle w:val="BodyTextIndent"/>
        <w:spacing w:line="240" w:lineRule="auto"/>
        <w:ind w:firstLine="0"/>
        <w:jc w:val="center"/>
        <w:rPr>
          <w:b/>
          <w:bCs/>
          <w:sz w:val="28"/>
          <w:szCs w:val="28"/>
        </w:rPr>
      </w:pPr>
    </w:p>
    <w:p w:rsidR="00916969" w:rsidRDefault="00CB7D6F">
      <w:pPr>
        <w:pStyle w:val="BodyTextIndent"/>
        <w:spacing w:line="240" w:lineRule="auto"/>
        <w:ind w:firstLine="0"/>
        <w:jc w:val="center"/>
        <w:rPr>
          <w:b/>
          <w:bCs/>
          <w:sz w:val="28"/>
          <w:szCs w:val="28"/>
        </w:rPr>
      </w:pPr>
      <w:r w:rsidRPr="00871E1A">
        <w:rPr>
          <w:b/>
          <w:bCs/>
          <w:sz w:val="28"/>
          <w:szCs w:val="28"/>
        </w:rPr>
        <w:t>Formatted</w:t>
      </w:r>
      <w:r w:rsidR="00570E53">
        <w:rPr>
          <w:b/>
          <w:bCs/>
          <w:sz w:val="28"/>
          <w:szCs w:val="28"/>
        </w:rPr>
        <w:t xml:space="preserve">: </w:t>
      </w:r>
      <w:ins w:id="43" w:author="Caree2" w:date="2016-10-28T06:04:00Z">
        <w:r w:rsidR="00BF53DB">
          <w:rPr>
            <w:b/>
            <w:bCs/>
            <w:sz w:val="28"/>
            <w:szCs w:val="28"/>
          </w:rPr>
          <w:t>December, 2016</w:t>
        </w:r>
      </w:ins>
      <w:del w:id="44" w:author="Caree2" w:date="2016-10-28T06:03:00Z">
        <w:r w:rsidR="00DE2B28" w:rsidDel="00BF53DB">
          <w:rPr>
            <w:b/>
            <w:bCs/>
            <w:sz w:val="28"/>
            <w:szCs w:val="28"/>
          </w:rPr>
          <w:delText>May</w:delText>
        </w:r>
        <w:r w:rsidR="00916969" w:rsidDel="00BF53DB">
          <w:rPr>
            <w:b/>
            <w:bCs/>
            <w:sz w:val="28"/>
            <w:szCs w:val="28"/>
          </w:rPr>
          <w:delText xml:space="preserve"> 2011</w:delText>
        </w:r>
      </w:del>
    </w:p>
    <w:p w:rsidR="00DE2B28" w:rsidDel="00BF53DB" w:rsidRDefault="00CB7D6F">
      <w:pPr>
        <w:pStyle w:val="BodyTextIndent"/>
        <w:spacing w:line="240" w:lineRule="auto"/>
        <w:ind w:firstLine="0"/>
        <w:jc w:val="center"/>
        <w:rPr>
          <w:del w:id="45" w:author="Caree2" w:date="2016-10-28T06:04:00Z"/>
          <w:b/>
          <w:bCs/>
          <w:sz w:val="28"/>
          <w:szCs w:val="28"/>
        </w:rPr>
      </w:pPr>
      <w:del w:id="46" w:author="Caree2" w:date="2016-10-28T06:04:00Z">
        <w:r w:rsidRPr="00871E1A" w:rsidDel="00BF53DB">
          <w:rPr>
            <w:b/>
            <w:bCs/>
            <w:sz w:val="28"/>
            <w:szCs w:val="28"/>
          </w:rPr>
          <w:delText xml:space="preserve">by </w:delText>
        </w:r>
        <w:r w:rsidR="00DE2B28" w:rsidDel="00BF53DB">
          <w:rPr>
            <w:b/>
            <w:bCs/>
            <w:sz w:val="28"/>
            <w:szCs w:val="28"/>
          </w:rPr>
          <w:delText>the</w:delText>
        </w:r>
      </w:del>
    </w:p>
    <w:p w:rsidR="00DE2B28" w:rsidRPr="00871E1A" w:rsidDel="00BF53DB" w:rsidRDefault="00DE2B28" w:rsidP="00DE2B28">
      <w:pPr>
        <w:pStyle w:val="BodyTextIndent"/>
        <w:spacing w:line="240" w:lineRule="auto"/>
        <w:ind w:firstLine="0"/>
        <w:jc w:val="center"/>
        <w:rPr>
          <w:del w:id="47" w:author="Caree2" w:date="2016-10-28T06:04:00Z"/>
          <w:sz w:val="44"/>
        </w:rPr>
      </w:pPr>
      <w:del w:id="48" w:author="Caree2" w:date="2016-10-28T06:04:00Z">
        <w:r w:rsidRPr="00871E1A" w:rsidDel="00BF53DB">
          <w:rPr>
            <w:b/>
            <w:bCs/>
            <w:sz w:val="28"/>
            <w:szCs w:val="28"/>
          </w:rPr>
          <w:delText xml:space="preserve">Food Protection Program </w:delText>
        </w:r>
      </w:del>
    </w:p>
    <w:p w:rsidR="00DE2B28" w:rsidDel="00BF53DB" w:rsidRDefault="00DE2B28" w:rsidP="00DE2B28">
      <w:pPr>
        <w:pStyle w:val="BodyTextIndent"/>
        <w:spacing w:line="240" w:lineRule="auto"/>
        <w:ind w:firstLine="0"/>
        <w:jc w:val="center"/>
        <w:rPr>
          <w:del w:id="49" w:author="Caree2" w:date="2016-10-28T06:04:00Z"/>
          <w:b/>
          <w:bCs/>
          <w:sz w:val="28"/>
          <w:szCs w:val="28"/>
        </w:rPr>
      </w:pPr>
      <w:del w:id="50" w:author="Caree2" w:date="2016-10-28T06:04:00Z">
        <w:r w:rsidDel="00BF53DB">
          <w:rPr>
            <w:b/>
            <w:bCs/>
            <w:sz w:val="28"/>
            <w:szCs w:val="28"/>
          </w:rPr>
          <w:delText>Bureau of Environmental Health</w:delText>
        </w:r>
      </w:del>
    </w:p>
    <w:p w:rsidR="00DE2B28" w:rsidRDefault="00CB7D6F">
      <w:pPr>
        <w:pStyle w:val="BodyTextIndent"/>
        <w:spacing w:line="240" w:lineRule="auto"/>
        <w:ind w:firstLine="0"/>
        <w:jc w:val="center"/>
        <w:rPr>
          <w:b/>
          <w:bCs/>
          <w:sz w:val="28"/>
          <w:szCs w:val="28"/>
        </w:rPr>
      </w:pPr>
      <w:del w:id="51" w:author="Caree2" w:date="2016-10-28T06:04:00Z">
        <w:r w:rsidRPr="00871E1A" w:rsidDel="00BF53DB">
          <w:rPr>
            <w:b/>
            <w:bCs/>
            <w:sz w:val="28"/>
            <w:szCs w:val="28"/>
          </w:rPr>
          <w:delText>M</w:delText>
        </w:r>
        <w:r w:rsidR="00DE2B28" w:rsidDel="00BF53DB">
          <w:rPr>
            <w:b/>
            <w:bCs/>
            <w:sz w:val="28"/>
            <w:szCs w:val="28"/>
          </w:rPr>
          <w:delText xml:space="preserve">assachusetts </w:delText>
        </w:r>
        <w:r w:rsidRPr="00871E1A" w:rsidDel="00BF53DB">
          <w:rPr>
            <w:b/>
            <w:bCs/>
            <w:sz w:val="28"/>
            <w:szCs w:val="28"/>
          </w:rPr>
          <w:delText>D</w:delText>
        </w:r>
        <w:r w:rsidR="00DE2B28" w:rsidDel="00BF53DB">
          <w:rPr>
            <w:b/>
            <w:bCs/>
            <w:sz w:val="28"/>
            <w:szCs w:val="28"/>
          </w:rPr>
          <w:delText xml:space="preserve">epartment of </w:delText>
        </w:r>
        <w:r w:rsidRPr="00871E1A" w:rsidDel="00BF53DB">
          <w:rPr>
            <w:b/>
            <w:bCs/>
            <w:sz w:val="28"/>
            <w:szCs w:val="28"/>
          </w:rPr>
          <w:delText>P</w:delText>
        </w:r>
        <w:r w:rsidR="00DE2B28" w:rsidDel="00BF53DB">
          <w:rPr>
            <w:b/>
            <w:bCs/>
            <w:sz w:val="28"/>
            <w:szCs w:val="28"/>
          </w:rPr>
          <w:delText xml:space="preserve">ublic </w:delText>
        </w:r>
        <w:r w:rsidRPr="00871E1A" w:rsidDel="00BF53DB">
          <w:rPr>
            <w:b/>
            <w:bCs/>
            <w:sz w:val="28"/>
            <w:szCs w:val="28"/>
          </w:rPr>
          <w:delText>H</w:delText>
        </w:r>
        <w:r w:rsidR="00DE2B28" w:rsidDel="00BF53DB">
          <w:rPr>
            <w:b/>
            <w:bCs/>
            <w:sz w:val="28"/>
            <w:szCs w:val="28"/>
          </w:rPr>
          <w:delText>ealth</w:delText>
        </w:r>
      </w:del>
    </w:p>
    <w:p w:rsidR="00916969" w:rsidRDefault="00916969">
      <w:pPr>
        <w:pStyle w:val="BodyTextIndent"/>
        <w:spacing w:line="240" w:lineRule="auto"/>
        <w:ind w:firstLine="0"/>
        <w:jc w:val="center"/>
        <w:rPr>
          <w:b/>
          <w:bCs/>
          <w:sz w:val="44"/>
        </w:rPr>
        <w:sectPr w:rsidR="00916969" w:rsidSect="00D73E1D">
          <w:footerReference w:type="even" r:id="rId9"/>
          <w:footerReference w:type="default" r:id="rId10"/>
          <w:footerReference w:type="first" r:id="rId11"/>
          <w:pgSz w:w="12240" w:h="15840" w:code="1"/>
          <w:pgMar w:top="1152" w:right="1800" w:bottom="1152" w:left="1800" w:header="720" w:footer="720" w:gutter="0"/>
          <w:cols w:space="720"/>
          <w:vAlign w:val="center"/>
          <w:docGrid w:linePitch="360"/>
        </w:sectPr>
      </w:pPr>
    </w:p>
    <w:p w:rsidR="008F0D68" w:rsidRPr="00EA56CB" w:rsidRDefault="00916969" w:rsidP="00411A75">
      <w:pPr>
        <w:pStyle w:val="BodyTextIndent"/>
        <w:spacing w:line="240" w:lineRule="auto"/>
        <w:ind w:firstLine="0"/>
        <w:jc w:val="center"/>
        <w:rPr>
          <w:b/>
          <w:bCs/>
          <w:sz w:val="36"/>
        </w:rPr>
      </w:pPr>
      <w:r w:rsidRPr="00EA56CB">
        <w:rPr>
          <w:b/>
          <w:bCs/>
          <w:sz w:val="36"/>
        </w:rPr>
        <w:lastRenderedPageBreak/>
        <w:t>Table of Content</w:t>
      </w:r>
    </w:p>
    <w:p w:rsidR="00411A75" w:rsidRPr="00411A75" w:rsidRDefault="00411A75" w:rsidP="00411A75">
      <w:pPr>
        <w:pStyle w:val="BodyTextIndent"/>
        <w:spacing w:line="240" w:lineRule="auto"/>
        <w:ind w:firstLine="0"/>
        <w:jc w:val="center"/>
        <w:rPr>
          <w:b/>
          <w:bCs/>
          <w:sz w:val="36"/>
          <w:u w:val="single"/>
        </w:rPr>
      </w:pPr>
    </w:p>
    <w:p w:rsidR="008046B5" w:rsidRDefault="00F25F25">
      <w:pPr>
        <w:pStyle w:val="TOC1"/>
        <w:tabs>
          <w:tab w:val="right" w:leader="dot" w:pos="8630"/>
        </w:tabs>
        <w:rPr>
          <w:ins w:id="52" w:author="Caree2" w:date="2016-10-30T11:32:00Z"/>
          <w:rFonts w:asciiTheme="minorHAnsi" w:eastAsiaTheme="minorEastAsia" w:hAnsiTheme="minorHAnsi" w:cstheme="minorBidi"/>
          <w:b w:val="0"/>
          <w:bCs w:val="0"/>
          <w:noProof/>
          <w:color w:val="auto"/>
          <w:sz w:val="22"/>
          <w:szCs w:val="22"/>
        </w:rPr>
      </w:pPr>
      <w:r w:rsidRPr="002B08AE">
        <w:rPr>
          <w:b w:val="0"/>
          <w:bCs w:val="0"/>
          <w:sz w:val="24"/>
          <w:szCs w:val="24"/>
        </w:rPr>
        <w:lastRenderedPageBreak/>
        <w:fldChar w:fldCharType="begin"/>
      </w:r>
      <w:r w:rsidRPr="002B08AE">
        <w:rPr>
          <w:b w:val="0"/>
          <w:bCs w:val="0"/>
          <w:sz w:val="24"/>
          <w:szCs w:val="24"/>
        </w:rPr>
        <w:instrText xml:space="preserve"> TOC \o "1-1" \u </w:instrText>
      </w:r>
      <w:r w:rsidRPr="002B08AE">
        <w:rPr>
          <w:b w:val="0"/>
          <w:bCs w:val="0"/>
          <w:sz w:val="24"/>
          <w:szCs w:val="24"/>
        </w:rPr>
        <w:fldChar w:fldCharType="separate"/>
      </w:r>
      <w:ins w:id="53" w:author="Caree2" w:date="2016-10-30T11:32:00Z">
        <w:r w:rsidR="008046B5">
          <w:rPr>
            <w:noProof/>
          </w:rPr>
          <w:t>Preface</w:t>
        </w:r>
        <w:r w:rsidR="008046B5">
          <w:rPr>
            <w:noProof/>
          </w:rPr>
          <w:tab/>
        </w:r>
        <w:r w:rsidR="008046B5">
          <w:rPr>
            <w:noProof/>
          </w:rPr>
          <w:fldChar w:fldCharType="begin"/>
        </w:r>
        <w:r w:rsidR="008046B5">
          <w:rPr>
            <w:noProof/>
          </w:rPr>
          <w:instrText xml:space="preserve"> PAGEREF _Toc465593216 \h </w:instrText>
        </w:r>
      </w:ins>
      <w:r w:rsidR="008046B5">
        <w:rPr>
          <w:noProof/>
        </w:rPr>
      </w:r>
      <w:r w:rsidR="008046B5">
        <w:rPr>
          <w:noProof/>
        </w:rPr>
        <w:fldChar w:fldCharType="separate"/>
      </w:r>
      <w:ins w:id="54" w:author="Caree2" w:date="2016-10-30T11:32:00Z">
        <w:r w:rsidR="008046B5">
          <w:rPr>
            <w:noProof/>
          </w:rPr>
          <w:t>6</w:t>
        </w:r>
        <w:r w:rsidR="008046B5">
          <w:rPr>
            <w:noProof/>
          </w:rPr>
          <w:fldChar w:fldCharType="end"/>
        </w:r>
      </w:ins>
    </w:p>
    <w:p w:rsidR="008046B5" w:rsidRDefault="008046B5">
      <w:pPr>
        <w:pStyle w:val="TOC1"/>
        <w:tabs>
          <w:tab w:val="right" w:leader="dot" w:pos="8630"/>
        </w:tabs>
        <w:rPr>
          <w:ins w:id="55" w:author="Caree2" w:date="2016-10-30T11:32:00Z"/>
          <w:rFonts w:asciiTheme="minorHAnsi" w:eastAsiaTheme="minorEastAsia" w:hAnsiTheme="minorHAnsi" w:cstheme="minorBidi"/>
          <w:b w:val="0"/>
          <w:bCs w:val="0"/>
          <w:noProof/>
          <w:color w:val="auto"/>
          <w:sz w:val="22"/>
          <w:szCs w:val="22"/>
        </w:rPr>
      </w:pPr>
      <w:ins w:id="56" w:author="Caree2" w:date="2016-10-30T11:32:00Z">
        <w:r>
          <w:rPr>
            <w:noProof/>
          </w:rPr>
          <w:t>1.0 - Introduction</w:t>
        </w:r>
        <w:r>
          <w:rPr>
            <w:noProof/>
          </w:rPr>
          <w:tab/>
        </w:r>
        <w:r>
          <w:rPr>
            <w:noProof/>
          </w:rPr>
          <w:fldChar w:fldCharType="begin"/>
        </w:r>
        <w:r>
          <w:rPr>
            <w:noProof/>
          </w:rPr>
          <w:instrText xml:space="preserve"> PAGEREF _Toc465593217 \h </w:instrText>
        </w:r>
      </w:ins>
      <w:r>
        <w:rPr>
          <w:noProof/>
        </w:rPr>
      </w:r>
      <w:r>
        <w:rPr>
          <w:noProof/>
        </w:rPr>
        <w:fldChar w:fldCharType="separate"/>
      </w:r>
      <w:ins w:id="57" w:author="Caree2" w:date="2016-10-30T11:32:00Z">
        <w:r>
          <w:rPr>
            <w:noProof/>
          </w:rPr>
          <w:t>7</w:t>
        </w:r>
        <w:r>
          <w:rPr>
            <w:noProof/>
          </w:rPr>
          <w:fldChar w:fldCharType="end"/>
        </w:r>
      </w:ins>
    </w:p>
    <w:p w:rsidR="008046B5" w:rsidRDefault="008046B5">
      <w:pPr>
        <w:pStyle w:val="TOC1"/>
        <w:tabs>
          <w:tab w:val="right" w:leader="dot" w:pos="8630"/>
        </w:tabs>
        <w:rPr>
          <w:ins w:id="58" w:author="Caree2" w:date="2016-10-30T11:32:00Z"/>
          <w:rFonts w:asciiTheme="minorHAnsi" w:eastAsiaTheme="minorEastAsia" w:hAnsiTheme="minorHAnsi" w:cstheme="minorBidi"/>
          <w:b w:val="0"/>
          <w:bCs w:val="0"/>
          <w:noProof/>
          <w:color w:val="auto"/>
          <w:sz w:val="22"/>
          <w:szCs w:val="22"/>
        </w:rPr>
      </w:pPr>
      <w:ins w:id="59" w:author="Caree2" w:date="2016-10-30T11:32:00Z">
        <w:r>
          <w:rPr>
            <w:noProof/>
          </w:rPr>
          <w:t>1.1 – Create a new Spring Starter Project</w:t>
        </w:r>
        <w:r>
          <w:rPr>
            <w:noProof/>
          </w:rPr>
          <w:tab/>
        </w:r>
        <w:r>
          <w:rPr>
            <w:noProof/>
          </w:rPr>
          <w:fldChar w:fldCharType="begin"/>
        </w:r>
        <w:r>
          <w:rPr>
            <w:noProof/>
          </w:rPr>
          <w:instrText xml:space="preserve"> PAGEREF _Toc465593218 \h </w:instrText>
        </w:r>
      </w:ins>
      <w:r>
        <w:rPr>
          <w:noProof/>
        </w:rPr>
      </w:r>
      <w:r>
        <w:rPr>
          <w:noProof/>
        </w:rPr>
        <w:fldChar w:fldCharType="separate"/>
      </w:r>
      <w:ins w:id="60" w:author="Caree2" w:date="2016-10-30T11:32:00Z">
        <w:r>
          <w:rPr>
            <w:noProof/>
          </w:rPr>
          <w:t>8</w:t>
        </w:r>
        <w:r>
          <w:rPr>
            <w:noProof/>
          </w:rPr>
          <w:fldChar w:fldCharType="end"/>
        </w:r>
      </w:ins>
    </w:p>
    <w:p w:rsidR="008046B5" w:rsidRDefault="008046B5">
      <w:pPr>
        <w:pStyle w:val="TOC1"/>
        <w:tabs>
          <w:tab w:val="right" w:leader="dot" w:pos="8630"/>
        </w:tabs>
        <w:rPr>
          <w:ins w:id="61" w:author="Caree2" w:date="2016-10-30T11:32:00Z"/>
          <w:rFonts w:asciiTheme="minorHAnsi" w:eastAsiaTheme="minorEastAsia" w:hAnsiTheme="minorHAnsi" w:cstheme="minorBidi"/>
          <w:b w:val="0"/>
          <w:bCs w:val="0"/>
          <w:noProof/>
          <w:color w:val="auto"/>
          <w:sz w:val="22"/>
          <w:szCs w:val="22"/>
        </w:rPr>
      </w:pPr>
      <w:ins w:id="62" w:author="Caree2" w:date="2016-10-30T11:32:00Z">
        <w:r>
          <w:rPr>
            <w:noProof/>
          </w:rPr>
          <w:t>1.2 – Fill initial values</w:t>
        </w:r>
        <w:r>
          <w:rPr>
            <w:noProof/>
          </w:rPr>
          <w:tab/>
        </w:r>
        <w:r>
          <w:rPr>
            <w:noProof/>
          </w:rPr>
          <w:fldChar w:fldCharType="begin"/>
        </w:r>
        <w:r>
          <w:rPr>
            <w:noProof/>
          </w:rPr>
          <w:instrText xml:space="preserve"> PAGEREF _Toc465593219 \h </w:instrText>
        </w:r>
      </w:ins>
      <w:r>
        <w:rPr>
          <w:noProof/>
        </w:rPr>
      </w:r>
      <w:r>
        <w:rPr>
          <w:noProof/>
        </w:rPr>
        <w:fldChar w:fldCharType="separate"/>
      </w:r>
      <w:ins w:id="63" w:author="Caree2" w:date="2016-10-30T11:32:00Z">
        <w:r>
          <w:rPr>
            <w:noProof/>
          </w:rPr>
          <w:t>9</w:t>
        </w:r>
        <w:r>
          <w:rPr>
            <w:noProof/>
          </w:rPr>
          <w:fldChar w:fldCharType="end"/>
        </w:r>
      </w:ins>
    </w:p>
    <w:p w:rsidR="008046B5" w:rsidRDefault="008046B5">
      <w:pPr>
        <w:pStyle w:val="TOC1"/>
        <w:tabs>
          <w:tab w:val="right" w:leader="dot" w:pos="8630"/>
        </w:tabs>
        <w:rPr>
          <w:ins w:id="64" w:author="Caree2" w:date="2016-10-30T11:32:00Z"/>
          <w:rFonts w:asciiTheme="minorHAnsi" w:eastAsiaTheme="minorEastAsia" w:hAnsiTheme="minorHAnsi" w:cstheme="minorBidi"/>
          <w:b w:val="0"/>
          <w:bCs w:val="0"/>
          <w:noProof/>
          <w:color w:val="auto"/>
          <w:sz w:val="22"/>
          <w:szCs w:val="22"/>
        </w:rPr>
      </w:pPr>
      <w:ins w:id="65" w:author="Caree2" w:date="2016-10-30T11:32:00Z">
        <w:r>
          <w:rPr>
            <w:noProof/>
          </w:rPr>
          <w:t>1.3 – Choose Eureka and Web as starter projects</w:t>
        </w:r>
        <w:r>
          <w:rPr>
            <w:noProof/>
          </w:rPr>
          <w:tab/>
        </w:r>
        <w:r>
          <w:rPr>
            <w:noProof/>
          </w:rPr>
          <w:fldChar w:fldCharType="begin"/>
        </w:r>
        <w:r>
          <w:rPr>
            <w:noProof/>
          </w:rPr>
          <w:instrText xml:space="preserve"> PAGEREF _Toc465593220 \h </w:instrText>
        </w:r>
      </w:ins>
      <w:r>
        <w:rPr>
          <w:noProof/>
        </w:rPr>
      </w:r>
      <w:r>
        <w:rPr>
          <w:noProof/>
        </w:rPr>
        <w:fldChar w:fldCharType="separate"/>
      </w:r>
      <w:ins w:id="66" w:author="Caree2" w:date="2016-10-30T11:32:00Z">
        <w:r>
          <w:rPr>
            <w:noProof/>
          </w:rPr>
          <w:t>10</w:t>
        </w:r>
        <w:r>
          <w:rPr>
            <w:noProof/>
          </w:rPr>
          <w:fldChar w:fldCharType="end"/>
        </w:r>
      </w:ins>
    </w:p>
    <w:p w:rsidR="008046B5" w:rsidRDefault="008046B5">
      <w:pPr>
        <w:pStyle w:val="TOC1"/>
        <w:tabs>
          <w:tab w:val="right" w:leader="dot" w:pos="8630"/>
        </w:tabs>
        <w:rPr>
          <w:ins w:id="67" w:author="Caree2" w:date="2016-10-30T11:32:00Z"/>
          <w:rFonts w:asciiTheme="minorHAnsi" w:eastAsiaTheme="minorEastAsia" w:hAnsiTheme="minorHAnsi" w:cstheme="minorBidi"/>
          <w:b w:val="0"/>
          <w:bCs w:val="0"/>
          <w:noProof/>
          <w:color w:val="auto"/>
          <w:sz w:val="22"/>
          <w:szCs w:val="22"/>
        </w:rPr>
      </w:pPr>
      <w:ins w:id="68" w:author="Caree2" w:date="2016-10-30T11:32:00Z">
        <w:r>
          <w:rPr>
            <w:noProof/>
          </w:rPr>
          <w:t>1.4 – Click Finish Now</w:t>
        </w:r>
        <w:r>
          <w:rPr>
            <w:noProof/>
          </w:rPr>
          <w:tab/>
        </w:r>
        <w:r>
          <w:rPr>
            <w:noProof/>
          </w:rPr>
          <w:fldChar w:fldCharType="begin"/>
        </w:r>
        <w:r>
          <w:rPr>
            <w:noProof/>
          </w:rPr>
          <w:instrText xml:space="preserve"> PAGEREF _Toc465593221 \h </w:instrText>
        </w:r>
      </w:ins>
      <w:r>
        <w:rPr>
          <w:noProof/>
        </w:rPr>
      </w:r>
      <w:r>
        <w:rPr>
          <w:noProof/>
        </w:rPr>
        <w:fldChar w:fldCharType="separate"/>
      </w:r>
      <w:ins w:id="69" w:author="Caree2" w:date="2016-10-30T11:32:00Z">
        <w:r>
          <w:rPr>
            <w:noProof/>
          </w:rPr>
          <w:t>29</w:t>
        </w:r>
        <w:r>
          <w:rPr>
            <w:noProof/>
          </w:rPr>
          <w:fldChar w:fldCharType="end"/>
        </w:r>
      </w:ins>
    </w:p>
    <w:p w:rsidR="008046B5" w:rsidRDefault="008046B5">
      <w:pPr>
        <w:pStyle w:val="TOC1"/>
        <w:tabs>
          <w:tab w:val="right" w:leader="dot" w:pos="8630"/>
        </w:tabs>
        <w:rPr>
          <w:ins w:id="70" w:author="Caree2" w:date="2016-10-30T11:32:00Z"/>
          <w:rFonts w:asciiTheme="minorHAnsi" w:eastAsiaTheme="minorEastAsia" w:hAnsiTheme="minorHAnsi" w:cstheme="minorBidi"/>
          <w:b w:val="0"/>
          <w:bCs w:val="0"/>
          <w:noProof/>
          <w:color w:val="auto"/>
          <w:sz w:val="22"/>
          <w:szCs w:val="22"/>
        </w:rPr>
      </w:pPr>
      <w:ins w:id="71" w:author="Caree2" w:date="2016-10-30T11:32:00Z">
        <w:r>
          <w:rPr>
            <w:noProof/>
          </w:rPr>
          <w:t>1.5 – Let Spring Tool Suite Prepare the Project</w:t>
        </w:r>
        <w:r>
          <w:rPr>
            <w:noProof/>
          </w:rPr>
          <w:tab/>
        </w:r>
        <w:r>
          <w:rPr>
            <w:noProof/>
          </w:rPr>
          <w:fldChar w:fldCharType="begin"/>
        </w:r>
        <w:r>
          <w:rPr>
            <w:noProof/>
          </w:rPr>
          <w:instrText xml:space="preserve"> PAGEREF _Toc465593222 \h </w:instrText>
        </w:r>
      </w:ins>
      <w:r>
        <w:rPr>
          <w:noProof/>
        </w:rPr>
      </w:r>
      <w:r>
        <w:rPr>
          <w:noProof/>
        </w:rPr>
        <w:fldChar w:fldCharType="separate"/>
      </w:r>
      <w:ins w:id="72" w:author="Caree2" w:date="2016-10-30T11:32:00Z">
        <w:r>
          <w:rPr>
            <w:noProof/>
          </w:rPr>
          <w:t>30</w:t>
        </w:r>
        <w:r>
          <w:rPr>
            <w:noProof/>
          </w:rPr>
          <w:fldChar w:fldCharType="end"/>
        </w:r>
      </w:ins>
    </w:p>
    <w:p w:rsidR="008046B5" w:rsidRDefault="008046B5">
      <w:pPr>
        <w:pStyle w:val="TOC1"/>
        <w:tabs>
          <w:tab w:val="right" w:leader="dot" w:pos="8630"/>
        </w:tabs>
        <w:rPr>
          <w:ins w:id="73" w:author="Caree2" w:date="2016-10-30T11:32:00Z"/>
          <w:rFonts w:asciiTheme="minorHAnsi" w:eastAsiaTheme="minorEastAsia" w:hAnsiTheme="minorHAnsi" w:cstheme="minorBidi"/>
          <w:b w:val="0"/>
          <w:bCs w:val="0"/>
          <w:noProof/>
          <w:color w:val="auto"/>
          <w:sz w:val="22"/>
          <w:szCs w:val="22"/>
        </w:rPr>
      </w:pPr>
      <w:ins w:id="74" w:author="Caree2" w:date="2016-10-30T11:32:00Z">
        <w:r>
          <w:rPr>
            <w:noProof/>
          </w:rPr>
          <w:t>1.6 – View the generated pom.xml</w:t>
        </w:r>
        <w:r>
          <w:rPr>
            <w:noProof/>
          </w:rPr>
          <w:tab/>
        </w:r>
        <w:r>
          <w:rPr>
            <w:noProof/>
          </w:rPr>
          <w:fldChar w:fldCharType="begin"/>
        </w:r>
        <w:r>
          <w:rPr>
            <w:noProof/>
          </w:rPr>
          <w:instrText xml:space="preserve"> PAGEREF _Toc465593223 \h </w:instrText>
        </w:r>
      </w:ins>
      <w:r>
        <w:rPr>
          <w:noProof/>
        </w:rPr>
      </w:r>
      <w:r>
        <w:rPr>
          <w:noProof/>
        </w:rPr>
        <w:fldChar w:fldCharType="separate"/>
      </w:r>
      <w:ins w:id="75" w:author="Caree2" w:date="2016-10-30T11:32:00Z">
        <w:r>
          <w:rPr>
            <w:noProof/>
          </w:rPr>
          <w:t>31</w:t>
        </w:r>
        <w:r>
          <w:rPr>
            <w:noProof/>
          </w:rPr>
          <w:fldChar w:fldCharType="end"/>
        </w:r>
      </w:ins>
    </w:p>
    <w:p w:rsidR="008046B5" w:rsidRDefault="008046B5">
      <w:pPr>
        <w:pStyle w:val="TOC1"/>
        <w:tabs>
          <w:tab w:val="right" w:leader="dot" w:pos="8630"/>
        </w:tabs>
        <w:rPr>
          <w:ins w:id="76" w:author="Caree2" w:date="2016-10-30T11:32:00Z"/>
          <w:rFonts w:asciiTheme="minorHAnsi" w:eastAsiaTheme="minorEastAsia" w:hAnsiTheme="minorHAnsi" w:cstheme="minorBidi"/>
          <w:b w:val="0"/>
          <w:bCs w:val="0"/>
          <w:noProof/>
          <w:color w:val="auto"/>
          <w:sz w:val="22"/>
          <w:szCs w:val="22"/>
        </w:rPr>
      </w:pPr>
      <w:ins w:id="77" w:author="Caree2" w:date="2016-10-30T11:32:00Z">
        <w:r>
          <w:rPr>
            <w:noProof/>
          </w:rPr>
          <w:t>1.7 – Add this property to the pom.xml</w:t>
        </w:r>
        <w:r>
          <w:rPr>
            <w:noProof/>
          </w:rPr>
          <w:tab/>
        </w:r>
        <w:r>
          <w:rPr>
            <w:noProof/>
          </w:rPr>
          <w:fldChar w:fldCharType="begin"/>
        </w:r>
        <w:r>
          <w:rPr>
            <w:noProof/>
          </w:rPr>
          <w:instrText xml:space="preserve"> PAGEREF _Toc465593224 \h </w:instrText>
        </w:r>
      </w:ins>
      <w:r>
        <w:rPr>
          <w:noProof/>
        </w:rPr>
      </w:r>
      <w:r>
        <w:rPr>
          <w:noProof/>
        </w:rPr>
        <w:fldChar w:fldCharType="separate"/>
      </w:r>
      <w:ins w:id="78" w:author="Caree2" w:date="2016-10-30T11:32:00Z">
        <w:r>
          <w:rPr>
            <w:noProof/>
          </w:rPr>
          <w:t>33</w:t>
        </w:r>
        <w:r>
          <w:rPr>
            <w:noProof/>
          </w:rPr>
          <w:fldChar w:fldCharType="end"/>
        </w:r>
      </w:ins>
    </w:p>
    <w:p w:rsidR="008046B5" w:rsidRDefault="008046B5">
      <w:pPr>
        <w:pStyle w:val="TOC1"/>
        <w:tabs>
          <w:tab w:val="right" w:leader="dot" w:pos="8630"/>
        </w:tabs>
        <w:rPr>
          <w:ins w:id="79" w:author="Caree2" w:date="2016-10-30T11:32:00Z"/>
          <w:rFonts w:asciiTheme="minorHAnsi" w:eastAsiaTheme="minorEastAsia" w:hAnsiTheme="minorHAnsi" w:cstheme="minorBidi"/>
          <w:b w:val="0"/>
          <w:bCs w:val="0"/>
          <w:noProof/>
          <w:color w:val="auto"/>
          <w:sz w:val="22"/>
          <w:szCs w:val="22"/>
        </w:rPr>
      </w:pPr>
      <w:ins w:id="80" w:author="Caree2" w:date="2016-10-30T11:32:00Z">
        <w:r>
          <w:rPr>
            <w:noProof/>
          </w:rPr>
          <w:t>1.8 – Add these maven dependencies to the pom.xml</w:t>
        </w:r>
        <w:r>
          <w:rPr>
            <w:noProof/>
          </w:rPr>
          <w:tab/>
        </w:r>
        <w:r>
          <w:rPr>
            <w:noProof/>
          </w:rPr>
          <w:fldChar w:fldCharType="begin"/>
        </w:r>
        <w:r>
          <w:rPr>
            <w:noProof/>
          </w:rPr>
          <w:instrText xml:space="preserve"> PAGEREF _Toc465593225 \h </w:instrText>
        </w:r>
      </w:ins>
      <w:r>
        <w:rPr>
          <w:noProof/>
        </w:rPr>
      </w:r>
      <w:r>
        <w:rPr>
          <w:noProof/>
        </w:rPr>
        <w:fldChar w:fldCharType="separate"/>
      </w:r>
      <w:ins w:id="81" w:author="Caree2" w:date="2016-10-30T11:32:00Z">
        <w:r>
          <w:rPr>
            <w:noProof/>
          </w:rPr>
          <w:t>34</w:t>
        </w:r>
        <w:r>
          <w:rPr>
            <w:noProof/>
          </w:rPr>
          <w:fldChar w:fldCharType="end"/>
        </w:r>
      </w:ins>
    </w:p>
    <w:p w:rsidR="008046B5" w:rsidRDefault="008046B5">
      <w:pPr>
        <w:pStyle w:val="TOC1"/>
        <w:tabs>
          <w:tab w:val="right" w:leader="dot" w:pos="8630"/>
        </w:tabs>
        <w:rPr>
          <w:ins w:id="82" w:author="Caree2" w:date="2016-10-30T11:32:00Z"/>
          <w:rFonts w:asciiTheme="minorHAnsi" w:eastAsiaTheme="minorEastAsia" w:hAnsiTheme="minorHAnsi" w:cstheme="minorBidi"/>
          <w:b w:val="0"/>
          <w:bCs w:val="0"/>
          <w:noProof/>
          <w:color w:val="auto"/>
          <w:sz w:val="22"/>
          <w:szCs w:val="22"/>
        </w:rPr>
      </w:pPr>
      <w:ins w:id="83" w:author="Caree2" w:date="2016-10-30T11:32:00Z">
        <w:r>
          <w:rPr>
            <w:noProof/>
          </w:rPr>
          <w:t>1.9 – Replace the Maven build section with this</w:t>
        </w:r>
        <w:r>
          <w:rPr>
            <w:noProof/>
          </w:rPr>
          <w:tab/>
        </w:r>
        <w:r>
          <w:rPr>
            <w:noProof/>
          </w:rPr>
          <w:fldChar w:fldCharType="begin"/>
        </w:r>
        <w:r>
          <w:rPr>
            <w:noProof/>
          </w:rPr>
          <w:instrText xml:space="preserve"> PAGEREF _Toc465593226 \h </w:instrText>
        </w:r>
      </w:ins>
      <w:r>
        <w:rPr>
          <w:noProof/>
        </w:rPr>
      </w:r>
      <w:r>
        <w:rPr>
          <w:noProof/>
        </w:rPr>
        <w:fldChar w:fldCharType="separate"/>
      </w:r>
      <w:ins w:id="84" w:author="Caree2" w:date="2016-10-30T11:32:00Z">
        <w:r>
          <w:rPr>
            <w:noProof/>
          </w:rPr>
          <w:t>35</w:t>
        </w:r>
        <w:r>
          <w:rPr>
            <w:noProof/>
          </w:rPr>
          <w:fldChar w:fldCharType="end"/>
        </w:r>
      </w:ins>
    </w:p>
    <w:p w:rsidR="008046B5" w:rsidRDefault="008046B5">
      <w:pPr>
        <w:pStyle w:val="TOC1"/>
        <w:tabs>
          <w:tab w:val="right" w:leader="dot" w:pos="8630"/>
        </w:tabs>
        <w:rPr>
          <w:ins w:id="85" w:author="Caree2" w:date="2016-10-30T11:32:00Z"/>
          <w:rFonts w:asciiTheme="minorHAnsi" w:eastAsiaTheme="minorEastAsia" w:hAnsiTheme="minorHAnsi" w:cstheme="minorBidi"/>
          <w:b w:val="0"/>
          <w:bCs w:val="0"/>
          <w:noProof/>
          <w:color w:val="auto"/>
          <w:sz w:val="22"/>
          <w:szCs w:val="22"/>
        </w:rPr>
      </w:pPr>
      <w:ins w:id="86" w:author="Caree2" w:date="2016-10-30T11:32:00Z">
        <w:r>
          <w:rPr>
            <w:noProof/>
          </w:rPr>
          <w:t>1.10 – Add Eureka Client Discovery Annotation</w:t>
        </w:r>
        <w:r>
          <w:rPr>
            <w:noProof/>
          </w:rPr>
          <w:tab/>
        </w:r>
        <w:r>
          <w:rPr>
            <w:noProof/>
          </w:rPr>
          <w:fldChar w:fldCharType="begin"/>
        </w:r>
        <w:r>
          <w:rPr>
            <w:noProof/>
          </w:rPr>
          <w:instrText xml:space="preserve"> PAGEREF _Toc465593227 \h </w:instrText>
        </w:r>
      </w:ins>
      <w:r>
        <w:rPr>
          <w:noProof/>
        </w:rPr>
      </w:r>
      <w:r>
        <w:rPr>
          <w:noProof/>
        </w:rPr>
        <w:fldChar w:fldCharType="separate"/>
      </w:r>
      <w:ins w:id="87" w:author="Caree2" w:date="2016-10-30T11:32:00Z">
        <w:r>
          <w:rPr>
            <w:noProof/>
          </w:rPr>
          <w:t>36</w:t>
        </w:r>
        <w:r>
          <w:rPr>
            <w:noProof/>
          </w:rPr>
          <w:fldChar w:fldCharType="end"/>
        </w:r>
      </w:ins>
    </w:p>
    <w:p w:rsidR="008046B5" w:rsidRDefault="008046B5">
      <w:pPr>
        <w:pStyle w:val="TOC1"/>
        <w:tabs>
          <w:tab w:val="right" w:leader="dot" w:pos="8630"/>
        </w:tabs>
        <w:rPr>
          <w:ins w:id="88" w:author="Caree2" w:date="2016-10-30T11:32:00Z"/>
          <w:rFonts w:asciiTheme="minorHAnsi" w:eastAsiaTheme="minorEastAsia" w:hAnsiTheme="minorHAnsi" w:cstheme="minorBidi"/>
          <w:b w:val="0"/>
          <w:bCs w:val="0"/>
          <w:noProof/>
          <w:color w:val="auto"/>
          <w:sz w:val="22"/>
          <w:szCs w:val="22"/>
        </w:rPr>
      </w:pPr>
      <w:ins w:id="89" w:author="Caree2" w:date="2016-10-30T11:32:00Z">
        <w:r>
          <w:rPr>
            <w:noProof/>
          </w:rPr>
          <w:t>1.11 – Add api.rest package</w:t>
        </w:r>
        <w:r>
          <w:rPr>
            <w:noProof/>
          </w:rPr>
          <w:tab/>
        </w:r>
        <w:r>
          <w:rPr>
            <w:noProof/>
          </w:rPr>
          <w:fldChar w:fldCharType="begin"/>
        </w:r>
        <w:r>
          <w:rPr>
            <w:noProof/>
          </w:rPr>
          <w:instrText xml:space="preserve"> PAGEREF _Toc465593228 \h </w:instrText>
        </w:r>
      </w:ins>
      <w:r>
        <w:rPr>
          <w:noProof/>
        </w:rPr>
      </w:r>
      <w:r>
        <w:rPr>
          <w:noProof/>
        </w:rPr>
        <w:fldChar w:fldCharType="separate"/>
      </w:r>
      <w:ins w:id="90" w:author="Caree2" w:date="2016-10-30T11:32:00Z">
        <w:r>
          <w:rPr>
            <w:noProof/>
          </w:rPr>
          <w:t>37</w:t>
        </w:r>
        <w:r>
          <w:rPr>
            <w:noProof/>
          </w:rPr>
          <w:fldChar w:fldCharType="end"/>
        </w:r>
      </w:ins>
    </w:p>
    <w:p w:rsidR="008046B5" w:rsidRDefault="008046B5">
      <w:pPr>
        <w:pStyle w:val="TOC1"/>
        <w:tabs>
          <w:tab w:val="right" w:leader="dot" w:pos="8630"/>
        </w:tabs>
        <w:rPr>
          <w:ins w:id="91" w:author="Caree2" w:date="2016-10-30T11:32:00Z"/>
          <w:rFonts w:asciiTheme="minorHAnsi" w:eastAsiaTheme="minorEastAsia" w:hAnsiTheme="minorHAnsi" w:cstheme="minorBidi"/>
          <w:b w:val="0"/>
          <w:bCs w:val="0"/>
          <w:noProof/>
          <w:color w:val="auto"/>
          <w:sz w:val="22"/>
          <w:szCs w:val="22"/>
        </w:rPr>
      </w:pPr>
      <w:ins w:id="92" w:author="Caree2" w:date="2016-10-30T11:32:00Z">
        <w:r>
          <w:rPr>
            <w:noProof/>
          </w:rPr>
          <w:t>1.12– Add dao.jpa package</w:t>
        </w:r>
        <w:r>
          <w:rPr>
            <w:noProof/>
          </w:rPr>
          <w:tab/>
        </w:r>
        <w:r>
          <w:rPr>
            <w:noProof/>
          </w:rPr>
          <w:fldChar w:fldCharType="begin"/>
        </w:r>
        <w:r>
          <w:rPr>
            <w:noProof/>
          </w:rPr>
          <w:instrText xml:space="preserve"> PAGEREF _Toc465593229 \h </w:instrText>
        </w:r>
      </w:ins>
      <w:r>
        <w:rPr>
          <w:noProof/>
        </w:rPr>
      </w:r>
      <w:r>
        <w:rPr>
          <w:noProof/>
        </w:rPr>
        <w:fldChar w:fldCharType="separate"/>
      </w:r>
      <w:ins w:id="93" w:author="Caree2" w:date="2016-10-30T11:32:00Z">
        <w:r>
          <w:rPr>
            <w:noProof/>
          </w:rPr>
          <w:t>38</w:t>
        </w:r>
        <w:r>
          <w:rPr>
            <w:noProof/>
          </w:rPr>
          <w:fldChar w:fldCharType="end"/>
        </w:r>
      </w:ins>
    </w:p>
    <w:p w:rsidR="008046B5" w:rsidRDefault="008046B5">
      <w:pPr>
        <w:pStyle w:val="TOC1"/>
        <w:tabs>
          <w:tab w:val="right" w:leader="dot" w:pos="8630"/>
        </w:tabs>
        <w:rPr>
          <w:ins w:id="94" w:author="Caree2" w:date="2016-10-30T11:32:00Z"/>
          <w:rFonts w:asciiTheme="minorHAnsi" w:eastAsiaTheme="minorEastAsia" w:hAnsiTheme="minorHAnsi" w:cstheme="minorBidi"/>
          <w:b w:val="0"/>
          <w:bCs w:val="0"/>
          <w:noProof/>
          <w:color w:val="auto"/>
          <w:sz w:val="22"/>
          <w:szCs w:val="22"/>
        </w:rPr>
      </w:pPr>
      <w:ins w:id="95" w:author="Caree2" w:date="2016-10-30T11:32:00Z">
        <w:r>
          <w:rPr>
            <w:noProof/>
          </w:rPr>
          <w:t>1.13– Add domain package</w:t>
        </w:r>
        <w:r>
          <w:rPr>
            <w:noProof/>
          </w:rPr>
          <w:tab/>
        </w:r>
        <w:r>
          <w:rPr>
            <w:noProof/>
          </w:rPr>
          <w:fldChar w:fldCharType="begin"/>
        </w:r>
        <w:r>
          <w:rPr>
            <w:noProof/>
          </w:rPr>
          <w:instrText xml:space="preserve"> PAGEREF _Toc465593230 \h </w:instrText>
        </w:r>
      </w:ins>
      <w:r>
        <w:rPr>
          <w:noProof/>
        </w:rPr>
      </w:r>
      <w:r>
        <w:rPr>
          <w:noProof/>
        </w:rPr>
        <w:fldChar w:fldCharType="separate"/>
      </w:r>
      <w:ins w:id="96" w:author="Caree2" w:date="2016-10-30T11:32:00Z">
        <w:r>
          <w:rPr>
            <w:noProof/>
          </w:rPr>
          <w:t>39</w:t>
        </w:r>
        <w:r>
          <w:rPr>
            <w:noProof/>
          </w:rPr>
          <w:fldChar w:fldCharType="end"/>
        </w:r>
      </w:ins>
    </w:p>
    <w:p w:rsidR="008046B5" w:rsidRDefault="008046B5">
      <w:pPr>
        <w:pStyle w:val="TOC1"/>
        <w:tabs>
          <w:tab w:val="right" w:leader="dot" w:pos="8630"/>
        </w:tabs>
        <w:rPr>
          <w:ins w:id="97" w:author="Caree2" w:date="2016-10-30T11:32:00Z"/>
          <w:rFonts w:asciiTheme="minorHAnsi" w:eastAsiaTheme="minorEastAsia" w:hAnsiTheme="minorHAnsi" w:cstheme="minorBidi"/>
          <w:b w:val="0"/>
          <w:bCs w:val="0"/>
          <w:noProof/>
          <w:color w:val="auto"/>
          <w:sz w:val="22"/>
          <w:szCs w:val="22"/>
        </w:rPr>
      </w:pPr>
      <w:ins w:id="98" w:author="Caree2" w:date="2016-10-30T11:32:00Z">
        <w:r>
          <w:rPr>
            <w:noProof/>
          </w:rPr>
          <w:t>1.14– Add exception package</w:t>
        </w:r>
        <w:r>
          <w:rPr>
            <w:noProof/>
          </w:rPr>
          <w:tab/>
        </w:r>
        <w:r>
          <w:rPr>
            <w:noProof/>
          </w:rPr>
          <w:fldChar w:fldCharType="begin"/>
        </w:r>
        <w:r>
          <w:rPr>
            <w:noProof/>
          </w:rPr>
          <w:instrText xml:space="preserve"> PAGEREF _Toc465593231 \h </w:instrText>
        </w:r>
      </w:ins>
      <w:r>
        <w:rPr>
          <w:noProof/>
        </w:rPr>
      </w:r>
      <w:r>
        <w:rPr>
          <w:noProof/>
        </w:rPr>
        <w:fldChar w:fldCharType="separate"/>
      </w:r>
      <w:ins w:id="99" w:author="Caree2" w:date="2016-10-30T11:32:00Z">
        <w:r>
          <w:rPr>
            <w:noProof/>
          </w:rPr>
          <w:t>40</w:t>
        </w:r>
        <w:r>
          <w:rPr>
            <w:noProof/>
          </w:rPr>
          <w:fldChar w:fldCharType="end"/>
        </w:r>
      </w:ins>
    </w:p>
    <w:p w:rsidR="008046B5" w:rsidRDefault="008046B5">
      <w:pPr>
        <w:pStyle w:val="TOC1"/>
        <w:tabs>
          <w:tab w:val="right" w:leader="dot" w:pos="8630"/>
        </w:tabs>
        <w:rPr>
          <w:ins w:id="100" w:author="Caree2" w:date="2016-10-30T11:32:00Z"/>
          <w:rFonts w:asciiTheme="minorHAnsi" w:eastAsiaTheme="minorEastAsia" w:hAnsiTheme="minorHAnsi" w:cstheme="minorBidi"/>
          <w:b w:val="0"/>
          <w:bCs w:val="0"/>
          <w:noProof/>
          <w:color w:val="auto"/>
          <w:sz w:val="22"/>
          <w:szCs w:val="22"/>
        </w:rPr>
      </w:pPr>
      <w:ins w:id="101" w:author="Caree2" w:date="2016-10-30T11:32:00Z">
        <w:r>
          <w:rPr>
            <w:noProof/>
          </w:rPr>
          <w:t>1.15– Add service package</w:t>
        </w:r>
        <w:r>
          <w:rPr>
            <w:noProof/>
          </w:rPr>
          <w:tab/>
        </w:r>
        <w:r>
          <w:rPr>
            <w:noProof/>
          </w:rPr>
          <w:fldChar w:fldCharType="begin"/>
        </w:r>
        <w:r>
          <w:rPr>
            <w:noProof/>
          </w:rPr>
          <w:instrText xml:space="preserve"> PAGEREF _Toc465593232 \h </w:instrText>
        </w:r>
      </w:ins>
      <w:r>
        <w:rPr>
          <w:noProof/>
        </w:rPr>
      </w:r>
      <w:r>
        <w:rPr>
          <w:noProof/>
        </w:rPr>
        <w:fldChar w:fldCharType="separate"/>
      </w:r>
      <w:ins w:id="102" w:author="Caree2" w:date="2016-10-30T11:32:00Z">
        <w:r>
          <w:rPr>
            <w:noProof/>
          </w:rPr>
          <w:t>41</w:t>
        </w:r>
        <w:r>
          <w:rPr>
            <w:noProof/>
          </w:rPr>
          <w:fldChar w:fldCharType="end"/>
        </w:r>
      </w:ins>
    </w:p>
    <w:p w:rsidR="008046B5" w:rsidRDefault="008046B5">
      <w:pPr>
        <w:pStyle w:val="TOC1"/>
        <w:tabs>
          <w:tab w:val="right" w:leader="dot" w:pos="8630"/>
        </w:tabs>
        <w:rPr>
          <w:ins w:id="103" w:author="Caree2" w:date="2016-10-30T11:32:00Z"/>
          <w:rFonts w:asciiTheme="minorHAnsi" w:eastAsiaTheme="minorEastAsia" w:hAnsiTheme="minorHAnsi" w:cstheme="minorBidi"/>
          <w:b w:val="0"/>
          <w:bCs w:val="0"/>
          <w:noProof/>
          <w:color w:val="auto"/>
          <w:sz w:val="22"/>
          <w:szCs w:val="22"/>
        </w:rPr>
      </w:pPr>
      <w:ins w:id="104" w:author="Caree2" w:date="2016-10-30T11:32:00Z">
        <w:r>
          <w:rPr>
            <w:noProof/>
          </w:rPr>
          <w:t>1.16– Create User Domain class in the domain package</w:t>
        </w:r>
        <w:r>
          <w:rPr>
            <w:noProof/>
          </w:rPr>
          <w:tab/>
        </w:r>
        <w:r>
          <w:rPr>
            <w:noProof/>
          </w:rPr>
          <w:fldChar w:fldCharType="begin"/>
        </w:r>
        <w:r>
          <w:rPr>
            <w:noProof/>
          </w:rPr>
          <w:instrText xml:space="preserve"> PAGEREF _Toc465593233 \h </w:instrText>
        </w:r>
      </w:ins>
      <w:r>
        <w:rPr>
          <w:noProof/>
        </w:rPr>
      </w:r>
      <w:r>
        <w:rPr>
          <w:noProof/>
        </w:rPr>
        <w:fldChar w:fldCharType="separate"/>
      </w:r>
      <w:ins w:id="105" w:author="Caree2" w:date="2016-10-30T11:32:00Z">
        <w:r>
          <w:rPr>
            <w:noProof/>
          </w:rPr>
          <w:t>42</w:t>
        </w:r>
        <w:r>
          <w:rPr>
            <w:noProof/>
          </w:rPr>
          <w:fldChar w:fldCharType="end"/>
        </w:r>
      </w:ins>
    </w:p>
    <w:p w:rsidR="008046B5" w:rsidRDefault="008046B5">
      <w:pPr>
        <w:pStyle w:val="TOC1"/>
        <w:tabs>
          <w:tab w:val="right" w:leader="dot" w:pos="8630"/>
        </w:tabs>
        <w:rPr>
          <w:ins w:id="106" w:author="Caree2" w:date="2016-10-30T11:32:00Z"/>
          <w:rFonts w:asciiTheme="minorHAnsi" w:eastAsiaTheme="minorEastAsia" w:hAnsiTheme="minorHAnsi" w:cstheme="minorBidi"/>
          <w:b w:val="0"/>
          <w:bCs w:val="0"/>
          <w:noProof/>
          <w:color w:val="auto"/>
          <w:sz w:val="22"/>
          <w:szCs w:val="22"/>
        </w:rPr>
      </w:pPr>
      <w:ins w:id="107" w:author="Caree2" w:date="2016-10-30T11:32:00Z">
        <w:r>
          <w:rPr>
            <w:noProof/>
          </w:rPr>
          <w:t>1.17– Do the following to the User Class</w:t>
        </w:r>
        <w:r>
          <w:rPr>
            <w:noProof/>
          </w:rPr>
          <w:tab/>
        </w:r>
        <w:r>
          <w:rPr>
            <w:noProof/>
          </w:rPr>
          <w:fldChar w:fldCharType="begin"/>
        </w:r>
        <w:r>
          <w:rPr>
            <w:noProof/>
          </w:rPr>
          <w:instrText xml:space="preserve"> PAGEREF _Toc465593234 \h </w:instrText>
        </w:r>
      </w:ins>
      <w:r>
        <w:rPr>
          <w:noProof/>
        </w:rPr>
      </w:r>
      <w:r>
        <w:rPr>
          <w:noProof/>
        </w:rPr>
        <w:fldChar w:fldCharType="separate"/>
      </w:r>
      <w:ins w:id="108" w:author="Caree2" w:date="2016-10-30T11:32:00Z">
        <w:r>
          <w:rPr>
            <w:noProof/>
          </w:rPr>
          <w:t>44</w:t>
        </w:r>
        <w:r>
          <w:rPr>
            <w:noProof/>
          </w:rPr>
          <w:fldChar w:fldCharType="end"/>
        </w:r>
      </w:ins>
    </w:p>
    <w:p w:rsidR="008046B5" w:rsidRDefault="008046B5">
      <w:pPr>
        <w:pStyle w:val="TOC1"/>
        <w:tabs>
          <w:tab w:val="right" w:leader="dot" w:pos="8630"/>
        </w:tabs>
        <w:rPr>
          <w:ins w:id="109" w:author="Caree2" w:date="2016-10-30T11:32:00Z"/>
          <w:rFonts w:asciiTheme="minorHAnsi" w:eastAsiaTheme="minorEastAsia" w:hAnsiTheme="minorHAnsi" w:cstheme="minorBidi"/>
          <w:b w:val="0"/>
          <w:bCs w:val="0"/>
          <w:noProof/>
          <w:color w:val="auto"/>
          <w:sz w:val="22"/>
          <w:szCs w:val="22"/>
        </w:rPr>
      </w:pPr>
      <w:ins w:id="110" w:author="Caree2" w:date="2016-10-30T11:32:00Z">
        <w:r>
          <w:rPr>
            <w:noProof/>
          </w:rPr>
          <w:t>1.18– Create the Address Domain class in the domain package</w:t>
        </w:r>
        <w:r>
          <w:rPr>
            <w:noProof/>
          </w:rPr>
          <w:tab/>
        </w:r>
        <w:r>
          <w:rPr>
            <w:noProof/>
          </w:rPr>
          <w:fldChar w:fldCharType="begin"/>
        </w:r>
        <w:r>
          <w:rPr>
            <w:noProof/>
          </w:rPr>
          <w:instrText xml:space="preserve"> PAGEREF _Toc465593235 \h </w:instrText>
        </w:r>
      </w:ins>
      <w:r>
        <w:rPr>
          <w:noProof/>
        </w:rPr>
      </w:r>
      <w:r>
        <w:rPr>
          <w:noProof/>
        </w:rPr>
        <w:fldChar w:fldCharType="separate"/>
      </w:r>
      <w:ins w:id="111" w:author="Caree2" w:date="2016-10-30T11:32:00Z">
        <w:r>
          <w:rPr>
            <w:noProof/>
          </w:rPr>
          <w:t>44</w:t>
        </w:r>
        <w:r>
          <w:rPr>
            <w:noProof/>
          </w:rPr>
          <w:fldChar w:fldCharType="end"/>
        </w:r>
      </w:ins>
    </w:p>
    <w:p w:rsidR="008046B5" w:rsidRDefault="008046B5">
      <w:pPr>
        <w:pStyle w:val="TOC1"/>
        <w:tabs>
          <w:tab w:val="right" w:leader="dot" w:pos="8630"/>
        </w:tabs>
        <w:rPr>
          <w:ins w:id="112" w:author="Caree2" w:date="2016-10-30T11:32:00Z"/>
          <w:rFonts w:asciiTheme="minorHAnsi" w:eastAsiaTheme="minorEastAsia" w:hAnsiTheme="minorHAnsi" w:cstheme="minorBidi"/>
          <w:b w:val="0"/>
          <w:bCs w:val="0"/>
          <w:noProof/>
          <w:color w:val="auto"/>
          <w:sz w:val="22"/>
          <w:szCs w:val="22"/>
        </w:rPr>
      </w:pPr>
      <w:ins w:id="113" w:author="Caree2" w:date="2016-10-30T11:32:00Z">
        <w:r>
          <w:rPr>
            <w:noProof/>
          </w:rPr>
          <w:t>1.19– Do the following to the Address Class</w:t>
        </w:r>
        <w:r>
          <w:rPr>
            <w:noProof/>
          </w:rPr>
          <w:tab/>
        </w:r>
        <w:r>
          <w:rPr>
            <w:noProof/>
          </w:rPr>
          <w:fldChar w:fldCharType="begin"/>
        </w:r>
        <w:r>
          <w:rPr>
            <w:noProof/>
          </w:rPr>
          <w:instrText xml:space="preserve"> PAGEREF _Toc465593236 \h </w:instrText>
        </w:r>
      </w:ins>
      <w:r>
        <w:rPr>
          <w:noProof/>
        </w:rPr>
      </w:r>
      <w:r>
        <w:rPr>
          <w:noProof/>
        </w:rPr>
        <w:fldChar w:fldCharType="separate"/>
      </w:r>
      <w:ins w:id="114" w:author="Caree2" w:date="2016-10-30T11:32:00Z">
        <w:r>
          <w:rPr>
            <w:noProof/>
          </w:rPr>
          <w:t>45</w:t>
        </w:r>
        <w:r>
          <w:rPr>
            <w:noProof/>
          </w:rPr>
          <w:fldChar w:fldCharType="end"/>
        </w:r>
      </w:ins>
    </w:p>
    <w:p w:rsidR="008046B5" w:rsidRDefault="008046B5">
      <w:pPr>
        <w:pStyle w:val="TOC1"/>
        <w:tabs>
          <w:tab w:val="right" w:leader="dot" w:pos="8630"/>
        </w:tabs>
        <w:rPr>
          <w:ins w:id="115" w:author="Caree2" w:date="2016-10-30T11:32:00Z"/>
          <w:rFonts w:asciiTheme="minorHAnsi" w:eastAsiaTheme="minorEastAsia" w:hAnsiTheme="minorHAnsi" w:cstheme="minorBidi"/>
          <w:b w:val="0"/>
          <w:bCs w:val="0"/>
          <w:noProof/>
          <w:color w:val="auto"/>
          <w:sz w:val="22"/>
          <w:szCs w:val="22"/>
        </w:rPr>
      </w:pPr>
      <w:ins w:id="116" w:author="Caree2" w:date="2016-10-30T11:32:00Z">
        <w:r>
          <w:rPr>
            <w:noProof/>
          </w:rPr>
          <w:t>1.20– Generate RestAPIExceptionInfo in the domain package</w:t>
        </w:r>
        <w:r>
          <w:rPr>
            <w:noProof/>
          </w:rPr>
          <w:tab/>
        </w:r>
        <w:r>
          <w:rPr>
            <w:noProof/>
          </w:rPr>
          <w:fldChar w:fldCharType="begin"/>
        </w:r>
        <w:r>
          <w:rPr>
            <w:noProof/>
          </w:rPr>
          <w:instrText xml:space="preserve"> PAGEREF _Toc465593237 \h </w:instrText>
        </w:r>
      </w:ins>
      <w:r>
        <w:rPr>
          <w:noProof/>
        </w:rPr>
      </w:r>
      <w:r>
        <w:rPr>
          <w:noProof/>
        </w:rPr>
        <w:fldChar w:fldCharType="separate"/>
      </w:r>
      <w:ins w:id="117" w:author="Caree2" w:date="2016-10-30T11:32:00Z">
        <w:r>
          <w:rPr>
            <w:noProof/>
          </w:rPr>
          <w:t>45</w:t>
        </w:r>
        <w:r>
          <w:rPr>
            <w:noProof/>
          </w:rPr>
          <w:fldChar w:fldCharType="end"/>
        </w:r>
      </w:ins>
    </w:p>
    <w:p w:rsidR="008046B5" w:rsidRDefault="008046B5">
      <w:pPr>
        <w:pStyle w:val="TOC1"/>
        <w:tabs>
          <w:tab w:val="right" w:leader="dot" w:pos="8630"/>
        </w:tabs>
        <w:rPr>
          <w:ins w:id="118" w:author="Caree2" w:date="2016-10-30T11:32:00Z"/>
          <w:rFonts w:asciiTheme="minorHAnsi" w:eastAsiaTheme="minorEastAsia" w:hAnsiTheme="minorHAnsi" w:cstheme="minorBidi"/>
          <w:b w:val="0"/>
          <w:bCs w:val="0"/>
          <w:noProof/>
          <w:color w:val="auto"/>
          <w:sz w:val="22"/>
          <w:szCs w:val="22"/>
        </w:rPr>
      </w:pPr>
      <w:ins w:id="119" w:author="Caree2" w:date="2016-10-30T11:32:00Z">
        <w:r>
          <w:rPr>
            <w:noProof/>
          </w:rPr>
          <w:t>1.21– Generate HTTP400Exception in the exception package</w:t>
        </w:r>
        <w:r>
          <w:rPr>
            <w:noProof/>
          </w:rPr>
          <w:tab/>
        </w:r>
        <w:r>
          <w:rPr>
            <w:noProof/>
          </w:rPr>
          <w:fldChar w:fldCharType="begin"/>
        </w:r>
        <w:r>
          <w:rPr>
            <w:noProof/>
          </w:rPr>
          <w:instrText xml:space="preserve"> PAGEREF _Toc465593238 \h </w:instrText>
        </w:r>
      </w:ins>
      <w:r>
        <w:rPr>
          <w:noProof/>
        </w:rPr>
      </w:r>
      <w:r>
        <w:rPr>
          <w:noProof/>
        </w:rPr>
        <w:fldChar w:fldCharType="separate"/>
      </w:r>
      <w:ins w:id="120" w:author="Caree2" w:date="2016-10-30T11:32:00Z">
        <w:r>
          <w:rPr>
            <w:noProof/>
          </w:rPr>
          <w:t>46</w:t>
        </w:r>
        <w:r>
          <w:rPr>
            <w:noProof/>
          </w:rPr>
          <w:fldChar w:fldCharType="end"/>
        </w:r>
      </w:ins>
    </w:p>
    <w:p w:rsidR="008046B5" w:rsidRDefault="008046B5">
      <w:pPr>
        <w:pStyle w:val="TOC1"/>
        <w:tabs>
          <w:tab w:val="right" w:leader="dot" w:pos="8630"/>
        </w:tabs>
        <w:rPr>
          <w:ins w:id="121" w:author="Caree2" w:date="2016-10-30T11:32:00Z"/>
          <w:rFonts w:asciiTheme="minorHAnsi" w:eastAsiaTheme="minorEastAsia" w:hAnsiTheme="minorHAnsi" w:cstheme="minorBidi"/>
          <w:b w:val="0"/>
          <w:bCs w:val="0"/>
          <w:noProof/>
          <w:color w:val="auto"/>
          <w:sz w:val="22"/>
          <w:szCs w:val="22"/>
        </w:rPr>
      </w:pPr>
      <w:ins w:id="122" w:author="Caree2" w:date="2016-10-30T11:32:00Z">
        <w:r>
          <w:rPr>
            <w:noProof/>
          </w:rPr>
          <w:t>1.22– Generate HTTP404Exception in the exception package</w:t>
        </w:r>
        <w:r>
          <w:rPr>
            <w:noProof/>
          </w:rPr>
          <w:tab/>
        </w:r>
        <w:r>
          <w:rPr>
            <w:noProof/>
          </w:rPr>
          <w:fldChar w:fldCharType="begin"/>
        </w:r>
        <w:r>
          <w:rPr>
            <w:noProof/>
          </w:rPr>
          <w:instrText xml:space="preserve"> PAGEREF _Toc465593239 \h </w:instrText>
        </w:r>
      </w:ins>
      <w:r>
        <w:rPr>
          <w:noProof/>
        </w:rPr>
      </w:r>
      <w:r>
        <w:rPr>
          <w:noProof/>
        </w:rPr>
        <w:fldChar w:fldCharType="separate"/>
      </w:r>
      <w:ins w:id="123" w:author="Caree2" w:date="2016-10-30T11:32:00Z">
        <w:r>
          <w:rPr>
            <w:noProof/>
          </w:rPr>
          <w:t>47</w:t>
        </w:r>
        <w:r>
          <w:rPr>
            <w:noProof/>
          </w:rPr>
          <w:fldChar w:fldCharType="end"/>
        </w:r>
      </w:ins>
    </w:p>
    <w:p w:rsidR="008046B5" w:rsidRDefault="008046B5">
      <w:pPr>
        <w:pStyle w:val="TOC1"/>
        <w:tabs>
          <w:tab w:val="right" w:leader="dot" w:pos="8630"/>
        </w:tabs>
        <w:rPr>
          <w:ins w:id="124" w:author="Caree2" w:date="2016-10-30T11:32:00Z"/>
          <w:rFonts w:asciiTheme="minorHAnsi" w:eastAsiaTheme="minorEastAsia" w:hAnsiTheme="minorHAnsi" w:cstheme="minorBidi"/>
          <w:b w:val="0"/>
          <w:bCs w:val="0"/>
          <w:noProof/>
          <w:color w:val="auto"/>
          <w:sz w:val="22"/>
          <w:szCs w:val="22"/>
        </w:rPr>
      </w:pPr>
      <w:ins w:id="125" w:author="Caree2" w:date="2016-10-30T11:32:00Z">
        <w:r>
          <w:rPr>
            <w:noProof/>
          </w:rPr>
          <w:t>1.23– Generate DAOInterface in the dao.jpa  package</w:t>
        </w:r>
        <w:r>
          <w:rPr>
            <w:noProof/>
          </w:rPr>
          <w:tab/>
        </w:r>
        <w:r>
          <w:rPr>
            <w:noProof/>
          </w:rPr>
          <w:fldChar w:fldCharType="begin"/>
        </w:r>
        <w:r>
          <w:rPr>
            <w:noProof/>
          </w:rPr>
          <w:instrText xml:space="preserve"> PAGEREF _Toc465593240 \h </w:instrText>
        </w:r>
      </w:ins>
      <w:r>
        <w:rPr>
          <w:noProof/>
        </w:rPr>
      </w:r>
      <w:r>
        <w:rPr>
          <w:noProof/>
        </w:rPr>
        <w:fldChar w:fldCharType="separate"/>
      </w:r>
      <w:ins w:id="126" w:author="Caree2" w:date="2016-10-30T11:32:00Z">
        <w:r>
          <w:rPr>
            <w:noProof/>
          </w:rPr>
          <w:t>48</w:t>
        </w:r>
        <w:r>
          <w:rPr>
            <w:noProof/>
          </w:rPr>
          <w:fldChar w:fldCharType="end"/>
        </w:r>
      </w:ins>
    </w:p>
    <w:p w:rsidR="008046B5" w:rsidRDefault="008046B5">
      <w:pPr>
        <w:pStyle w:val="TOC1"/>
        <w:tabs>
          <w:tab w:val="right" w:leader="dot" w:pos="8630"/>
        </w:tabs>
        <w:rPr>
          <w:ins w:id="127" w:author="Caree2" w:date="2016-10-30T11:32:00Z"/>
          <w:rFonts w:asciiTheme="minorHAnsi" w:eastAsiaTheme="minorEastAsia" w:hAnsiTheme="minorHAnsi" w:cstheme="minorBidi"/>
          <w:b w:val="0"/>
          <w:bCs w:val="0"/>
          <w:noProof/>
          <w:color w:val="auto"/>
          <w:sz w:val="22"/>
          <w:szCs w:val="22"/>
        </w:rPr>
      </w:pPr>
      <w:ins w:id="128" w:author="Caree2" w:date="2016-10-30T11:32:00Z">
        <w:r>
          <w:rPr>
            <w:noProof/>
          </w:rPr>
          <w:t>1.24– Generate Service class in the service  package</w:t>
        </w:r>
        <w:r>
          <w:rPr>
            <w:noProof/>
          </w:rPr>
          <w:tab/>
        </w:r>
        <w:r>
          <w:rPr>
            <w:noProof/>
          </w:rPr>
          <w:fldChar w:fldCharType="begin"/>
        </w:r>
        <w:r>
          <w:rPr>
            <w:noProof/>
          </w:rPr>
          <w:instrText xml:space="preserve"> PAGEREF _Toc465593241 \h </w:instrText>
        </w:r>
      </w:ins>
      <w:r>
        <w:rPr>
          <w:noProof/>
        </w:rPr>
      </w:r>
      <w:r>
        <w:rPr>
          <w:noProof/>
        </w:rPr>
        <w:fldChar w:fldCharType="separate"/>
      </w:r>
      <w:ins w:id="129" w:author="Caree2" w:date="2016-10-30T11:32:00Z">
        <w:r>
          <w:rPr>
            <w:noProof/>
          </w:rPr>
          <w:t>49</w:t>
        </w:r>
        <w:r>
          <w:rPr>
            <w:noProof/>
          </w:rPr>
          <w:fldChar w:fldCharType="end"/>
        </w:r>
      </w:ins>
    </w:p>
    <w:p w:rsidR="008046B5" w:rsidRDefault="008046B5">
      <w:pPr>
        <w:pStyle w:val="TOC1"/>
        <w:tabs>
          <w:tab w:val="right" w:leader="dot" w:pos="8630"/>
        </w:tabs>
        <w:rPr>
          <w:ins w:id="130" w:author="Caree2" w:date="2016-10-30T11:32:00Z"/>
          <w:rFonts w:asciiTheme="minorHAnsi" w:eastAsiaTheme="minorEastAsia" w:hAnsiTheme="minorHAnsi" w:cstheme="minorBidi"/>
          <w:b w:val="0"/>
          <w:bCs w:val="0"/>
          <w:noProof/>
          <w:color w:val="auto"/>
          <w:sz w:val="22"/>
          <w:szCs w:val="22"/>
        </w:rPr>
      </w:pPr>
      <w:ins w:id="131" w:author="Caree2" w:date="2016-10-30T11:32:00Z">
        <w:r>
          <w:rPr>
            <w:noProof/>
          </w:rPr>
          <w:t>1.25– Generate ServiceProperties class in the service  package</w:t>
        </w:r>
        <w:r>
          <w:rPr>
            <w:noProof/>
          </w:rPr>
          <w:tab/>
        </w:r>
        <w:r>
          <w:rPr>
            <w:noProof/>
          </w:rPr>
          <w:fldChar w:fldCharType="begin"/>
        </w:r>
        <w:r>
          <w:rPr>
            <w:noProof/>
          </w:rPr>
          <w:instrText xml:space="preserve"> PAGEREF _Toc465593242 \h </w:instrText>
        </w:r>
      </w:ins>
      <w:r>
        <w:rPr>
          <w:noProof/>
        </w:rPr>
      </w:r>
      <w:r>
        <w:rPr>
          <w:noProof/>
        </w:rPr>
        <w:fldChar w:fldCharType="separate"/>
      </w:r>
      <w:ins w:id="132" w:author="Caree2" w:date="2016-10-30T11:32:00Z">
        <w:r>
          <w:rPr>
            <w:noProof/>
          </w:rPr>
          <w:t>50</w:t>
        </w:r>
        <w:r>
          <w:rPr>
            <w:noProof/>
          </w:rPr>
          <w:fldChar w:fldCharType="end"/>
        </w:r>
      </w:ins>
    </w:p>
    <w:p w:rsidR="008046B5" w:rsidRDefault="008046B5">
      <w:pPr>
        <w:pStyle w:val="TOC1"/>
        <w:tabs>
          <w:tab w:val="right" w:leader="dot" w:pos="8630"/>
        </w:tabs>
        <w:rPr>
          <w:ins w:id="133" w:author="Caree2" w:date="2016-10-30T11:32:00Z"/>
          <w:rFonts w:asciiTheme="minorHAnsi" w:eastAsiaTheme="minorEastAsia" w:hAnsiTheme="minorHAnsi" w:cstheme="minorBidi"/>
          <w:b w:val="0"/>
          <w:bCs w:val="0"/>
          <w:noProof/>
          <w:color w:val="auto"/>
          <w:sz w:val="22"/>
          <w:szCs w:val="22"/>
        </w:rPr>
      </w:pPr>
      <w:ins w:id="134" w:author="Caree2" w:date="2016-10-30T11:32:00Z">
        <w:r>
          <w:rPr>
            <w:noProof/>
          </w:rPr>
          <w:t>1.26– Generate ServiceHealth class in the service  package</w:t>
        </w:r>
        <w:r>
          <w:rPr>
            <w:noProof/>
          </w:rPr>
          <w:tab/>
        </w:r>
        <w:r>
          <w:rPr>
            <w:noProof/>
          </w:rPr>
          <w:fldChar w:fldCharType="begin"/>
        </w:r>
        <w:r>
          <w:rPr>
            <w:noProof/>
          </w:rPr>
          <w:instrText xml:space="preserve"> PAGEREF _Toc465593243 \h </w:instrText>
        </w:r>
      </w:ins>
      <w:r>
        <w:rPr>
          <w:noProof/>
        </w:rPr>
      </w:r>
      <w:r>
        <w:rPr>
          <w:noProof/>
        </w:rPr>
        <w:fldChar w:fldCharType="separate"/>
      </w:r>
      <w:ins w:id="135" w:author="Caree2" w:date="2016-10-30T11:32:00Z">
        <w:r>
          <w:rPr>
            <w:noProof/>
          </w:rPr>
          <w:t>51</w:t>
        </w:r>
        <w:r>
          <w:rPr>
            <w:noProof/>
          </w:rPr>
          <w:fldChar w:fldCharType="end"/>
        </w:r>
      </w:ins>
    </w:p>
    <w:p w:rsidR="008046B5" w:rsidRDefault="008046B5">
      <w:pPr>
        <w:pStyle w:val="TOC1"/>
        <w:tabs>
          <w:tab w:val="right" w:leader="dot" w:pos="8630"/>
        </w:tabs>
        <w:rPr>
          <w:ins w:id="136" w:author="Caree2" w:date="2016-10-30T11:32:00Z"/>
          <w:rFonts w:asciiTheme="minorHAnsi" w:eastAsiaTheme="minorEastAsia" w:hAnsiTheme="minorHAnsi" w:cstheme="minorBidi"/>
          <w:b w:val="0"/>
          <w:bCs w:val="0"/>
          <w:noProof/>
          <w:color w:val="auto"/>
          <w:sz w:val="22"/>
          <w:szCs w:val="22"/>
        </w:rPr>
      </w:pPr>
      <w:ins w:id="137" w:author="Caree2" w:date="2016-10-30T11:32:00Z">
        <w:r>
          <w:rPr>
            <w:noProof/>
          </w:rPr>
          <w:t>1.27– Generate ServiceEvent class in the service  package</w:t>
        </w:r>
        <w:r>
          <w:rPr>
            <w:noProof/>
          </w:rPr>
          <w:tab/>
        </w:r>
        <w:r>
          <w:rPr>
            <w:noProof/>
          </w:rPr>
          <w:fldChar w:fldCharType="begin"/>
        </w:r>
        <w:r>
          <w:rPr>
            <w:noProof/>
          </w:rPr>
          <w:instrText xml:space="preserve"> PAGEREF _Toc465593244 \h </w:instrText>
        </w:r>
      </w:ins>
      <w:r>
        <w:rPr>
          <w:noProof/>
        </w:rPr>
      </w:r>
      <w:r>
        <w:rPr>
          <w:noProof/>
        </w:rPr>
        <w:fldChar w:fldCharType="separate"/>
      </w:r>
      <w:ins w:id="138" w:author="Caree2" w:date="2016-10-30T11:32:00Z">
        <w:r>
          <w:rPr>
            <w:noProof/>
          </w:rPr>
          <w:t>52</w:t>
        </w:r>
        <w:r>
          <w:rPr>
            <w:noProof/>
          </w:rPr>
          <w:fldChar w:fldCharType="end"/>
        </w:r>
      </w:ins>
    </w:p>
    <w:p w:rsidR="008046B5" w:rsidRDefault="008046B5">
      <w:pPr>
        <w:pStyle w:val="TOC1"/>
        <w:tabs>
          <w:tab w:val="right" w:leader="dot" w:pos="8630"/>
        </w:tabs>
        <w:rPr>
          <w:ins w:id="139" w:author="Caree2" w:date="2016-10-30T11:32:00Z"/>
          <w:rFonts w:asciiTheme="minorHAnsi" w:eastAsiaTheme="minorEastAsia" w:hAnsiTheme="minorHAnsi" w:cstheme="minorBidi"/>
          <w:b w:val="0"/>
          <w:bCs w:val="0"/>
          <w:noProof/>
          <w:color w:val="auto"/>
          <w:sz w:val="22"/>
          <w:szCs w:val="22"/>
        </w:rPr>
      </w:pPr>
      <w:ins w:id="140" w:author="Caree2" w:date="2016-10-30T11:32:00Z">
        <w:r>
          <w:rPr>
            <w:noProof/>
          </w:rPr>
          <w:t>1.28– Generate AbstractRestController class in the rest.api  package</w:t>
        </w:r>
        <w:r>
          <w:rPr>
            <w:noProof/>
          </w:rPr>
          <w:tab/>
        </w:r>
        <w:r>
          <w:rPr>
            <w:noProof/>
          </w:rPr>
          <w:fldChar w:fldCharType="begin"/>
        </w:r>
        <w:r>
          <w:rPr>
            <w:noProof/>
          </w:rPr>
          <w:instrText xml:space="preserve"> PAGEREF _Toc465593245 \h </w:instrText>
        </w:r>
      </w:ins>
      <w:r>
        <w:rPr>
          <w:noProof/>
        </w:rPr>
      </w:r>
      <w:r>
        <w:rPr>
          <w:noProof/>
        </w:rPr>
        <w:fldChar w:fldCharType="separate"/>
      </w:r>
      <w:ins w:id="141" w:author="Caree2" w:date="2016-10-30T11:32:00Z">
        <w:r>
          <w:rPr>
            <w:noProof/>
          </w:rPr>
          <w:t>53</w:t>
        </w:r>
        <w:r>
          <w:rPr>
            <w:noProof/>
          </w:rPr>
          <w:fldChar w:fldCharType="end"/>
        </w:r>
      </w:ins>
    </w:p>
    <w:p w:rsidR="008046B5" w:rsidRDefault="008046B5">
      <w:pPr>
        <w:pStyle w:val="TOC1"/>
        <w:tabs>
          <w:tab w:val="right" w:leader="dot" w:pos="8630"/>
        </w:tabs>
        <w:rPr>
          <w:ins w:id="142" w:author="Caree2" w:date="2016-10-30T11:32:00Z"/>
          <w:rFonts w:asciiTheme="minorHAnsi" w:eastAsiaTheme="minorEastAsia" w:hAnsiTheme="minorHAnsi" w:cstheme="minorBidi"/>
          <w:b w:val="0"/>
          <w:bCs w:val="0"/>
          <w:noProof/>
          <w:color w:val="auto"/>
          <w:sz w:val="22"/>
          <w:szCs w:val="22"/>
        </w:rPr>
      </w:pPr>
      <w:ins w:id="143" w:author="Caree2" w:date="2016-10-30T11:32:00Z">
        <w:r>
          <w:rPr>
            <w:noProof/>
          </w:rPr>
          <w:t>1.29– Generate UserRestController class in the rest.api  package</w:t>
        </w:r>
        <w:r>
          <w:rPr>
            <w:noProof/>
          </w:rPr>
          <w:tab/>
        </w:r>
        <w:r>
          <w:rPr>
            <w:noProof/>
          </w:rPr>
          <w:fldChar w:fldCharType="begin"/>
        </w:r>
        <w:r>
          <w:rPr>
            <w:noProof/>
          </w:rPr>
          <w:instrText xml:space="preserve"> PAGEREF _Toc465593246 \h </w:instrText>
        </w:r>
      </w:ins>
      <w:r>
        <w:rPr>
          <w:noProof/>
        </w:rPr>
      </w:r>
      <w:r>
        <w:rPr>
          <w:noProof/>
        </w:rPr>
        <w:fldChar w:fldCharType="separate"/>
      </w:r>
      <w:ins w:id="144" w:author="Caree2" w:date="2016-10-30T11:32:00Z">
        <w:r>
          <w:rPr>
            <w:noProof/>
          </w:rPr>
          <w:t>55</w:t>
        </w:r>
        <w:r>
          <w:rPr>
            <w:noProof/>
          </w:rPr>
          <w:fldChar w:fldCharType="end"/>
        </w:r>
      </w:ins>
    </w:p>
    <w:p w:rsidR="008046B5" w:rsidRDefault="008046B5">
      <w:pPr>
        <w:pStyle w:val="TOC1"/>
        <w:tabs>
          <w:tab w:val="right" w:leader="dot" w:pos="8630"/>
        </w:tabs>
        <w:rPr>
          <w:ins w:id="145" w:author="Caree2" w:date="2016-10-30T11:32:00Z"/>
          <w:rFonts w:asciiTheme="minorHAnsi" w:eastAsiaTheme="minorEastAsia" w:hAnsiTheme="minorHAnsi" w:cstheme="minorBidi"/>
          <w:b w:val="0"/>
          <w:bCs w:val="0"/>
          <w:noProof/>
          <w:color w:val="auto"/>
          <w:sz w:val="22"/>
          <w:szCs w:val="22"/>
        </w:rPr>
      </w:pPr>
      <w:ins w:id="146" w:author="Caree2" w:date="2016-10-30T11:32:00Z">
        <w:r>
          <w:rPr>
            <w:noProof/>
          </w:rPr>
          <w:t>1.30– Create Aspect class in com.rollingstone  package</w:t>
        </w:r>
        <w:r>
          <w:rPr>
            <w:noProof/>
          </w:rPr>
          <w:tab/>
        </w:r>
        <w:r>
          <w:rPr>
            <w:noProof/>
          </w:rPr>
          <w:fldChar w:fldCharType="begin"/>
        </w:r>
        <w:r>
          <w:rPr>
            <w:noProof/>
          </w:rPr>
          <w:instrText xml:space="preserve"> PAGEREF _Toc465593247 \h </w:instrText>
        </w:r>
      </w:ins>
      <w:r>
        <w:rPr>
          <w:noProof/>
        </w:rPr>
      </w:r>
      <w:r>
        <w:rPr>
          <w:noProof/>
        </w:rPr>
        <w:fldChar w:fldCharType="separate"/>
      </w:r>
      <w:ins w:id="147" w:author="Caree2" w:date="2016-10-30T11:32:00Z">
        <w:r>
          <w:rPr>
            <w:noProof/>
          </w:rPr>
          <w:t>57</w:t>
        </w:r>
        <w:r>
          <w:rPr>
            <w:noProof/>
          </w:rPr>
          <w:fldChar w:fldCharType="end"/>
        </w:r>
      </w:ins>
    </w:p>
    <w:p w:rsidR="008046B5" w:rsidRDefault="008046B5">
      <w:pPr>
        <w:pStyle w:val="TOC1"/>
        <w:tabs>
          <w:tab w:val="right" w:leader="dot" w:pos="8630"/>
        </w:tabs>
        <w:rPr>
          <w:ins w:id="148" w:author="Caree2" w:date="2016-10-30T11:32:00Z"/>
          <w:rFonts w:asciiTheme="minorHAnsi" w:eastAsiaTheme="minorEastAsia" w:hAnsiTheme="minorHAnsi" w:cstheme="minorBidi"/>
          <w:b w:val="0"/>
          <w:bCs w:val="0"/>
          <w:noProof/>
          <w:color w:val="auto"/>
          <w:sz w:val="22"/>
          <w:szCs w:val="22"/>
        </w:rPr>
      </w:pPr>
      <w:ins w:id="149" w:author="Caree2" w:date="2016-10-30T11:32:00Z">
        <w:r>
          <w:rPr>
            <w:noProof/>
          </w:rPr>
          <w:t>1.31– Create application.yml file under resources</w:t>
        </w:r>
        <w:r>
          <w:rPr>
            <w:noProof/>
          </w:rPr>
          <w:tab/>
        </w:r>
        <w:r>
          <w:rPr>
            <w:noProof/>
          </w:rPr>
          <w:fldChar w:fldCharType="begin"/>
        </w:r>
        <w:r>
          <w:rPr>
            <w:noProof/>
          </w:rPr>
          <w:instrText xml:space="preserve"> PAGEREF _Toc465593248 \h </w:instrText>
        </w:r>
      </w:ins>
      <w:r>
        <w:rPr>
          <w:noProof/>
        </w:rPr>
      </w:r>
      <w:r>
        <w:rPr>
          <w:noProof/>
        </w:rPr>
        <w:fldChar w:fldCharType="separate"/>
      </w:r>
      <w:ins w:id="150" w:author="Caree2" w:date="2016-10-30T11:32:00Z">
        <w:r>
          <w:rPr>
            <w:noProof/>
          </w:rPr>
          <w:t>57</w:t>
        </w:r>
        <w:r>
          <w:rPr>
            <w:noProof/>
          </w:rPr>
          <w:fldChar w:fldCharType="end"/>
        </w:r>
      </w:ins>
    </w:p>
    <w:p w:rsidR="008046B5" w:rsidRDefault="008046B5">
      <w:pPr>
        <w:pStyle w:val="TOC1"/>
        <w:tabs>
          <w:tab w:val="right" w:leader="dot" w:pos="8630"/>
        </w:tabs>
        <w:rPr>
          <w:ins w:id="151" w:author="Caree2" w:date="2016-10-30T11:32:00Z"/>
          <w:rFonts w:asciiTheme="minorHAnsi" w:eastAsiaTheme="minorEastAsia" w:hAnsiTheme="minorHAnsi" w:cstheme="minorBidi"/>
          <w:b w:val="0"/>
          <w:bCs w:val="0"/>
          <w:noProof/>
          <w:color w:val="auto"/>
          <w:sz w:val="22"/>
          <w:szCs w:val="22"/>
        </w:rPr>
      </w:pPr>
      <w:ins w:id="152" w:author="Caree2" w:date="2016-10-30T11:32:00Z">
        <w:r>
          <w:rPr>
            <w:noProof/>
          </w:rPr>
          <w:t>1.32– Add bootstrap.yml file in the resources folder</w:t>
        </w:r>
        <w:r>
          <w:rPr>
            <w:noProof/>
          </w:rPr>
          <w:tab/>
        </w:r>
        <w:r>
          <w:rPr>
            <w:noProof/>
          </w:rPr>
          <w:fldChar w:fldCharType="begin"/>
        </w:r>
        <w:r>
          <w:rPr>
            <w:noProof/>
          </w:rPr>
          <w:instrText xml:space="preserve"> PAGEREF _Toc465593249 \h </w:instrText>
        </w:r>
      </w:ins>
      <w:r>
        <w:rPr>
          <w:noProof/>
        </w:rPr>
      </w:r>
      <w:r>
        <w:rPr>
          <w:noProof/>
        </w:rPr>
        <w:fldChar w:fldCharType="separate"/>
      </w:r>
      <w:ins w:id="153" w:author="Caree2" w:date="2016-10-30T11:32:00Z">
        <w:r>
          <w:rPr>
            <w:noProof/>
          </w:rPr>
          <w:t>59</w:t>
        </w:r>
        <w:r>
          <w:rPr>
            <w:noProof/>
          </w:rPr>
          <w:fldChar w:fldCharType="end"/>
        </w:r>
      </w:ins>
    </w:p>
    <w:p w:rsidR="008046B5" w:rsidRDefault="008046B5">
      <w:pPr>
        <w:pStyle w:val="TOC1"/>
        <w:tabs>
          <w:tab w:val="right" w:leader="dot" w:pos="8630"/>
        </w:tabs>
        <w:rPr>
          <w:ins w:id="154" w:author="Caree2" w:date="2016-10-30T11:32:00Z"/>
          <w:rFonts w:asciiTheme="minorHAnsi" w:eastAsiaTheme="minorEastAsia" w:hAnsiTheme="minorHAnsi" w:cstheme="minorBidi"/>
          <w:b w:val="0"/>
          <w:bCs w:val="0"/>
          <w:noProof/>
          <w:color w:val="auto"/>
          <w:sz w:val="22"/>
          <w:szCs w:val="22"/>
        </w:rPr>
      </w:pPr>
      <w:ins w:id="155" w:author="Caree2" w:date="2016-10-30T11:32:00Z">
        <w:r>
          <w:rPr>
            <w:noProof/>
          </w:rPr>
          <w:t>1.33– Run the Eureka Discovery Server</w:t>
        </w:r>
        <w:r>
          <w:rPr>
            <w:noProof/>
          </w:rPr>
          <w:tab/>
        </w:r>
        <w:r>
          <w:rPr>
            <w:noProof/>
          </w:rPr>
          <w:fldChar w:fldCharType="begin"/>
        </w:r>
        <w:r>
          <w:rPr>
            <w:noProof/>
          </w:rPr>
          <w:instrText xml:space="preserve"> PAGEREF _Toc465593250 \h </w:instrText>
        </w:r>
      </w:ins>
      <w:r>
        <w:rPr>
          <w:noProof/>
        </w:rPr>
      </w:r>
      <w:r>
        <w:rPr>
          <w:noProof/>
        </w:rPr>
        <w:fldChar w:fldCharType="separate"/>
      </w:r>
      <w:ins w:id="156" w:author="Caree2" w:date="2016-10-30T11:32:00Z">
        <w:r>
          <w:rPr>
            <w:noProof/>
          </w:rPr>
          <w:t>59</w:t>
        </w:r>
        <w:r>
          <w:rPr>
            <w:noProof/>
          </w:rPr>
          <w:fldChar w:fldCharType="end"/>
        </w:r>
      </w:ins>
    </w:p>
    <w:p w:rsidR="008046B5" w:rsidRDefault="008046B5">
      <w:pPr>
        <w:pStyle w:val="TOC1"/>
        <w:tabs>
          <w:tab w:val="right" w:leader="dot" w:pos="8630"/>
        </w:tabs>
        <w:rPr>
          <w:ins w:id="157" w:author="Caree2" w:date="2016-10-30T11:32:00Z"/>
          <w:rFonts w:asciiTheme="minorHAnsi" w:eastAsiaTheme="minorEastAsia" w:hAnsiTheme="minorHAnsi" w:cstheme="minorBidi"/>
          <w:b w:val="0"/>
          <w:bCs w:val="0"/>
          <w:noProof/>
          <w:color w:val="auto"/>
          <w:sz w:val="22"/>
          <w:szCs w:val="22"/>
        </w:rPr>
      </w:pPr>
      <w:ins w:id="158" w:author="Caree2" w:date="2016-10-30T11:32:00Z">
        <w:r>
          <w:rPr>
            <w:noProof/>
          </w:rPr>
          <w:t>1.34– Open Git bash in the project directory</w:t>
        </w:r>
        <w:r>
          <w:rPr>
            <w:noProof/>
          </w:rPr>
          <w:tab/>
        </w:r>
        <w:r>
          <w:rPr>
            <w:noProof/>
          </w:rPr>
          <w:fldChar w:fldCharType="begin"/>
        </w:r>
        <w:r>
          <w:rPr>
            <w:noProof/>
          </w:rPr>
          <w:instrText xml:space="preserve"> PAGEREF _Toc465593251 \h </w:instrText>
        </w:r>
      </w:ins>
      <w:r>
        <w:rPr>
          <w:noProof/>
        </w:rPr>
      </w:r>
      <w:r>
        <w:rPr>
          <w:noProof/>
        </w:rPr>
        <w:fldChar w:fldCharType="separate"/>
      </w:r>
      <w:ins w:id="159" w:author="Caree2" w:date="2016-10-30T11:32:00Z">
        <w:r>
          <w:rPr>
            <w:noProof/>
          </w:rPr>
          <w:t>60</w:t>
        </w:r>
        <w:r>
          <w:rPr>
            <w:noProof/>
          </w:rPr>
          <w:fldChar w:fldCharType="end"/>
        </w:r>
      </w:ins>
    </w:p>
    <w:p w:rsidR="008046B5" w:rsidRDefault="008046B5">
      <w:pPr>
        <w:pStyle w:val="TOC1"/>
        <w:tabs>
          <w:tab w:val="right" w:leader="dot" w:pos="8630"/>
        </w:tabs>
        <w:rPr>
          <w:ins w:id="160" w:author="Caree2" w:date="2016-10-30T11:32:00Z"/>
          <w:rFonts w:asciiTheme="minorHAnsi" w:eastAsiaTheme="minorEastAsia" w:hAnsiTheme="minorHAnsi" w:cstheme="minorBidi"/>
          <w:b w:val="0"/>
          <w:bCs w:val="0"/>
          <w:noProof/>
          <w:color w:val="auto"/>
          <w:sz w:val="22"/>
          <w:szCs w:val="22"/>
        </w:rPr>
      </w:pPr>
      <w:ins w:id="161" w:author="Caree2" w:date="2016-10-30T11:32:00Z">
        <w:r>
          <w:rPr>
            <w:noProof/>
          </w:rPr>
          <w:t>1.35– Run the project</w:t>
        </w:r>
        <w:r>
          <w:rPr>
            <w:noProof/>
          </w:rPr>
          <w:tab/>
        </w:r>
        <w:r>
          <w:rPr>
            <w:noProof/>
          </w:rPr>
          <w:fldChar w:fldCharType="begin"/>
        </w:r>
        <w:r>
          <w:rPr>
            <w:noProof/>
          </w:rPr>
          <w:instrText xml:space="preserve"> PAGEREF _Toc465593252 \h </w:instrText>
        </w:r>
      </w:ins>
      <w:r>
        <w:rPr>
          <w:noProof/>
        </w:rPr>
      </w:r>
      <w:r>
        <w:rPr>
          <w:noProof/>
        </w:rPr>
        <w:fldChar w:fldCharType="separate"/>
      </w:r>
      <w:ins w:id="162" w:author="Caree2" w:date="2016-10-30T11:32:00Z">
        <w:r>
          <w:rPr>
            <w:noProof/>
          </w:rPr>
          <w:t>61</w:t>
        </w:r>
        <w:r>
          <w:rPr>
            <w:noProof/>
          </w:rPr>
          <w:fldChar w:fldCharType="end"/>
        </w:r>
      </w:ins>
    </w:p>
    <w:p w:rsidR="008046B5" w:rsidRDefault="008046B5">
      <w:pPr>
        <w:pStyle w:val="TOC1"/>
        <w:tabs>
          <w:tab w:val="right" w:leader="dot" w:pos="8630"/>
        </w:tabs>
        <w:rPr>
          <w:ins w:id="163" w:author="Caree2" w:date="2016-10-30T11:32:00Z"/>
          <w:rFonts w:asciiTheme="minorHAnsi" w:eastAsiaTheme="minorEastAsia" w:hAnsiTheme="minorHAnsi" w:cstheme="minorBidi"/>
          <w:b w:val="0"/>
          <w:bCs w:val="0"/>
          <w:noProof/>
          <w:color w:val="auto"/>
          <w:sz w:val="22"/>
          <w:szCs w:val="22"/>
        </w:rPr>
      </w:pPr>
      <w:ins w:id="164" w:author="Caree2" w:date="2016-10-30T11:32:00Z">
        <w:r>
          <w:rPr>
            <w:noProof/>
          </w:rPr>
          <w:t>1.36 – Navigate to http://localhost:8761</w:t>
        </w:r>
        <w:r>
          <w:rPr>
            <w:noProof/>
          </w:rPr>
          <w:tab/>
        </w:r>
        <w:r>
          <w:rPr>
            <w:noProof/>
          </w:rPr>
          <w:fldChar w:fldCharType="begin"/>
        </w:r>
        <w:r>
          <w:rPr>
            <w:noProof/>
          </w:rPr>
          <w:instrText xml:space="preserve"> PAGEREF _Toc465593253 \h </w:instrText>
        </w:r>
      </w:ins>
      <w:r>
        <w:rPr>
          <w:noProof/>
        </w:rPr>
      </w:r>
      <w:r>
        <w:rPr>
          <w:noProof/>
        </w:rPr>
        <w:fldChar w:fldCharType="separate"/>
      </w:r>
      <w:ins w:id="165" w:author="Caree2" w:date="2016-10-30T11:32:00Z">
        <w:r>
          <w:rPr>
            <w:noProof/>
          </w:rPr>
          <w:t>61</w:t>
        </w:r>
        <w:r>
          <w:rPr>
            <w:noProof/>
          </w:rPr>
          <w:fldChar w:fldCharType="end"/>
        </w:r>
      </w:ins>
    </w:p>
    <w:p w:rsidR="008046B5" w:rsidRDefault="008046B5">
      <w:pPr>
        <w:pStyle w:val="TOC1"/>
        <w:tabs>
          <w:tab w:val="right" w:leader="dot" w:pos="8630"/>
        </w:tabs>
        <w:rPr>
          <w:ins w:id="166" w:author="Caree2" w:date="2016-10-30T11:32:00Z"/>
          <w:rFonts w:asciiTheme="minorHAnsi" w:eastAsiaTheme="minorEastAsia" w:hAnsiTheme="minorHAnsi" w:cstheme="minorBidi"/>
          <w:b w:val="0"/>
          <w:bCs w:val="0"/>
          <w:noProof/>
          <w:color w:val="auto"/>
          <w:sz w:val="22"/>
          <w:szCs w:val="22"/>
        </w:rPr>
      </w:pPr>
      <w:ins w:id="167" w:author="Caree2" w:date="2016-10-30T11:32:00Z">
        <w:r>
          <w:rPr>
            <w:noProof/>
          </w:rPr>
          <w:t>1.37– Create a User</w:t>
        </w:r>
        <w:r>
          <w:rPr>
            <w:noProof/>
          </w:rPr>
          <w:tab/>
        </w:r>
        <w:r>
          <w:rPr>
            <w:noProof/>
          </w:rPr>
          <w:fldChar w:fldCharType="begin"/>
        </w:r>
        <w:r>
          <w:rPr>
            <w:noProof/>
          </w:rPr>
          <w:instrText xml:space="preserve"> PAGEREF _Toc465593254 \h </w:instrText>
        </w:r>
      </w:ins>
      <w:r>
        <w:rPr>
          <w:noProof/>
        </w:rPr>
      </w:r>
      <w:r>
        <w:rPr>
          <w:noProof/>
        </w:rPr>
        <w:fldChar w:fldCharType="separate"/>
      </w:r>
      <w:ins w:id="168" w:author="Caree2" w:date="2016-10-30T11:32:00Z">
        <w:r>
          <w:rPr>
            <w:noProof/>
          </w:rPr>
          <w:t>62</w:t>
        </w:r>
        <w:r>
          <w:rPr>
            <w:noProof/>
          </w:rPr>
          <w:fldChar w:fldCharType="end"/>
        </w:r>
      </w:ins>
    </w:p>
    <w:p w:rsidR="008046B5" w:rsidRDefault="008046B5">
      <w:pPr>
        <w:pStyle w:val="TOC1"/>
        <w:tabs>
          <w:tab w:val="right" w:leader="dot" w:pos="8630"/>
        </w:tabs>
        <w:rPr>
          <w:ins w:id="169" w:author="Caree2" w:date="2016-10-30T11:32:00Z"/>
          <w:rFonts w:asciiTheme="minorHAnsi" w:eastAsiaTheme="minorEastAsia" w:hAnsiTheme="minorHAnsi" w:cstheme="minorBidi"/>
          <w:b w:val="0"/>
          <w:bCs w:val="0"/>
          <w:noProof/>
          <w:color w:val="auto"/>
          <w:sz w:val="22"/>
          <w:szCs w:val="22"/>
        </w:rPr>
      </w:pPr>
      <w:ins w:id="170" w:author="Caree2" w:date="2016-10-30T11:32:00Z">
        <w:r>
          <w:rPr>
            <w:noProof/>
          </w:rPr>
          <w:t>1.38– Create another user</w:t>
        </w:r>
        <w:r>
          <w:rPr>
            <w:noProof/>
          </w:rPr>
          <w:tab/>
        </w:r>
        <w:r>
          <w:rPr>
            <w:noProof/>
          </w:rPr>
          <w:fldChar w:fldCharType="begin"/>
        </w:r>
        <w:r>
          <w:rPr>
            <w:noProof/>
          </w:rPr>
          <w:instrText xml:space="preserve"> PAGEREF _Toc465593255 \h </w:instrText>
        </w:r>
      </w:ins>
      <w:r>
        <w:rPr>
          <w:noProof/>
        </w:rPr>
      </w:r>
      <w:r>
        <w:rPr>
          <w:noProof/>
        </w:rPr>
        <w:fldChar w:fldCharType="separate"/>
      </w:r>
      <w:ins w:id="171" w:author="Caree2" w:date="2016-10-30T11:32:00Z">
        <w:r>
          <w:rPr>
            <w:noProof/>
          </w:rPr>
          <w:t>63</w:t>
        </w:r>
        <w:r>
          <w:rPr>
            <w:noProof/>
          </w:rPr>
          <w:fldChar w:fldCharType="end"/>
        </w:r>
      </w:ins>
    </w:p>
    <w:p w:rsidR="008046B5" w:rsidRDefault="008046B5">
      <w:pPr>
        <w:pStyle w:val="TOC1"/>
        <w:tabs>
          <w:tab w:val="right" w:leader="dot" w:pos="8630"/>
        </w:tabs>
        <w:rPr>
          <w:ins w:id="172" w:author="Caree2" w:date="2016-10-30T11:32:00Z"/>
          <w:rFonts w:asciiTheme="minorHAnsi" w:eastAsiaTheme="minorEastAsia" w:hAnsiTheme="minorHAnsi" w:cstheme="minorBidi"/>
          <w:b w:val="0"/>
          <w:bCs w:val="0"/>
          <w:noProof/>
          <w:color w:val="auto"/>
          <w:sz w:val="22"/>
          <w:szCs w:val="22"/>
        </w:rPr>
      </w:pPr>
      <w:ins w:id="173" w:author="Caree2" w:date="2016-10-30T11:32:00Z">
        <w:r>
          <w:rPr>
            <w:noProof/>
          </w:rPr>
          <w:t>1.39– Verify in MySQL Workbench</w:t>
        </w:r>
        <w:r>
          <w:rPr>
            <w:noProof/>
          </w:rPr>
          <w:tab/>
        </w:r>
        <w:r>
          <w:rPr>
            <w:noProof/>
          </w:rPr>
          <w:fldChar w:fldCharType="begin"/>
        </w:r>
        <w:r>
          <w:rPr>
            <w:noProof/>
          </w:rPr>
          <w:instrText xml:space="preserve"> PAGEREF _Toc465593256 \h </w:instrText>
        </w:r>
      </w:ins>
      <w:r>
        <w:rPr>
          <w:noProof/>
        </w:rPr>
      </w:r>
      <w:r>
        <w:rPr>
          <w:noProof/>
        </w:rPr>
        <w:fldChar w:fldCharType="separate"/>
      </w:r>
      <w:ins w:id="174" w:author="Caree2" w:date="2016-10-30T11:32:00Z">
        <w:r>
          <w:rPr>
            <w:noProof/>
          </w:rPr>
          <w:t>64</w:t>
        </w:r>
        <w:r>
          <w:rPr>
            <w:noProof/>
          </w:rPr>
          <w:fldChar w:fldCharType="end"/>
        </w:r>
      </w:ins>
    </w:p>
    <w:p w:rsidR="008046B5" w:rsidRDefault="008046B5">
      <w:pPr>
        <w:pStyle w:val="TOC1"/>
        <w:tabs>
          <w:tab w:val="right" w:leader="dot" w:pos="8630"/>
        </w:tabs>
        <w:rPr>
          <w:ins w:id="175" w:author="Caree2" w:date="2016-10-30T11:32:00Z"/>
          <w:rFonts w:asciiTheme="minorHAnsi" w:eastAsiaTheme="minorEastAsia" w:hAnsiTheme="minorHAnsi" w:cstheme="minorBidi"/>
          <w:b w:val="0"/>
          <w:bCs w:val="0"/>
          <w:noProof/>
          <w:color w:val="auto"/>
          <w:sz w:val="22"/>
          <w:szCs w:val="22"/>
        </w:rPr>
      </w:pPr>
      <w:ins w:id="176" w:author="Caree2" w:date="2016-10-30T11:32:00Z">
        <w:r>
          <w:rPr>
            <w:noProof/>
          </w:rPr>
          <w:t>1.40—Try GET Request</w:t>
        </w:r>
        <w:r>
          <w:rPr>
            <w:noProof/>
          </w:rPr>
          <w:tab/>
        </w:r>
        <w:r>
          <w:rPr>
            <w:noProof/>
          </w:rPr>
          <w:fldChar w:fldCharType="begin"/>
        </w:r>
        <w:r>
          <w:rPr>
            <w:noProof/>
          </w:rPr>
          <w:instrText xml:space="preserve"> PAGEREF _Toc465593257 \h </w:instrText>
        </w:r>
      </w:ins>
      <w:r>
        <w:rPr>
          <w:noProof/>
        </w:rPr>
      </w:r>
      <w:r>
        <w:rPr>
          <w:noProof/>
        </w:rPr>
        <w:fldChar w:fldCharType="separate"/>
      </w:r>
      <w:ins w:id="177" w:author="Caree2" w:date="2016-10-30T11:32:00Z">
        <w:r>
          <w:rPr>
            <w:noProof/>
          </w:rPr>
          <w:t>65</w:t>
        </w:r>
        <w:r>
          <w:rPr>
            <w:noProof/>
          </w:rPr>
          <w:fldChar w:fldCharType="end"/>
        </w:r>
      </w:ins>
    </w:p>
    <w:p w:rsidR="008046B5" w:rsidRDefault="008046B5">
      <w:pPr>
        <w:pStyle w:val="TOC1"/>
        <w:tabs>
          <w:tab w:val="right" w:leader="dot" w:pos="8630"/>
        </w:tabs>
        <w:rPr>
          <w:ins w:id="178" w:author="Caree2" w:date="2016-10-30T11:32:00Z"/>
          <w:rFonts w:asciiTheme="minorHAnsi" w:eastAsiaTheme="minorEastAsia" w:hAnsiTheme="minorHAnsi" w:cstheme="minorBidi"/>
          <w:b w:val="0"/>
          <w:bCs w:val="0"/>
          <w:noProof/>
          <w:color w:val="auto"/>
          <w:sz w:val="22"/>
          <w:szCs w:val="22"/>
        </w:rPr>
      </w:pPr>
      <w:ins w:id="179" w:author="Caree2" w:date="2016-10-30T11:32:00Z">
        <w:r>
          <w:rPr>
            <w:noProof/>
          </w:rPr>
          <w:lastRenderedPageBreak/>
          <w:t>1.41—Try to Update a Record</w:t>
        </w:r>
        <w:r>
          <w:rPr>
            <w:noProof/>
          </w:rPr>
          <w:tab/>
        </w:r>
        <w:r>
          <w:rPr>
            <w:noProof/>
          </w:rPr>
          <w:fldChar w:fldCharType="begin"/>
        </w:r>
        <w:r>
          <w:rPr>
            <w:noProof/>
          </w:rPr>
          <w:instrText xml:space="preserve"> PAGEREF _Toc465593258 \h </w:instrText>
        </w:r>
      </w:ins>
      <w:r>
        <w:rPr>
          <w:noProof/>
        </w:rPr>
      </w:r>
      <w:r>
        <w:rPr>
          <w:noProof/>
        </w:rPr>
        <w:fldChar w:fldCharType="separate"/>
      </w:r>
      <w:ins w:id="180" w:author="Caree2" w:date="2016-10-30T11:32:00Z">
        <w:r>
          <w:rPr>
            <w:noProof/>
          </w:rPr>
          <w:t>66</w:t>
        </w:r>
        <w:r>
          <w:rPr>
            <w:noProof/>
          </w:rPr>
          <w:fldChar w:fldCharType="end"/>
        </w:r>
      </w:ins>
    </w:p>
    <w:p w:rsidR="008046B5" w:rsidRDefault="008046B5">
      <w:pPr>
        <w:pStyle w:val="TOC1"/>
        <w:tabs>
          <w:tab w:val="right" w:leader="dot" w:pos="8630"/>
        </w:tabs>
        <w:rPr>
          <w:ins w:id="181" w:author="Caree2" w:date="2016-10-30T11:32:00Z"/>
          <w:rFonts w:asciiTheme="minorHAnsi" w:eastAsiaTheme="minorEastAsia" w:hAnsiTheme="minorHAnsi" w:cstheme="minorBidi"/>
          <w:b w:val="0"/>
          <w:bCs w:val="0"/>
          <w:noProof/>
          <w:color w:val="auto"/>
          <w:sz w:val="22"/>
          <w:szCs w:val="22"/>
        </w:rPr>
      </w:pPr>
      <w:ins w:id="182" w:author="Caree2" w:date="2016-10-30T11:32:00Z">
        <w:r>
          <w:rPr>
            <w:noProof/>
          </w:rPr>
          <w:t>1.42 – Try to get a single user</w:t>
        </w:r>
        <w:r>
          <w:rPr>
            <w:noProof/>
          </w:rPr>
          <w:tab/>
        </w:r>
        <w:r>
          <w:rPr>
            <w:noProof/>
          </w:rPr>
          <w:fldChar w:fldCharType="begin"/>
        </w:r>
        <w:r>
          <w:rPr>
            <w:noProof/>
          </w:rPr>
          <w:instrText xml:space="preserve"> PAGEREF _Toc465593259 \h </w:instrText>
        </w:r>
      </w:ins>
      <w:r>
        <w:rPr>
          <w:noProof/>
        </w:rPr>
      </w:r>
      <w:r>
        <w:rPr>
          <w:noProof/>
        </w:rPr>
        <w:fldChar w:fldCharType="separate"/>
      </w:r>
      <w:ins w:id="183" w:author="Caree2" w:date="2016-10-30T11:32:00Z">
        <w:r>
          <w:rPr>
            <w:noProof/>
          </w:rPr>
          <w:t>67</w:t>
        </w:r>
        <w:r>
          <w:rPr>
            <w:noProof/>
          </w:rPr>
          <w:fldChar w:fldCharType="end"/>
        </w:r>
      </w:ins>
    </w:p>
    <w:p w:rsidR="008046B5" w:rsidRDefault="008046B5">
      <w:pPr>
        <w:pStyle w:val="TOC1"/>
        <w:tabs>
          <w:tab w:val="right" w:leader="dot" w:pos="8630"/>
        </w:tabs>
        <w:rPr>
          <w:ins w:id="184" w:author="Caree2" w:date="2016-10-30T11:32:00Z"/>
          <w:rFonts w:asciiTheme="minorHAnsi" w:eastAsiaTheme="minorEastAsia" w:hAnsiTheme="minorHAnsi" w:cstheme="minorBidi"/>
          <w:b w:val="0"/>
          <w:bCs w:val="0"/>
          <w:noProof/>
          <w:color w:val="auto"/>
          <w:sz w:val="22"/>
          <w:szCs w:val="22"/>
        </w:rPr>
      </w:pPr>
      <w:ins w:id="185" w:author="Caree2" w:date="2016-10-30T11:32:00Z">
        <w:r>
          <w:rPr>
            <w:noProof/>
          </w:rPr>
          <w:t>1.43 – Try to delete a single user</w:t>
        </w:r>
        <w:r>
          <w:rPr>
            <w:noProof/>
          </w:rPr>
          <w:tab/>
        </w:r>
        <w:r>
          <w:rPr>
            <w:noProof/>
          </w:rPr>
          <w:fldChar w:fldCharType="begin"/>
        </w:r>
        <w:r>
          <w:rPr>
            <w:noProof/>
          </w:rPr>
          <w:instrText xml:space="preserve"> PAGEREF _Toc465593260 \h </w:instrText>
        </w:r>
      </w:ins>
      <w:r>
        <w:rPr>
          <w:noProof/>
        </w:rPr>
      </w:r>
      <w:r>
        <w:rPr>
          <w:noProof/>
        </w:rPr>
        <w:fldChar w:fldCharType="separate"/>
      </w:r>
      <w:ins w:id="186" w:author="Caree2" w:date="2016-10-30T11:32:00Z">
        <w:r>
          <w:rPr>
            <w:noProof/>
          </w:rPr>
          <w:t>68</w:t>
        </w:r>
        <w:r>
          <w:rPr>
            <w:noProof/>
          </w:rPr>
          <w:fldChar w:fldCharType="end"/>
        </w:r>
      </w:ins>
    </w:p>
    <w:p w:rsidR="008046B5" w:rsidRDefault="008046B5">
      <w:pPr>
        <w:pStyle w:val="TOC1"/>
        <w:tabs>
          <w:tab w:val="right" w:leader="dot" w:pos="8630"/>
        </w:tabs>
        <w:rPr>
          <w:ins w:id="187" w:author="Caree2" w:date="2016-10-30T11:32:00Z"/>
          <w:rFonts w:asciiTheme="minorHAnsi" w:eastAsiaTheme="minorEastAsia" w:hAnsiTheme="minorHAnsi" w:cstheme="minorBidi"/>
          <w:b w:val="0"/>
          <w:bCs w:val="0"/>
          <w:noProof/>
          <w:color w:val="auto"/>
          <w:sz w:val="22"/>
          <w:szCs w:val="22"/>
        </w:rPr>
      </w:pPr>
      <w:ins w:id="188" w:author="Caree2" w:date="2016-10-30T11:32:00Z">
        <w:r>
          <w:rPr>
            <w:noProof/>
          </w:rPr>
          <w:t>1.44 – Conclusion</w:t>
        </w:r>
        <w:r>
          <w:rPr>
            <w:noProof/>
          </w:rPr>
          <w:tab/>
        </w:r>
        <w:r>
          <w:rPr>
            <w:noProof/>
          </w:rPr>
          <w:fldChar w:fldCharType="begin"/>
        </w:r>
        <w:r>
          <w:rPr>
            <w:noProof/>
          </w:rPr>
          <w:instrText xml:space="preserve"> PAGEREF _Toc465593261 \h </w:instrText>
        </w:r>
      </w:ins>
      <w:r>
        <w:rPr>
          <w:noProof/>
        </w:rPr>
      </w:r>
      <w:r>
        <w:rPr>
          <w:noProof/>
        </w:rPr>
        <w:fldChar w:fldCharType="separate"/>
      </w:r>
      <w:ins w:id="189" w:author="Caree2" w:date="2016-10-30T11:32:00Z">
        <w:r>
          <w:rPr>
            <w:noProof/>
          </w:rPr>
          <w:t>69</w:t>
        </w:r>
        <w:r>
          <w:rPr>
            <w:noProof/>
          </w:rPr>
          <w:fldChar w:fldCharType="end"/>
        </w:r>
      </w:ins>
    </w:p>
    <w:p w:rsidR="00F25F25" w:rsidRPr="002B08AE" w:rsidDel="00C01B88" w:rsidRDefault="00F25F25">
      <w:pPr>
        <w:pStyle w:val="TOC1"/>
        <w:tabs>
          <w:tab w:val="right" w:leader="dot" w:pos="8630"/>
        </w:tabs>
        <w:rPr>
          <w:del w:id="190" w:author="Caree2" w:date="2016-10-27T20:38:00Z"/>
          <w:b w:val="0"/>
          <w:bCs w:val="0"/>
          <w:noProof/>
          <w:color w:val="auto"/>
          <w:sz w:val="24"/>
          <w:szCs w:val="24"/>
        </w:rPr>
      </w:pPr>
      <w:del w:id="191" w:author="Caree2" w:date="2016-10-27T20:38:00Z">
        <w:r w:rsidRPr="002B08AE" w:rsidDel="00C01B88">
          <w:rPr>
            <w:b w:val="0"/>
            <w:noProof/>
            <w:sz w:val="24"/>
            <w:szCs w:val="24"/>
          </w:rPr>
          <w:delText>Preface</w:delText>
        </w:r>
        <w:r w:rsidRPr="002B08AE" w:rsidDel="00C01B88">
          <w:rPr>
            <w:b w:val="0"/>
            <w:noProof/>
            <w:sz w:val="24"/>
            <w:szCs w:val="24"/>
          </w:rPr>
          <w:tab/>
        </w:r>
        <w:r w:rsidR="003F0A07" w:rsidDel="00C01B88">
          <w:rPr>
            <w:b w:val="0"/>
            <w:noProof/>
            <w:sz w:val="24"/>
            <w:szCs w:val="24"/>
          </w:rPr>
          <w:delText>4</w:delText>
        </w:r>
      </w:del>
    </w:p>
    <w:p w:rsidR="00F25F25" w:rsidRPr="002B08AE" w:rsidDel="00C01B88" w:rsidRDefault="00F25F25" w:rsidP="00F25F25">
      <w:pPr>
        <w:rPr>
          <w:del w:id="192" w:author="Caree2" w:date="2016-10-27T20:38:00Z"/>
          <w:noProof/>
        </w:rPr>
      </w:pPr>
    </w:p>
    <w:p w:rsidR="00F25F25" w:rsidRPr="002B08AE" w:rsidDel="00C01B88" w:rsidRDefault="00F25F25" w:rsidP="002B08AE">
      <w:pPr>
        <w:pStyle w:val="BodyText"/>
        <w:jc w:val="center"/>
        <w:rPr>
          <w:del w:id="193" w:author="Caree2" w:date="2016-10-27T20:38:00Z"/>
          <w:noProof/>
        </w:rPr>
      </w:pPr>
      <w:del w:id="194" w:author="Caree2" w:date="2016-10-27T20:38:00Z">
        <w:r w:rsidRPr="002B08AE" w:rsidDel="00C01B88">
          <w:rPr>
            <w:noProof/>
          </w:rPr>
          <w:delText xml:space="preserve">Chapter 1 - </w:delText>
        </w:r>
        <w:r w:rsidR="002B08AE" w:rsidRPr="002B08AE" w:rsidDel="00C01B88">
          <w:rPr>
            <w:noProof/>
          </w:rPr>
          <w:delText>MPPU Safe Food</w:delText>
        </w:r>
        <w:r w:rsidR="00EA56CB" w:rsidDel="00C01B88">
          <w:rPr>
            <w:noProof/>
          </w:rPr>
          <w:delText>-</w:delText>
        </w:r>
        <w:r w:rsidR="002B08AE" w:rsidRPr="002B08AE" w:rsidDel="00C01B88">
          <w:rPr>
            <w:noProof/>
          </w:rPr>
          <w:delText>Handling Plan</w:delText>
        </w:r>
      </w:del>
    </w:p>
    <w:p w:rsidR="00F25F25" w:rsidRPr="002B08AE" w:rsidDel="00C01B88" w:rsidRDefault="00F25F25" w:rsidP="00F25F25">
      <w:pPr>
        <w:rPr>
          <w:del w:id="195" w:author="Caree2" w:date="2016-10-27T20:38:00Z"/>
          <w:rFonts w:ascii="Times New Roman" w:hAnsi="Times New Roman"/>
          <w:b/>
          <w:noProof/>
          <w:u w:val="single"/>
        </w:rPr>
      </w:pPr>
    </w:p>
    <w:p w:rsidR="00F25F25" w:rsidRPr="002B08AE" w:rsidDel="00C01B88" w:rsidRDefault="00F25F25">
      <w:pPr>
        <w:pStyle w:val="TOC1"/>
        <w:tabs>
          <w:tab w:val="right" w:leader="dot" w:pos="8630"/>
        </w:tabs>
        <w:rPr>
          <w:del w:id="196" w:author="Caree2" w:date="2016-10-27T20:38:00Z"/>
          <w:b w:val="0"/>
          <w:bCs w:val="0"/>
          <w:noProof/>
          <w:color w:val="auto"/>
          <w:sz w:val="24"/>
          <w:szCs w:val="24"/>
        </w:rPr>
      </w:pPr>
      <w:del w:id="197" w:author="Caree2" w:date="2016-10-27T20:38:00Z">
        <w:r w:rsidRPr="002B08AE" w:rsidDel="00C01B88">
          <w:rPr>
            <w:b w:val="0"/>
            <w:noProof/>
            <w:sz w:val="24"/>
            <w:szCs w:val="24"/>
          </w:rPr>
          <w:delText>1.0 - Introduction</w:delText>
        </w:r>
        <w:r w:rsidRPr="002B08AE" w:rsidDel="00C01B88">
          <w:rPr>
            <w:b w:val="0"/>
            <w:noProof/>
            <w:sz w:val="24"/>
            <w:szCs w:val="24"/>
          </w:rPr>
          <w:tab/>
        </w:r>
        <w:r w:rsidR="003F0A07" w:rsidDel="00C01B88">
          <w:rPr>
            <w:b w:val="0"/>
            <w:noProof/>
            <w:sz w:val="24"/>
            <w:szCs w:val="24"/>
          </w:rPr>
          <w:delText>5</w:delText>
        </w:r>
      </w:del>
    </w:p>
    <w:p w:rsidR="00F25F25" w:rsidRPr="002B08AE" w:rsidDel="00C01B88" w:rsidRDefault="00371252">
      <w:pPr>
        <w:pStyle w:val="TOC1"/>
        <w:tabs>
          <w:tab w:val="right" w:leader="dot" w:pos="8630"/>
        </w:tabs>
        <w:rPr>
          <w:del w:id="198" w:author="Caree2" w:date="2016-10-27T20:38:00Z"/>
          <w:b w:val="0"/>
          <w:bCs w:val="0"/>
          <w:noProof/>
          <w:color w:val="auto"/>
          <w:sz w:val="24"/>
          <w:szCs w:val="24"/>
        </w:rPr>
      </w:pPr>
      <w:del w:id="199" w:author="Caree2" w:date="2016-10-27T20:38:00Z">
        <w:r w:rsidDel="00C01B88">
          <w:rPr>
            <w:b w:val="0"/>
            <w:noProof/>
            <w:sz w:val="24"/>
            <w:szCs w:val="24"/>
          </w:rPr>
          <w:delText xml:space="preserve">1.1 - </w:delText>
        </w:r>
        <w:r w:rsidR="00F25F25" w:rsidRPr="002B08AE" w:rsidDel="00C01B88">
          <w:rPr>
            <w:b w:val="0"/>
            <w:noProof/>
            <w:sz w:val="24"/>
            <w:szCs w:val="24"/>
          </w:rPr>
          <w:delText>MPPU Processed Food Products</w:delText>
        </w:r>
        <w:r w:rsidR="00F25F25" w:rsidRPr="002B08AE" w:rsidDel="00C01B88">
          <w:rPr>
            <w:b w:val="0"/>
            <w:noProof/>
            <w:sz w:val="24"/>
            <w:szCs w:val="24"/>
          </w:rPr>
          <w:tab/>
        </w:r>
        <w:r w:rsidR="003F0A07" w:rsidDel="00C01B88">
          <w:rPr>
            <w:b w:val="0"/>
            <w:noProof/>
            <w:sz w:val="24"/>
            <w:szCs w:val="24"/>
          </w:rPr>
          <w:delText>6</w:delText>
        </w:r>
      </w:del>
    </w:p>
    <w:p w:rsidR="00F25F25" w:rsidRPr="002B08AE" w:rsidDel="00C01B88" w:rsidRDefault="00371252">
      <w:pPr>
        <w:pStyle w:val="TOC1"/>
        <w:tabs>
          <w:tab w:val="right" w:leader="dot" w:pos="8630"/>
        </w:tabs>
        <w:rPr>
          <w:del w:id="200" w:author="Caree2" w:date="2016-10-27T20:38:00Z"/>
          <w:b w:val="0"/>
          <w:bCs w:val="0"/>
          <w:noProof/>
          <w:color w:val="auto"/>
          <w:sz w:val="24"/>
          <w:szCs w:val="24"/>
        </w:rPr>
      </w:pPr>
      <w:del w:id="201" w:author="Caree2" w:date="2016-10-27T20:38:00Z">
        <w:r w:rsidDel="00C01B88">
          <w:rPr>
            <w:b w:val="0"/>
            <w:noProof/>
            <w:sz w:val="24"/>
            <w:szCs w:val="24"/>
          </w:rPr>
          <w:delText xml:space="preserve">1.2 - </w:delText>
        </w:r>
        <w:r w:rsidR="00F25F25" w:rsidRPr="002B08AE" w:rsidDel="00C01B88">
          <w:rPr>
            <w:b w:val="0"/>
            <w:noProof/>
            <w:sz w:val="24"/>
            <w:szCs w:val="24"/>
          </w:rPr>
          <w:delText>MPPU Operation</w:delText>
        </w:r>
        <w:r w:rsidR="00F25F25" w:rsidRPr="002B08AE" w:rsidDel="00C01B88">
          <w:rPr>
            <w:b w:val="0"/>
            <w:noProof/>
            <w:sz w:val="24"/>
            <w:szCs w:val="24"/>
          </w:rPr>
          <w:tab/>
        </w:r>
        <w:r w:rsidR="003F0A07" w:rsidDel="00C01B88">
          <w:rPr>
            <w:b w:val="0"/>
            <w:noProof/>
            <w:sz w:val="24"/>
            <w:szCs w:val="24"/>
          </w:rPr>
          <w:delText>7</w:delText>
        </w:r>
      </w:del>
    </w:p>
    <w:p w:rsidR="00F25F25" w:rsidRPr="002B08AE" w:rsidDel="00C01B88" w:rsidRDefault="00F25F25">
      <w:pPr>
        <w:pStyle w:val="TOC1"/>
        <w:tabs>
          <w:tab w:val="right" w:leader="dot" w:pos="8630"/>
        </w:tabs>
        <w:rPr>
          <w:del w:id="202" w:author="Caree2" w:date="2016-10-27T20:38:00Z"/>
          <w:b w:val="0"/>
          <w:bCs w:val="0"/>
          <w:noProof/>
          <w:color w:val="auto"/>
          <w:sz w:val="24"/>
          <w:szCs w:val="24"/>
        </w:rPr>
      </w:pPr>
      <w:del w:id="203" w:author="Caree2" w:date="2016-10-27T20:38:00Z">
        <w:r w:rsidRPr="002B08AE" w:rsidDel="00C01B88">
          <w:rPr>
            <w:b w:val="0"/>
            <w:noProof/>
            <w:sz w:val="24"/>
            <w:szCs w:val="24"/>
          </w:rPr>
          <w:delText>1.3 - MPPU Food Production Process Flow Diagram</w:delText>
        </w:r>
        <w:r w:rsidRPr="002B08AE" w:rsidDel="00C01B88">
          <w:rPr>
            <w:b w:val="0"/>
            <w:noProof/>
            <w:sz w:val="24"/>
            <w:szCs w:val="24"/>
          </w:rPr>
          <w:tab/>
        </w:r>
        <w:r w:rsidR="003F0A07" w:rsidDel="00C01B88">
          <w:rPr>
            <w:b w:val="0"/>
            <w:noProof/>
            <w:sz w:val="24"/>
            <w:szCs w:val="24"/>
          </w:rPr>
          <w:delText>8</w:delText>
        </w:r>
      </w:del>
    </w:p>
    <w:p w:rsidR="002B08AE" w:rsidRPr="002B08AE" w:rsidDel="00C01B88" w:rsidRDefault="002B08AE" w:rsidP="002B08AE">
      <w:pPr>
        <w:rPr>
          <w:del w:id="204" w:author="Caree2" w:date="2016-10-27T20:38:00Z"/>
          <w:noProof/>
        </w:rPr>
      </w:pPr>
    </w:p>
    <w:p w:rsidR="002B08AE" w:rsidRPr="002B08AE" w:rsidDel="00C01B88" w:rsidRDefault="002B08AE" w:rsidP="002B08AE">
      <w:pPr>
        <w:pStyle w:val="BodyText"/>
        <w:jc w:val="center"/>
        <w:rPr>
          <w:del w:id="205" w:author="Caree2" w:date="2016-10-27T20:38:00Z"/>
          <w:noProof/>
        </w:rPr>
      </w:pPr>
      <w:del w:id="206" w:author="Caree2" w:date="2016-10-27T20:38:00Z">
        <w:r w:rsidRPr="002B08AE" w:rsidDel="00C01B88">
          <w:rPr>
            <w:noProof/>
          </w:rPr>
          <w:delText>Chapter 2 - Good Manufacturing Practices</w:delText>
        </w:r>
      </w:del>
    </w:p>
    <w:p w:rsidR="002B08AE" w:rsidRPr="002B08AE" w:rsidDel="00C01B88" w:rsidRDefault="002B08AE" w:rsidP="002B08AE">
      <w:pPr>
        <w:rPr>
          <w:del w:id="207" w:author="Caree2" w:date="2016-10-27T20:38:00Z"/>
          <w:noProof/>
        </w:rPr>
      </w:pPr>
    </w:p>
    <w:p w:rsidR="00F25F25" w:rsidRPr="002B08AE" w:rsidDel="00C01B88" w:rsidRDefault="00F25F25">
      <w:pPr>
        <w:pStyle w:val="TOC1"/>
        <w:tabs>
          <w:tab w:val="right" w:leader="dot" w:pos="8630"/>
        </w:tabs>
        <w:rPr>
          <w:del w:id="208" w:author="Caree2" w:date="2016-10-27T20:38:00Z"/>
          <w:b w:val="0"/>
          <w:bCs w:val="0"/>
          <w:noProof/>
          <w:color w:val="auto"/>
          <w:sz w:val="24"/>
          <w:szCs w:val="24"/>
        </w:rPr>
      </w:pPr>
      <w:del w:id="209" w:author="Caree2" w:date="2016-10-27T20:38:00Z">
        <w:r w:rsidRPr="002B08AE" w:rsidDel="00C01B88">
          <w:rPr>
            <w:b w:val="0"/>
            <w:noProof/>
            <w:sz w:val="24"/>
            <w:szCs w:val="24"/>
          </w:rPr>
          <w:delText>2.0 - Introduction</w:delText>
        </w:r>
        <w:r w:rsidRPr="002B08AE" w:rsidDel="00C01B88">
          <w:rPr>
            <w:b w:val="0"/>
            <w:noProof/>
            <w:sz w:val="24"/>
            <w:szCs w:val="24"/>
          </w:rPr>
          <w:tab/>
        </w:r>
        <w:r w:rsidR="003F0A07" w:rsidDel="00C01B88">
          <w:rPr>
            <w:b w:val="0"/>
            <w:noProof/>
            <w:sz w:val="24"/>
            <w:szCs w:val="24"/>
          </w:rPr>
          <w:delText>9</w:delText>
        </w:r>
      </w:del>
    </w:p>
    <w:p w:rsidR="00F25F25" w:rsidRPr="002B08AE" w:rsidDel="00C01B88" w:rsidRDefault="00F25F25">
      <w:pPr>
        <w:pStyle w:val="TOC1"/>
        <w:tabs>
          <w:tab w:val="right" w:leader="dot" w:pos="8630"/>
        </w:tabs>
        <w:rPr>
          <w:del w:id="210" w:author="Caree2" w:date="2016-10-27T20:38:00Z"/>
          <w:b w:val="0"/>
          <w:bCs w:val="0"/>
          <w:noProof/>
          <w:color w:val="auto"/>
          <w:sz w:val="24"/>
          <w:szCs w:val="24"/>
        </w:rPr>
      </w:pPr>
      <w:del w:id="211" w:author="Caree2" w:date="2016-10-27T20:38:00Z">
        <w:r w:rsidRPr="002B08AE" w:rsidDel="00C01B88">
          <w:rPr>
            <w:b w:val="0"/>
            <w:noProof/>
            <w:sz w:val="24"/>
            <w:szCs w:val="24"/>
          </w:rPr>
          <w:delText>2.1 - Provide Training for Processing Personnel</w:delText>
        </w:r>
        <w:r w:rsidRPr="002B08AE" w:rsidDel="00C01B88">
          <w:rPr>
            <w:b w:val="0"/>
            <w:noProof/>
            <w:sz w:val="24"/>
            <w:szCs w:val="24"/>
          </w:rPr>
          <w:tab/>
        </w:r>
        <w:r w:rsidR="003F0A07" w:rsidDel="00C01B88">
          <w:rPr>
            <w:b w:val="0"/>
            <w:noProof/>
            <w:sz w:val="24"/>
            <w:szCs w:val="24"/>
          </w:rPr>
          <w:delText>9</w:delText>
        </w:r>
      </w:del>
    </w:p>
    <w:p w:rsidR="00F25F25" w:rsidRPr="002B08AE" w:rsidDel="00C01B88" w:rsidRDefault="00F25F25">
      <w:pPr>
        <w:pStyle w:val="TOC1"/>
        <w:tabs>
          <w:tab w:val="right" w:leader="dot" w:pos="8630"/>
        </w:tabs>
        <w:rPr>
          <w:del w:id="212" w:author="Caree2" w:date="2016-10-27T20:38:00Z"/>
          <w:b w:val="0"/>
          <w:bCs w:val="0"/>
          <w:noProof/>
          <w:color w:val="auto"/>
          <w:sz w:val="24"/>
          <w:szCs w:val="24"/>
        </w:rPr>
      </w:pPr>
      <w:del w:id="213" w:author="Caree2" w:date="2016-10-27T20:38:00Z">
        <w:r w:rsidRPr="002B08AE" w:rsidDel="00C01B88">
          <w:rPr>
            <w:b w:val="0"/>
            <w:noProof/>
            <w:sz w:val="24"/>
            <w:szCs w:val="24"/>
          </w:rPr>
          <w:delText xml:space="preserve">2.2 - Establish Health </w:delText>
        </w:r>
        <w:r w:rsidR="00EA56CB" w:rsidDel="00C01B88">
          <w:rPr>
            <w:b w:val="0"/>
            <w:noProof/>
            <w:sz w:val="24"/>
            <w:szCs w:val="24"/>
          </w:rPr>
          <w:delText>and</w:delText>
        </w:r>
        <w:r w:rsidRPr="002B08AE" w:rsidDel="00C01B88">
          <w:rPr>
            <w:b w:val="0"/>
            <w:noProof/>
            <w:sz w:val="24"/>
            <w:szCs w:val="24"/>
          </w:rPr>
          <w:delText xml:space="preserve"> Hygiene Policies for Processing Personnel</w:delText>
        </w:r>
        <w:r w:rsidRPr="002B08AE" w:rsidDel="00C01B88">
          <w:rPr>
            <w:b w:val="0"/>
            <w:noProof/>
            <w:sz w:val="24"/>
            <w:szCs w:val="24"/>
          </w:rPr>
          <w:tab/>
        </w:r>
        <w:r w:rsidR="003F0A07" w:rsidDel="00C01B88">
          <w:rPr>
            <w:b w:val="0"/>
            <w:noProof/>
            <w:sz w:val="24"/>
            <w:szCs w:val="24"/>
          </w:rPr>
          <w:delText>9</w:delText>
        </w:r>
      </w:del>
    </w:p>
    <w:p w:rsidR="00F25F25" w:rsidRPr="002B08AE" w:rsidDel="00C01B88" w:rsidRDefault="00F25F25">
      <w:pPr>
        <w:pStyle w:val="TOC1"/>
        <w:tabs>
          <w:tab w:val="right" w:leader="dot" w:pos="8630"/>
        </w:tabs>
        <w:rPr>
          <w:del w:id="214" w:author="Caree2" w:date="2016-10-27T20:38:00Z"/>
          <w:b w:val="0"/>
          <w:bCs w:val="0"/>
          <w:noProof/>
          <w:color w:val="auto"/>
          <w:sz w:val="24"/>
          <w:szCs w:val="24"/>
        </w:rPr>
      </w:pPr>
      <w:del w:id="215" w:author="Caree2" w:date="2016-10-27T20:38:00Z">
        <w:r w:rsidRPr="002B08AE" w:rsidDel="00C01B88">
          <w:rPr>
            <w:b w:val="0"/>
            <w:noProof/>
            <w:sz w:val="24"/>
            <w:szCs w:val="24"/>
          </w:rPr>
          <w:delText xml:space="preserve">2.3 - Create </w:delText>
        </w:r>
        <w:r w:rsidR="00EA56CB" w:rsidDel="00C01B88">
          <w:rPr>
            <w:b w:val="0"/>
            <w:noProof/>
            <w:sz w:val="24"/>
            <w:szCs w:val="24"/>
          </w:rPr>
          <w:delText>and</w:delText>
        </w:r>
        <w:r w:rsidRPr="002B08AE" w:rsidDel="00C01B88">
          <w:rPr>
            <w:b w:val="0"/>
            <w:noProof/>
            <w:sz w:val="24"/>
            <w:szCs w:val="24"/>
          </w:rPr>
          <w:delText xml:space="preserve"> Maintain a Clean Processing Environment</w:delText>
        </w:r>
        <w:r w:rsidRPr="002B08AE" w:rsidDel="00C01B88">
          <w:rPr>
            <w:b w:val="0"/>
            <w:noProof/>
            <w:sz w:val="24"/>
            <w:szCs w:val="24"/>
          </w:rPr>
          <w:tab/>
        </w:r>
        <w:r w:rsidR="003F0A07" w:rsidDel="00C01B88">
          <w:rPr>
            <w:b w:val="0"/>
            <w:noProof/>
            <w:sz w:val="24"/>
            <w:szCs w:val="24"/>
          </w:rPr>
          <w:delText>10</w:delText>
        </w:r>
      </w:del>
    </w:p>
    <w:p w:rsidR="00F25F25" w:rsidRPr="002B08AE" w:rsidDel="00C01B88" w:rsidRDefault="00F25F25">
      <w:pPr>
        <w:pStyle w:val="TOC1"/>
        <w:tabs>
          <w:tab w:val="right" w:leader="dot" w:pos="8630"/>
        </w:tabs>
        <w:rPr>
          <w:del w:id="216" w:author="Caree2" w:date="2016-10-27T20:38:00Z"/>
          <w:b w:val="0"/>
          <w:bCs w:val="0"/>
          <w:noProof/>
          <w:color w:val="auto"/>
          <w:sz w:val="24"/>
          <w:szCs w:val="24"/>
        </w:rPr>
      </w:pPr>
      <w:del w:id="217" w:author="Caree2" w:date="2016-10-27T20:38:00Z">
        <w:r w:rsidRPr="002B08AE" w:rsidDel="00C01B88">
          <w:rPr>
            <w:b w:val="0"/>
            <w:noProof/>
            <w:sz w:val="24"/>
            <w:szCs w:val="24"/>
          </w:rPr>
          <w:delText xml:space="preserve">2.4 - Control Pests: Inside </w:delText>
        </w:r>
        <w:r w:rsidR="00EA56CB" w:rsidDel="00C01B88">
          <w:rPr>
            <w:b w:val="0"/>
            <w:noProof/>
            <w:sz w:val="24"/>
            <w:szCs w:val="24"/>
          </w:rPr>
          <w:delText>and</w:delText>
        </w:r>
        <w:r w:rsidRPr="002B08AE" w:rsidDel="00C01B88">
          <w:rPr>
            <w:b w:val="0"/>
            <w:noProof/>
            <w:sz w:val="24"/>
            <w:szCs w:val="24"/>
          </w:rPr>
          <w:delText xml:space="preserve"> Outside</w:delText>
        </w:r>
        <w:r w:rsidRPr="002B08AE" w:rsidDel="00C01B88">
          <w:rPr>
            <w:b w:val="0"/>
            <w:noProof/>
            <w:sz w:val="24"/>
            <w:szCs w:val="24"/>
          </w:rPr>
          <w:tab/>
        </w:r>
        <w:r w:rsidR="003F0A07" w:rsidDel="00C01B88">
          <w:rPr>
            <w:b w:val="0"/>
            <w:noProof/>
            <w:sz w:val="24"/>
            <w:szCs w:val="24"/>
          </w:rPr>
          <w:delText>11</w:delText>
        </w:r>
      </w:del>
    </w:p>
    <w:p w:rsidR="00F25F25" w:rsidRPr="002B08AE" w:rsidDel="00C01B88" w:rsidRDefault="00F25F25">
      <w:pPr>
        <w:pStyle w:val="TOC1"/>
        <w:tabs>
          <w:tab w:val="right" w:leader="dot" w:pos="8630"/>
        </w:tabs>
        <w:rPr>
          <w:del w:id="218" w:author="Caree2" w:date="2016-10-27T20:38:00Z"/>
          <w:b w:val="0"/>
          <w:bCs w:val="0"/>
          <w:noProof/>
          <w:color w:val="auto"/>
          <w:sz w:val="24"/>
          <w:szCs w:val="24"/>
        </w:rPr>
      </w:pPr>
      <w:del w:id="219" w:author="Caree2" w:date="2016-10-27T20:38:00Z">
        <w:r w:rsidRPr="002B08AE" w:rsidDel="00C01B88">
          <w:rPr>
            <w:b w:val="0"/>
            <w:noProof/>
            <w:sz w:val="24"/>
            <w:szCs w:val="24"/>
          </w:rPr>
          <w:delText>2.5 - Control Access</w:delText>
        </w:r>
        <w:r w:rsidRPr="002B08AE" w:rsidDel="00C01B88">
          <w:rPr>
            <w:b w:val="0"/>
            <w:noProof/>
            <w:sz w:val="24"/>
            <w:szCs w:val="24"/>
          </w:rPr>
          <w:tab/>
        </w:r>
        <w:r w:rsidR="003F0A07" w:rsidDel="00C01B88">
          <w:rPr>
            <w:b w:val="0"/>
            <w:noProof/>
            <w:sz w:val="24"/>
            <w:szCs w:val="24"/>
          </w:rPr>
          <w:delText>11</w:delText>
        </w:r>
      </w:del>
    </w:p>
    <w:p w:rsidR="00F25F25" w:rsidRPr="002B08AE" w:rsidDel="00C01B88" w:rsidRDefault="00F25F25">
      <w:pPr>
        <w:pStyle w:val="TOC1"/>
        <w:tabs>
          <w:tab w:val="right" w:leader="dot" w:pos="8630"/>
        </w:tabs>
        <w:rPr>
          <w:del w:id="220" w:author="Caree2" w:date="2016-10-27T20:38:00Z"/>
          <w:b w:val="0"/>
          <w:bCs w:val="0"/>
          <w:noProof/>
          <w:color w:val="auto"/>
          <w:sz w:val="24"/>
          <w:szCs w:val="24"/>
        </w:rPr>
      </w:pPr>
      <w:del w:id="221" w:author="Caree2" w:date="2016-10-27T20:38:00Z">
        <w:r w:rsidRPr="002B08AE" w:rsidDel="00C01B88">
          <w:rPr>
            <w:b w:val="0"/>
            <w:noProof/>
            <w:sz w:val="24"/>
            <w:szCs w:val="24"/>
          </w:rPr>
          <w:delText xml:space="preserve">2.6 - Provide </w:delText>
        </w:r>
        <w:r w:rsidR="00EA56CB" w:rsidDel="00C01B88">
          <w:rPr>
            <w:b w:val="0"/>
            <w:noProof/>
            <w:sz w:val="24"/>
            <w:szCs w:val="24"/>
          </w:rPr>
          <w:delText>and</w:delText>
        </w:r>
        <w:r w:rsidRPr="002B08AE" w:rsidDel="00C01B88">
          <w:rPr>
            <w:b w:val="0"/>
            <w:noProof/>
            <w:sz w:val="24"/>
            <w:szCs w:val="24"/>
          </w:rPr>
          <w:delText xml:space="preserve"> Protect Potable Water</w:delText>
        </w:r>
        <w:r w:rsidRPr="002B08AE" w:rsidDel="00C01B88">
          <w:rPr>
            <w:b w:val="0"/>
            <w:noProof/>
            <w:sz w:val="24"/>
            <w:szCs w:val="24"/>
          </w:rPr>
          <w:tab/>
        </w:r>
        <w:r w:rsidR="003F0A07" w:rsidDel="00C01B88">
          <w:rPr>
            <w:b w:val="0"/>
            <w:noProof/>
            <w:sz w:val="24"/>
            <w:szCs w:val="24"/>
          </w:rPr>
          <w:delText>11</w:delText>
        </w:r>
      </w:del>
    </w:p>
    <w:p w:rsidR="00F25F25" w:rsidRPr="002B08AE" w:rsidDel="00C01B88" w:rsidRDefault="00F25F25">
      <w:pPr>
        <w:pStyle w:val="TOC1"/>
        <w:tabs>
          <w:tab w:val="right" w:leader="dot" w:pos="8630"/>
        </w:tabs>
        <w:rPr>
          <w:del w:id="222" w:author="Caree2" w:date="2016-10-27T20:38:00Z"/>
          <w:b w:val="0"/>
          <w:bCs w:val="0"/>
          <w:noProof/>
          <w:color w:val="auto"/>
          <w:sz w:val="24"/>
          <w:szCs w:val="24"/>
        </w:rPr>
      </w:pPr>
      <w:del w:id="223" w:author="Caree2" w:date="2016-10-27T20:38:00Z">
        <w:r w:rsidRPr="002B08AE" w:rsidDel="00C01B88">
          <w:rPr>
            <w:b w:val="0"/>
            <w:noProof/>
            <w:sz w:val="24"/>
            <w:szCs w:val="24"/>
          </w:rPr>
          <w:delText xml:space="preserve">2.7 - Maintain </w:delText>
        </w:r>
        <w:r w:rsidR="00EA56CB" w:rsidDel="00C01B88">
          <w:rPr>
            <w:b w:val="0"/>
            <w:noProof/>
            <w:sz w:val="24"/>
            <w:szCs w:val="24"/>
          </w:rPr>
          <w:delText>and</w:delText>
        </w:r>
        <w:r w:rsidRPr="002B08AE" w:rsidDel="00C01B88">
          <w:rPr>
            <w:b w:val="0"/>
            <w:noProof/>
            <w:sz w:val="24"/>
            <w:szCs w:val="24"/>
          </w:rPr>
          <w:delText xml:space="preserve"> Securely Store Processing Equipment </w:delText>
        </w:r>
        <w:r w:rsidR="00350F7F" w:rsidDel="00C01B88">
          <w:rPr>
            <w:b w:val="0"/>
            <w:noProof/>
            <w:sz w:val="24"/>
            <w:szCs w:val="24"/>
          </w:rPr>
          <w:delText>and</w:delText>
        </w:r>
        <w:r w:rsidRPr="002B08AE" w:rsidDel="00C01B88">
          <w:rPr>
            <w:b w:val="0"/>
            <w:noProof/>
            <w:sz w:val="24"/>
            <w:szCs w:val="24"/>
          </w:rPr>
          <w:delText xml:space="preserve"> Utensils</w:delText>
        </w:r>
        <w:r w:rsidRPr="002B08AE" w:rsidDel="00C01B88">
          <w:rPr>
            <w:b w:val="0"/>
            <w:noProof/>
            <w:sz w:val="24"/>
            <w:szCs w:val="24"/>
          </w:rPr>
          <w:tab/>
        </w:r>
        <w:r w:rsidR="003F0A07" w:rsidDel="00C01B88">
          <w:rPr>
            <w:b w:val="0"/>
            <w:noProof/>
            <w:sz w:val="24"/>
            <w:szCs w:val="24"/>
          </w:rPr>
          <w:delText>12</w:delText>
        </w:r>
      </w:del>
    </w:p>
    <w:p w:rsidR="00F25F25" w:rsidRPr="002B08AE" w:rsidDel="00C01B88" w:rsidRDefault="00F25F25">
      <w:pPr>
        <w:pStyle w:val="TOC1"/>
        <w:tabs>
          <w:tab w:val="right" w:leader="dot" w:pos="8630"/>
        </w:tabs>
        <w:rPr>
          <w:del w:id="224" w:author="Caree2" w:date="2016-10-27T20:38:00Z"/>
          <w:b w:val="0"/>
          <w:bCs w:val="0"/>
          <w:noProof/>
          <w:color w:val="auto"/>
          <w:sz w:val="24"/>
          <w:szCs w:val="24"/>
        </w:rPr>
      </w:pPr>
      <w:del w:id="225" w:author="Caree2" w:date="2016-10-27T20:38:00Z">
        <w:r w:rsidRPr="002B08AE" w:rsidDel="00C01B88">
          <w:rPr>
            <w:b w:val="0"/>
            <w:noProof/>
            <w:sz w:val="24"/>
            <w:szCs w:val="24"/>
          </w:rPr>
          <w:delText xml:space="preserve">2.8 - Provide Secure Storage for Processing Supplies </w:delText>
        </w:r>
        <w:r w:rsidR="00350F7F" w:rsidDel="00C01B88">
          <w:rPr>
            <w:b w:val="0"/>
            <w:noProof/>
            <w:sz w:val="24"/>
            <w:szCs w:val="24"/>
          </w:rPr>
          <w:delText>and</w:delText>
        </w:r>
        <w:r w:rsidRPr="002B08AE" w:rsidDel="00C01B88">
          <w:rPr>
            <w:b w:val="0"/>
            <w:noProof/>
            <w:sz w:val="24"/>
            <w:szCs w:val="24"/>
          </w:rPr>
          <w:delText xml:space="preserve"> Materials</w:delText>
        </w:r>
        <w:r w:rsidRPr="002B08AE" w:rsidDel="00C01B88">
          <w:rPr>
            <w:b w:val="0"/>
            <w:noProof/>
            <w:sz w:val="24"/>
            <w:szCs w:val="24"/>
          </w:rPr>
          <w:tab/>
        </w:r>
        <w:r w:rsidR="003F0A07" w:rsidDel="00C01B88">
          <w:rPr>
            <w:b w:val="0"/>
            <w:noProof/>
            <w:sz w:val="24"/>
            <w:szCs w:val="24"/>
          </w:rPr>
          <w:delText>12</w:delText>
        </w:r>
      </w:del>
    </w:p>
    <w:p w:rsidR="00F25F25" w:rsidRPr="002B08AE" w:rsidDel="00C01B88" w:rsidRDefault="00F25F25">
      <w:pPr>
        <w:pStyle w:val="TOC1"/>
        <w:tabs>
          <w:tab w:val="right" w:leader="dot" w:pos="8630"/>
        </w:tabs>
        <w:rPr>
          <w:del w:id="226" w:author="Caree2" w:date="2016-10-27T20:38:00Z"/>
          <w:b w:val="0"/>
          <w:noProof/>
          <w:sz w:val="24"/>
          <w:szCs w:val="24"/>
        </w:rPr>
      </w:pPr>
      <w:del w:id="227" w:author="Caree2" w:date="2016-10-27T20:38:00Z">
        <w:r w:rsidRPr="002B08AE" w:rsidDel="00C01B88">
          <w:rPr>
            <w:b w:val="0"/>
            <w:noProof/>
            <w:sz w:val="24"/>
            <w:szCs w:val="24"/>
          </w:rPr>
          <w:delText>2.9 - Manage Processing Wastes</w:delText>
        </w:r>
        <w:r w:rsidRPr="002B08AE" w:rsidDel="00C01B88">
          <w:rPr>
            <w:b w:val="0"/>
            <w:noProof/>
            <w:sz w:val="24"/>
            <w:szCs w:val="24"/>
          </w:rPr>
          <w:tab/>
        </w:r>
        <w:r w:rsidR="003F0A07" w:rsidDel="00C01B88">
          <w:rPr>
            <w:b w:val="0"/>
            <w:noProof/>
            <w:sz w:val="24"/>
            <w:szCs w:val="24"/>
          </w:rPr>
          <w:delText>12</w:delText>
        </w:r>
      </w:del>
    </w:p>
    <w:p w:rsidR="002B08AE" w:rsidDel="00C01B88" w:rsidRDefault="002B08AE" w:rsidP="002B08AE">
      <w:pPr>
        <w:pStyle w:val="BodyText"/>
        <w:jc w:val="center"/>
        <w:rPr>
          <w:del w:id="228" w:author="Caree2" w:date="2016-10-27T20:38:00Z"/>
          <w:noProof/>
        </w:rPr>
      </w:pPr>
    </w:p>
    <w:p w:rsidR="002B08AE" w:rsidRPr="002B08AE" w:rsidDel="00C01B88" w:rsidRDefault="002B08AE" w:rsidP="002B08AE">
      <w:pPr>
        <w:pStyle w:val="BodyText"/>
        <w:jc w:val="center"/>
        <w:rPr>
          <w:del w:id="229" w:author="Caree2" w:date="2016-10-27T20:38:00Z"/>
          <w:noProof/>
        </w:rPr>
      </w:pPr>
      <w:del w:id="230" w:author="Caree2" w:date="2016-10-27T20:38:00Z">
        <w:r w:rsidRPr="002B08AE" w:rsidDel="00C01B88">
          <w:rPr>
            <w:noProof/>
          </w:rPr>
          <w:delText xml:space="preserve">Chapter </w:delText>
        </w:r>
        <w:r w:rsidDel="00C01B88">
          <w:rPr>
            <w:noProof/>
          </w:rPr>
          <w:delText>3</w:delText>
        </w:r>
        <w:r w:rsidRPr="002B08AE" w:rsidDel="00C01B88">
          <w:rPr>
            <w:noProof/>
          </w:rPr>
          <w:delText xml:space="preserve"> - </w:delText>
        </w:r>
        <w:r w:rsidDel="00C01B88">
          <w:rPr>
            <w:noProof/>
          </w:rPr>
          <w:delText>Standard Operating Procedures</w:delText>
        </w:r>
      </w:del>
    </w:p>
    <w:p w:rsidR="002B08AE" w:rsidRPr="002B08AE" w:rsidDel="00C01B88" w:rsidRDefault="002B08AE" w:rsidP="002B08AE">
      <w:pPr>
        <w:rPr>
          <w:del w:id="231" w:author="Caree2" w:date="2016-10-27T20:38:00Z"/>
          <w:noProof/>
        </w:rPr>
      </w:pPr>
    </w:p>
    <w:p w:rsidR="00F25F25" w:rsidRPr="002B08AE" w:rsidDel="00C01B88" w:rsidRDefault="00F25F25">
      <w:pPr>
        <w:pStyle w:val="TOC1"/>
        <w:tabs>
          <w:tab w:val="right" w:leader="dot" w:pos="8630"/>
        </w:tabs>
        <w:rPr>
          <w:del w:id="232" w:author="Caree2" w:date="2016-10-27T20:38:00Z"/>
          <w:b w:val="0"/>
          <w:bCs w:val="0"/>
          <w:noProof/>
          <w:color w:val="auto"/>
          <w:sz w:val="24"/>
          <w:szCs w:val="24"/>
        </w:rPr>
      </w:pPr>
      <w:del w:id="233" w:author="Caree2" w:date="2016-10-27T20:38:00Z">
        <w:r w:rsidRPr="002B08AE" w:rsidDel="00C01B88">
          <w:rPr>
            <w:b w:val="0"/>
            <w:noProof/>
            <w:sz w:val="24"/>
            <w:szCs w:val="24"/>
          </w:rPr>
          <w:delText>3.0 - Introduction</w:delText>
        </w:r>
        <w:r w:rsidRPr="002B08AE" w:rsidDel="00C01B88">
          <w:rPr>
            <w:b w:val="0"/>
            <w:noProof/>
            <w:sz w:val="24"/>
            <w:szCs w:val="24"/>
          </w:rPr>
          <w:tab/>
        </w:r>
        <w:r w:rsidR="003F0A07" w:rsidDel="00C01B88">
          <w:rPr>
            <w:b w:val="0"/>
            <w:noProof/>
            <w:sz w:val="24"/>
            <w:szCs w:val="24"/>
          </w:rPr>
          <w:delText>14</w:delText>
        </w:r>
      </w:del>
    </w:p>
    <w:p w:rsidR="00F25F25" w:rsidRPr="002B08AE" w:rsidDel="00C01B88" w:rsidRDefault="00F25F25">
      <w:pPr>
        <w:pStyle w:val="TOC1"/>
        <w:tabs>
          <w:tab w:val="right" w:leader="dot" w:pos="8630"/>
        </w:tabs>
        <w:rPr>
          <w:del w:id="234" w:author="Caree2" w:date="2016-10-27T20:38:00Z"/>
          <w:b w:val="0"/>
          <w:bCs w:val="0"/>
          <w:noProof/>
          <w:color w:val="auto"/>
          <w:sz w:val="24"/>
          <w:szCs w:val="24"/>
        </w:rPr>
      </w:pPr>
      <w:del w:id="235" w:author="Caree2" w:date="2016-10-27T20:38:00Z">
        <w:r w:rsidRPr="002B08AE" w:rsidDel="00C01B88">
          <w:rPr>
            <w:b w:val="0"/>
            <w:noProof/>
            <w:sz w:val="24"/>
            <w:szCs w:val="24"/>
          </w:rPr>
          <w:delText xml:space="preserve">3.1 - SOP for Site Management </w:delText>
        </w:r>
        <w:r w:rsidR="00EA56CB" w:rsidDel="00C01B88">
          <w:rPr>
            <w:b w:val="0"/>
            <w:noProof/>
            <w:sz w:val="24"/>
            <w:szCs w:val="24"/>
          </w:rPr>
          <w:delText>and</w:delText>
        </w:r>
        <w:r w:rsidRPr="002B08AE" w:rsidDel="00C01B88">
          <w:rPr>
            <w:b w:val="0"/>
            <w:noProof/>
            <w:sz w:val="24"/>
            <w:szCs w:val="24"/>
          </w:rPr>
          <w:delText xml:space="preserve"> Pest Control</w:delText>
        </w:r>
        <w:r w:rsidRPr="002B08AE" w:rsidDel="00C01B88">
          <w:rPr>
            <w:b w:val="0"/>
            <w:noProof/>
            <w:sz w:val="24"/>
            <w:szCs w:val="24"/>
          </w:rPr>
          <w:tab/>
        </w:r>
        <w:r w:rsidR="003F0A07" w:rsidDel="00C01B88">
          <w:rPr>
            <w:b w:val="0"/>
            <w:noProof/>
            <w:sz w:val="24"/>
            <w:szCs w:val="24"/>
          </w:rPr>
          <w:delText>14</w:delText>
        </w:r>
      </w:del>
    </w:p>
    <w:p w:rsidR="00F25F25" w:rsidRPr="002B08AE" w:rsidDel="00C01B88" w:rsidRDefault="00F25F25">
      <w:pPr>
        <w:pStyle w:val="TOC1"/>
        <w:tabs>
          <w:tab w:val="right" w:leader="dot" w:pos="8630"/>
        </w:tabs>
        <w:rPr>
          <w:del w:id="236" w:author="Caree2" w:date="2016-10-27T20:38:00Z"/>
          <w:b w:val="0"/>
          <w:bCs w:val="0"/>
          <w:noProof/>
          <w:color w:val="auto"/>
          <w:sz w:val="24"/>
          <w:szCs w:val="24"/>
        </w:rPr>
      </w:pPr>
      <w:del w:id="237" w:author="Caree2" w:date="2016-10-27T20:38:00Z">
        <w:r w:rsidRPr="002B08AE" w:rsidDel="00C01B88">
          <w:rPr>
            <w:b w:val="0"/>
            <w:noProof/>
            <w:sz w:val="24"/>
            <w:szCs w:val="24"/>
          </w:rPr>
          <w:delText xml:space="preserve">3.2 - SSOP for Personnel Health </w:delText>
        </w:r>
        <w:r w:rsidR="00EA56CB" w:rsidDel="00C01B88">
          <w:rPr>
            <w:b w:val="0"/>
            <w:noProof/>
            <w:sz w:val="24"/>
            <w:szCs w:val="24"/>
          </w:rPr>
          <w:delText>and</w:delText>
        </w:r>
        <w:r w:rsidRPr="002B08AE" w:rsidDel="00C01B88">
          <w:rPr>
            <w:b w:val="0"/>
            <w:noProof/>
            <w:sz w:val="24"/>
            <w:szCs w:val="24"/>
          </w:rPr>
          <w:delText xml:space="preserve"> Hygiene</w:delText>
        </w:r>
        <w:r w:rsidRPr="002B08AE" w:rsidDel="00C01B88">
          <w:rPr>
            <w:b w:val="0"/>
            <w:noProof/>
            <w:sz w:val="24"/>
            <w:szCs w:val="24"/>
          </w:rPr>
          <w:tab/>
        </w:r>
        <w:r w:rsidR="003F0A07" w:rsidDel="00C01B88">
          <w:rPr>
            <w:b w:val="0"/>
            <w:noProof/>
            <w:sz w:val="24"/>
            <w:szCs w:val="24"/>
          </w:rPr>
          <w:delText>14</w:delText>
        </w:r>
      </w:del>
    </w:p>
    <w:p w:rsidR="00F25F25" w:rsidRPr="002B08AE" w:rsidDel="00C01B88" w:rsidRDefault="00F25F25">
      <w:pPr>
        <w:pStyle w:val="TOC1"/>
        <w:tabs>
          <w:tab w:val="right" w:leader="dot" w:pos="8630"/>
        </w:tabs>
        <w:rPr>
          <w:del w:id="238" w:author="Caree2" w:date="2016-10-27T20:38:00Z"/>
          <w:b w:val="0"/>
          <w:bCs w:val="0"/>
          <w:noProof/>
          <w:color w:val="auto"/>
          <w:sz w:val="24"/>
          <w:szCs w:val="24"/>
        </w:rPr>
      </w:pPr>
      <w:del w:id="239" w:author="Caree2" w:date="2016-10-27T20:38:00Z">
        <w:r w:rsidRPr="002B08AE" w:rsidDel="00C01B88">
          <w:rPr>
            <w:b w:val="0"/>
            <w:noProof/>
            <w:sz w:val="24"/>
            <w:szCs w:val="24"/>
          </w:rPr>
          <w:delText xml:space="preserve">3.3 - SSOP: Pre-Operational Inspection </w:delText>
        </w:r>
        <w:r w:rsidR="00EA56CB" w:rsidDel="00C01B88">
          <w:rPr>
            <w:b w:val="0"/>
            <w:noProof/>
            <w:sz w:val="24"/>
            <w:szCs w:val="24"/>
          </w:rPr>
          <w:delText>and</w:delText>
        </w:r>
        <w:r w:rsidRPr="002B08AE" w:rsidDel="00C01B88">
          <w:rPr>
            <w:b w:val="0"/>
            <w:noProof/>
            <w:sz w:val="24"/>
            <w:szCs w:val="24"/>
          </w:rPr>
          <w:delText xml:space="preserve"> Sanitation Schedule</w:delText>
        </w:r>
        <w:r w:rsidRPr="002B08AE" w:rsidDel="00C01B88">
          <w:rPr>
            <w:b w:val="0"/>
            <w:noProof/>
            <w:sz w:val="24"/>
            <w:szCs w:val="24"/>
          </w:rPr>
          <w:tab/>
        </w:r>
        <w:r w:rsidR="003F0A07" w:rsidDel="00C01B88">
          <w:rPr>
            <w:b w:val="0"/>
            <w:noProof/>
            <w:sz w:val="24"/>
            <w:szCs w:val="24"/>
          </w:rPr>
          <w:delText>14</w:delText>
        </w:r>
      </w:del>
    </w:p>
    <w:p w:rsidR="00F25F25" w:rsidRPr="002B08AE" w:rsidDel="00C01B88" w:rsidRDefault="00F25F25">
      <w:pPr>
        <w:pStyle w:val="TOC1"/>
        <w:tabs>
          <w:tab w:val="right" w:leader="dot" w:pos="8630"/>
        </w:tabs>
        <w:rPr>
          <w:del w:id="240" w:author="Caree2" w:date="2016-10-27T20:38:00Z"/>
          <w:b w:val="0"/>
          <w:bCs w:val="0"/>
          <w:noProof/>
          <w:color w:val="auto"/>
          <w:sz w:val="24"/>
          <w:szCs w:val="24"/>
        </w:rPr>
      </w:pPr>
      <w:del w:id="241" w:author="Caree2" w:date="2016-10-27T20:38:00Z">
        <w:r w:rsidRPr="002B08AE" w:rsidDel="00C01B88">
          <w:rPr>
            <w:b w:val="0"/>
            <w:noProof/>
            <w:sz w:val="24"/>
            <w:szCs w:val="24"/>
          </w:rPr>
          <w:delText>3.4 - SSOP: Daily Operational Sanitation Maintenance</w:delText>
        </w:r>
        <w:r w:rsidRPr="002B08AE" w:rsidDel="00C01B88">
          <w:rPr>
            <w:b w:val="0"/>
            <w:noProof/>
            <w:sz w:val="24"/>
            <w:szCs w:val="24"/>
          </w:rPr>
          <w:tab/>
        </w:r>
        <w:r w:rsidR="003F0A07" w:rsidDel="00C01B88">
          <w:rPr>
            <w:b w:val="0"/>
            <w:noProof/>
            <w:sz w:val="24"/>
            <w:szCs w:val="24"/>
          </w:rPr>
          <w:delText>15</w:delText>
        </w:r>
      </w:del>
    </w:p>
    <w:p w:rsidR="00F25F25" w:rsidRPr="002B08AE" w:rsidDel="00C01B88" w:rsidRDefault="00F25F25">
      <w:pPr>
        <w:pStyle w:val="TOC1"/>
        <w:tabs>
          <w:tab w:val="right" w:leader="dot" w:pos="8630"/>
        </w:tabs>
        <w:rPr>
          <w:del w:id="242" w:author="Caree2" w:date="2016-10-27T20:38:00Z"/>
          <w:b w:val="0"/>
          <w:bCs w:val="0"/>
          <w:noProof/>
          <w:color w:val="auto"/>
          <w:sz w:val="24"/>
          <w:szCs w:val="24"/>
        </w:rPr>
      </w:pPr>
      <w:del w:id="243" w:author="Caree2" w:date="2016-10-27T20:38:00Z">
        <w:r w:rsidRPr="002B08AE" w:rsidDel="00C01B88">
          <w:rPr>
            <w:b w:val="0"/>
            <w:noProof/>
            <w:sz w:val="24"/>
            <w:szCs w:val="24"/>
          </w:rPr>
          <w:delText xml:space="preserve">3.5 - SSOP for Chill Tank </w:delText>
        </w:r>
        <w:r w:rsidR="00EA56CB" w:rsidDel="00C01B88">
          <w:rPr>
            <w:b w:val="0"/>
            <w:noProof/>
            <w:sz w:val="24"/>
            <w:szCs w:val="24"/>
          </w:rPr>
          <w:delText>and</w:delText>
        </w:r>
        <w:r w:rsidRPr="002B08AE" w:rsidDel="00C01B88">
          <w:rPr>
            <w:b w:val="0"/>
            <w:noProof/>
            <w:sz w:val="24"/>
            <w:szCs w:val="24"/>
          </w:rPr>
          <w:delText xml:space="preserve"> Refrigeration Temperature Monitoring</w:delText>
        </w:r>
        <w:r w:rsidRPr="002B08AE" w:rsidDel="00C01B88">
          <w:rPr>
            <w:b w:val="0"/>
            <w:noProof/>
            <w:sz w:val="24"/>
            <w:szCs w:val="24"/>
          </w:rPr>
          <w:tab/>
        </w:r>
        <w:r w:rsidR="003F0A07" w:rsidDel="00C01B88">
          <w:rPr>
            <w:b w:val="0"/>
            <w:noProof/>
            <w:sz w:val="24"/>
            <w:szCs w:val="24"/>
          </w:rPr>
          <w:delText>15</w:delText>
        </w:r>
      </w:del>
    </w:p>
    <w:p w:rsidR="00F25F25" w:rsidRPr="002B08AE" w:rsidDel="00C01B88" w:rsidRDefault="00F25F25">
      <w:pPr>
        <w:pStyle w:val="TOC1"/>
        <w:tabs>
          <w:tab w:val="right" w:leader="dot" w:pos="8630"/>
        </w:tabs>
        <w:rPr>
          <w:del w:id="244" w:author="Caree2" w:date="2016-10-27T20:38:00Z"/>
          <w:b w:val="0"/>
          <w:bCs w:val="0"/>
          <w:noProof/>
          <w:color w:val="auto"/>
          <w:sz w:val="24"/>
          <w:szCs w:val="24"/>
        </w:rPr>
      </w:pPr>
      <w:del w:id="245" w:author="Caree2" w:date="2016-10-27T20:38:00Z">
        <w:r w:rsidRPr="002B08AE" w:rsidDel="00C01B88">
          <w:rPr>
            <w:b w:val="0"/>
            <w:noProof/>
            <w:sz w:val="24"/>
            <w:szCs w:val="24"/>
          </w:rPr>
          <w:delText>3.6 - SSOP: Post-Operational Sanitation Schedule</w:delText>
        </w:r>
        <w:r w:rsidRPr="002B08AE" w:rsidDel="00C01B88">
          <w:rPr>
            <w:b w:val="0"/>
            <w:noProof/>
            <w:sz w:val="24"/>
            <w:szCs w:val="24"/>
          </w:rPr>
          <w:tab/>
        </w:r>
        <w:r w:rsidR="003F0A07" w:rsidDel="00C01B88">
          <w:rPr>
            <w:b w:val="0"/>
            <w:noProof/>
            <w:sz w:val="24"/>
            <w:szCs w:val="24"/>
          </w:rPr>
          <w:delText>16</w:delText>
        </w:r>
      </w:del>
    </w:p>
    <w:p w:rsidR="002B08AE" w:rsidDel="00C01B88" w:rsidRDefault="002B08AE" w:rsidP="002B08AE">
      <w:pPr>
        <w:pStyle w:val="BodyText"/>
        <w:jc w:val="center"/>
        <w:rPr>
          <w:del w:id="246" w:author="Caree2" w:date="2016-10-27T20:38:00Z"/>
          <w:noProof/>
        </w:rPr>
      </w:pPr>
    </w:p>
    <w:p w:rsidR="002B08AE" w:rsidRPr="002B08AE" w:rsidDel="00C01B88" w:rsidRDefault="002B08AE" w:rsidP="002B08AE">
      <w:pPr>
        <w:pStyle w:val="BodyText"/>
        <w:jc w:val="center"/>
        <w:rPr>
          <w:del w:id="247" w:author="Caree2" w:date="2016-10-27T20:38:00Z"/>
          <w:noProof/>
        </w:rPr>
      </w:pPr>
      <w:del w:id="248" w:author="Caree2" w:date="2016-10-27T20:38:00Z">
        <w:r w:rsidRPr="002B08AE" w:rsidDel="00C01B88">
          <w:rPr>
            <w:noProof/>
          </w:rPr>
          <w:delText xml:space="preserve">Chapter </w:delText>
        </w:r>
        <w:r w:rsidDel="00C01B88">
          <w:rPr>
            <w:noProof/>
          </w:rPr>
          <w:delText>4</w:delText>
        </w:r>
        <w:r w:rsidRPr="002B08AE" w:rsidDel="00C01B88">
          <w:rPr>
            <w:noProof/>
          </w:rPr>
          <w:delText xml:space="preserve"> - </w:delText>
        </w:r>
        <w:r w:rsidDel="00C01B88">
          <w:rPr>
            <w:noProof/>
          </w:rPr>
          <w:delText>Hazard Analysis Critical Control Point Plan</w:delText>
        </w:r>
      </w:del>
    </w:p>
    <w:p w:rsidR="002B08AE" w:rsidRPr="002B08AE" w:rsidDel="00C01B88" w:rsidRDefault="002B08AE">
      <w:pPr>
        <w:pStyle w:val="TOC1"/>
        <w:tabs>
          <w:tab w:val="right" w:leader="dot" w:pos="8630"/>
        </w:tabs>
        <w:rPr>
          <w:del w:id="249" w:author="Caree2" w:date="2016-10-27T20:38:00Z"/>
          <w:b w:val="0"/>
          <w:noProof/>
          <w:sz w:val="24"/>
          <w:szCs w:val="24"/>
        </w:rPr>
      </w:pPr>
    </w:p>
    <w:p w:rsidR="00F25F25" w:rsidRPr="002B08AE" w:rsidDel="00C01B88" w:rsidRDefault="00F25F25">
      <w:pPr>
        <w:pStyle w:val="TOC1"/>
        <w:tabs>
          <w:tab w:val="right" w:leader="dot" w:pos="8630"/>
        </w:tabs>
        <w:rPr>
          <w:del w:id="250" w:author="Caree2" w:date="2016-10-27T20:38:00Z"/>
          <w:b w:val="0"/>
          <w:bCs w:val="0"/>
          <w:noProof/>
          <w:color w:val="auto"/>
          <w:sz w:val="24"/>
          <w:szCs w:val="24"/>
        </w:rPr>
      </w:pPr>
      <w:del w:id="251" w:author="Caree2" w:date="2016-10-27T20:38:00Z">
        <w:r w:rsidRPr="002B08AE" w:rsidDel="00C01B88">
          <w:rPr>
            <w:b w:val="0"/>
            <w:noProof/>
            <w:sz w:val="24"/>
            <w:szCs w:val="24"/>
          </w:rPr>
          <w:delText>4.0 - Introduction</w:delText>
        </w:r>
        <w:r w:rsidRPr="002B08AE" w:rsidDel="00C01B88">
          <w:rPr>
            <w:b w:val="0"/>
            <w:noProof/>
            <w:sz w:val="24"/>
            <w:szCs w:val="24"/>
          </w:rPr>
          <w:tab/>
        </w:r>
        <w:r w:rsidR="003F0A07" w:rsidDel="00C01B88">
          <w:rPr>
            <w:b w:val="0"/>
            <w:noProof/>
            <w:sz w:val="24"/>
            <w:szCs w:val="24"/>
          </w:rPr>
          <w:delText>17</w:delText>
        </w:r>
      </w:del>
    </w:p>
    <w:p w:rsidR="00F25F25" w:rsidRPr="002B08AE" w:rsidDel="00C01B88" w:rsidRDefault="00F25F25">
      <w:pPr>
        <w:pStyle w:val="TOC1"/>
        <w:tabs>
          <w:tab w:val="right" w:leader="dot" w:pos="8630"/>
        </w:tabs>
        <w:rPr>
          <w:del w:id="252" w:author="Caree2" w:date="2016-10-27T20:38:00Z"/>
          <w:b w:val="0"/>
          <w:bCs w:val="0"/>
          <w:noProof/>
          <w:color w:val="auto"/>
          <w:sz w:val="24"/>
          <w:szCs w:val="24"/>
        </w:rPr>
      </w:pPr>
      <w:del w:id="253" w:author="Caree2" w:date="2016-10-27T20:38:00Z">
        <w:r w:rsidRPr="002B08AE" w:rsidDel="00C01B88">
          <w:rPr>
            <w:b w:val="0"/>
            <w:noProof/>
            <w:sz w:val="24"/>
            <w:szCs w:val="24"/>
          </w:rPr>
          <w:delText>4.1 - The Seven Steps of HACCP</w:delText>
        </w:r>
        <w:r w:rsidRPr="002B08AE" w:rsidDel="00C01B88">
          <w:rPr>
            <w:b w:val="0"/>
            <w:noProof/>
            <w:sz w:val="24"/>
            <w:szCs w:val="24"/>
          </w:rPr>
          <w:tab/>
        </w:r>
        <w:r w:rsidR="003F0A07" w:rsidDel="00C01B88">
          <w:rPr>
            <w:b w:val="0"/>
            <w:noProof/>
            <w:sz w:val="24"/>
            <w:szCs w:val="24"/>
          </w:rPr>
          <w:delText>17</w:delText>
        </w:r>
      </w:del>
    </w:p>
    <w:p w:rsidR="00F25F25" w:rsidRPr="002B08AE" w:rsidDel="00C01B88" w:rsidRDefault="00F25F25">
      <w:pPr>
        <w:pStyle w:val="TOC1"/>
        <w:tabs>
          <w:tab w:val="right" w:leader="dot" w:pos="8630"/>
        </w:tabs>
        <w:rPr>
          <w:del w:id="254" w:author="Caree2" w:date="2016-10-27T20:38:00Z"/>
          <w:b w:val="0"/>
          <w:bCs w:val="0"/>
          <w:noProof/>
          <w:color w:val="auto"/>
          <w:sz w:val="24"/>
          <w:szCs w:val="24"/>
        </w:rPr>
      </w:pPr>
      <w:del w:id="255" w:author="Caree2" w:date="2016-10-27T20:38:00Z">
        <w:r w:rsidRPr="002B08AE" w:rsidDel="00C01B88">
          <w:rPr>
            <w:b w:val="0"/>
            <w:noProof/>
            <w:sz w:val="24"/>
            <w:szCs w:val="24"/>
          </w:rPr>
          <w:delText xml:space="preserve">4.2 - Hazard Analysis </w:delText>
        </w:r>
        <w:r w:rsidR="00EA56CB" w:rsidDel="00C01B88">
          <w:rPr>
            <w:b w:val="0"/>
            <w:noProof/>
            <w:sz w:val="24"/>
            <w:szCs w:val="24"/>
          </w:rPr>
          <w:delText>and</w:delText>
        </w:r>
        <w:r w:rsidRPr="002B08AE" w:rsidDel="00C01B88">
          <w:rPr>
            <w:b w:val="0"/>
            <w:noProof/>
            <w:sz w:val="24"/>
            <w:szCs w:val="24"/>
          </w:rPr>
          <w:delText xml:space="preserve"> Identification of Critical Control Points</w:delText>
        </w:r>
        <w:r w:rsidRPr="002B08AE" w:rsidDel="00C01B88">
          <w:rPr>
            <w:b w:val="0"/>
            <w:noProof/>
            <w:sz w:val="24"/>
            <w:szCs w:val="24"/>
          </w:rPr>
          <w:tab/>
        </w:r>
        <w:r w:rsidR="003F0A07" w:rsidDel="00C01B88">
          <w:rPr>
            <w:b w:val="0"/>
            <w:noProof/>
            <w:sz w:val="24"/>
            <w:szCs w:val="24"/>
          </w:rPr>
          <w:delText>19</w:delText>
        </w:r>
      </w:del>
    </w:p>
    <w:p w:rsidR="00F25F25" w:rsidRPr="002B08AE" w:rsidDel="00C01B88" w:rsidRDefault="00F25F25">
      <w:pPr>
        <w:pStyle w:val="TOC1"/>
        <w:tabs>
          <w:tab w:val="right" w:leader="dot" w:pos="8630"/>
        </w:tabs>
        <w:rPr>
          <w:del w:id="256" w:author="Caree2" w:date="2016-10-27T20:38:00Z"/>
          <w:b w:val="0"/>
          <w:bCs w:val="0"/>
          <w:noProof/>
          <w:color w:val="auto"/>
          <w:sz w:val="24"/>
          <w:szCs w:val="24"/>
        </w:rPr>
      </w:pPr>
      <w:del w:id="257" w:author="Caree2" w:date="2016-10-27T20:38:00Z">
        <w:r w:rsidRPr="002B08AE" w:rsidDel="00C01B88">
          <w:rPr>
            <w:b w:val="0"/>
            <w:noProof/>
            <w:sz w:val="24"/>
            <w:szCs w:val="24"/>
          </w:rPr>
          <w:delText xml:space="preserve">4.3 - Identifying Critical Limits, Monitoring </w:delText>
        </w:r>
        <w:r w:rsidR="00EA56CB" w:rsidDel="00C01B88">
          <w:rPr>
            <w:b w:val="0"/>
            <w:noProof/>
            <w:sz w:val="24"/>
            <w:szCs w:val="24"/>
          </w:rPr>
          <w:delText>and</w:delText>
        </w:r>
        <w:r w:rsidRPr="002B08AE" w:rsidDel="00C01B88">
          <w:rPr>
            <w:b w:val="0"/>
            <w:noProof/>
            <w:sz w:val="24"/>
            <w:szCs w:val="24"/>
          </w:rPr>
          <w:delText xml:space="preserve"> Corrective Actions</w:delText>
        </w:r>
        <w:r w:rsidRPr="002B08AE" w:rsidDel="00C01B88">
          <w:rPr>
            <w:b w:val="0"/>
            <w:noProof/>
            <w:sz w:val="24"/>
            <w:szCs w:val="24"/>
          </w:rPr>
          <w:tab/>
        </w:r>
        <w:r w:rsidR="003F0A07" w:rsidDel="00C01B88">
          <w:rPr>
            <w:b w:val="0"/>
            <w:noProof/>
            <w:sz w:val="24"/>
            <w:szCs w:val="24"/>
          </w:rPr>
          <w:delText>23</w:delText>
        </w:r>
      </w:del>
    </w:p>
    <w:p w:rsidR="00F25F25" w:rsidRPr="002B08AE" w:rsidDel="00C01B88" w:rsidRDefault="00F25F25">
      <w:pPr>
        <w:pStyle w:val="TOC1"/>
        <w:tabs>
          <w:tab w:val="right" w:leader="dot" w:pos="8630"/>
        </w:tabs>
        <w:rPr>
          <w:del w:id="258" w:author="Caree2" w:date="2016-10-27T20:38:00Z"/>
          <w:b w:val="0"/>
          <w:bCs w:val="0"/>
          <w:noProof/>
          <w:color w:val="auto"/>
          <w:sz w:val="24"/>
          <w:szCs w:val="24"/>
        </w:rPr>
      </w:pPr>
      <w:del w:id="259" w:author="Caree2" w:date="2016-10-27T20:38:00Z">
        <w:r w:rsidRPr="002B08AE" w:rsidDel="00C01B88">
          <w:rPr>
            <w:b w:val="0"/>
            <w:noProof/>
            <w:sz w:val="24"/>
            <w:szCs w:val="24"/>
          </w:rPr>
          <w:delText xml:space="preserve">4.3 - Identifying Critical Limits, Monitoring </w:delText>
        </w:r>
        <w:r w:rsidR="00EA56CB" w:rsidDel="00C01B88">
          <w:rPr>
            <w:b w:val="0"/>
            <w:noProof/>
            <w:sz w:val="24"/>
            <w:szCs w:val="24"/>
          </w:rPr>
          <w:delText>and</w:delText>
        </w:r>
        <w:r w:rsidRPr="002B08AE" w:rsidDel="00C01B88">
          <w:rPr>
            <w:b w:val="0"/>
            <w:noProof/>
            <w:sz w:val="24"/>
            <w:szCs w:val="24"/>
          </w:rPr>
          <w:delText xml:space="preserve"> Corrective Actions</w:delText>
        </w:r>
        <w:r w:rsidRPr="002B08AE" w:rsidDel="00C01B88">
          <w:rPr>
            <w:b w:val="0"/>
            <w:noProof/>
            <w:sz w:val="24"/>
            <w:szCs w:val="24"/>
          </w:rPr>
          <w:tab/>
        </w:r>
        <w:r w:rsidR="003F0A07" w:rsidDel="00C01B88">
          <w:rPr>
            <w:b w:val="0"/>
            <w:noProof/>
            <w:sz w:val="24"/>
            <w:szCs w:val="24"/>
          </w:rPr>
          <w:delText>26</w:delText>
        </w:r>
      </w:del>
    </w:p>
    <w:p w:rsidR="00F25F25" w:rsidRPr="002B08AE" w:rsidDel="00C01B88" w:rsidRDefault="00F25F25">
      <w:pPr>
        <w:pStyle w:val="TOC1"/>
        <w:tabs>
          <w:tab w:val="right" w:leader="dot" w:pos="8630"/>
        </w:tabs>
        <w:rPr>
          <w:del w:id="260" w:author="Caree2" w:date="2016-10-27T20:38:00Z"/>
          <w:b w:val="0"/>
          <w:bCs w:val="0"/>
          <w:noProof/>
          <w:color w:val="auto"/>
          <w:sz w:val="24"/>
          <w:szCs w:val="24"/>
        </w:rPr>
      </w:pPr>
      <w:del w:id="261" w:author="Caree2" w:date="2016-10-27T20:38:00Z">
        <w:r w:rsidRPr="002B08AE" w:rsidDel="00C01B88">
          <w:rPr>
            <w:b w:val="0"/>
            <w:noProof/>
            <w:sz w:val="24"/>
            <w:szCs w:val="24"/>
          </w:rPr>
          <w:delText xml:space="preserve">4.4 - HACCP Record Keeping </w:delText>
        </w:r>
        <w:r w:rsidR="00EA56CB" w:rsidDel="00C01B88">
          <w:rPr>
            <w:b w:val="0"/>
            <w:noProof/>
            <w:sz w:val="24"/>
            <w:szCs w:val="24"/>
          </w:rPr>
          <w:delText>and</w:delText>
        </w:r>
        <w:r w:rsidRPr="002B08AE" w:rsidDel="00C01B88">
          <w:rPr>
            <w:b w:val="0"/>
            <w:noProof/>
            <w:sz w:val="24"/>
            <w:szCs w:val="24"/>
          </w:rPr>
          <w:delText xml:space="preserve"> Verification Procedures</w:delText>
        </w:r>
        <w:r w:rsidRPr="002B08AE" w:rsidDel="00C01B88">
          <w:rPr>
            <w:b w:val="0"/>
            <w:noProof/>
            <w:sz w:val="24"/>
            <w:szCs w:val="24"/>
          </w:rPr>
          <w:tab/>
        </w:r>
        <w:r w:rsidR="003F0A07" w:rsidDel="00C01B88">
          <w:rPr>
            <w:b w:val="0"/>
            <w:noProof/>
            <w:sz w:val="24"/>
            <w:szCs w:val="24"/>
          </w:rPr>
          <w:delText>27</w:delText>
        </w:r>
      </w:del>
    </w:p>
    <w:p w:rsidR="00902BF3" w:rsidRDefault="00F25F25" w:rsidP="008F0D68">
      <w:pPr>
        <w:pStyle w:val="BodyTextIndent"/>
        <w:spacing w:line="240" w:lineRule="auto"/>
        <w:ind w:firstLine="0"/>
        <w:rPr>
          <w:bCs/>
          <w:sz w:val="24"/>
          <w:szCs w:val="24"/>
        </w:rPr>
      </w:pPr>
      <w:r w:rsidRPr="002B08AE">
        <w:rPr>
          <w:bCs/>
          <w:sz w:val="24"/>
          <w:szCs w:val="24"/>
        </w:rPr>
        <w:fldChar w:fldCharType="end"/>
      </w:r>
    </w:p>
    <w:p w:rsidR="00902BF3" w:rsidRPr="002B08AE" w:rsidDel="003E2F3F" w:rsidRDefault="00902BF3" w:rsidP="003E2F3F">
      <w:pPr>
        <w:pStyle w:val="BodyText"/>
        <w:jc w:val="center"/>
        <w:rPr>
          <w:del w:id="262" w:author="Caree2" w:date="2016-11-05T10:34:00Z"/>
          <w:noProof/>
        </w:rPr>
        <w:pPrChange w:id="263" w:author="Caree2" w:date="2016-11-05T10:34:00Z">
          <w:pPr>
            <w:pStyle w:val="BodyText"/>
            <w:jc w:val="center"/>
          </w:pPr>
        </w:pPrChange>
      </w:pPr>
      <w:r>
        <w:rPr>
          <w:bCs w:val="0"/>
        </w:rPr>
        <w:br w:type="page"/>
      </w:r>
      <w:ins w:id="264" w:author="Caree2" w:date="2016-11-05T10:34:00Z">
        <w:r w:rsidR="003E2F3F" w:rsidDel="003E2F3F">
          <w:rPr>
            <w:noProof/>
          </w:rPr>
          <w:lastRenderedPageBreak/>
          <w:t xml:space="preserve"> </w:t>
        </w:r>
      </w:ins>
      <w:del w:id="265" w:author="Caree2" w:date="2016-11-05T10:34:00Z">
        <w:r w:rsidDel="003E2F3F">
          <w:rPr>
            <w:noProof/>
          </w:rPr>
          <w:delText>Appendi</w:delText>
        </w:r>
        <w:r w:rsidR="00730EA7" w:rsidDel="003E2F3F">
          <w:rPr>
            <w:noProof/>
          </w:rPr>
          <w:delText>c</w:delText>
        </w:r>
        <w:r w:rsidDel="003E2F3F">
          <w:rPr>
            <w:noProof/>
          </w:rPr>
          <w:delText>es</w:delText>
        </w:r>
      </w:del>
    </w:p>
    <w:p w:rsidR="00902BF3" w:rsidRPr="002B08AE" w:rsidDel="003E2F3F" w:rsidRDefault="00902BF3" w:rsidP="003E2F3F">
      <w:pPr>
        <w:pStyle w:val="BodyText"/>
        <w:jc w:val="center"/>
        <w:rPr>
          <w:del w:id="266" w:author="Caree2" w:date="2016-11-05T10:34:00Z"/>
          <w:b w:val="0"/>
          <w:noProof/>
        </w:rPr>
        <w:pPrChange w:id="267" w:author="Caree2" w:date="2016-11-05T10:34:00Z">
          <w:pPr>
            <w:pStyle w:val="TOC1"/>
            <w:tabs>
              <w:tab w:val="right" w:leader="dot" w:pos="8630"/>
            </w:tabs>
          </w:pPr>
        </w:pPrChange>
      </w:pPr>
    </w:p>
    <w:p w:rsidR="008F5FF3" w:rsidRPr="00E23FC5" w:rsidDel="003E2F3F" w:rsidRDefault="00902BF3" w:rsidP="003E2F3F">
      <w:pPr>
        <w:pStyle w:val="BodyText"/>
        <w:jc w:val="center"/>
        <w:rPr>
          <w:del w:id="268" w:author="Caree2" w:date="2016-11-05T10:34:00Z"/>
          <w:bCs w:val="0"/>
        </w:rPr>
        <w:pPrChange w:id="269" w:author="Caree2" w:date="2016-11-05T10:34:00Z">
          <w:pPr>
            <w:pStyle w:val="BodyTextIndent"/>
            <w:spacing w:line="240" w:lineRule="auto"/>
            <w:ind w:firstLine="0"/>
          </w:pPr>
        </w:pPrChange>
      </w:pPr>
      <w:del w:id="270" w:author="Caree2" w:date="2016-11-05T10:34:00Z">
        <w:r w:rsidRPr="00E23FC5" w:rsidDel="003E2F3F">
          <w:rPr>
            <w:noProof/>
          </w:rPr>
          <w:delText xml:space="preserve">(A) </w:delText>
        </w:r>
        <w:r w:rsidRPr="00E23FC5" w:rsidDel="003E2F3F">
          <w:delText>Sample Operation Recordkeeping Logs………….</w:delText>
        </w:r>
        <w:r w:rsidR="008F5FF3" w:rsidRPr="00E23FC5" w:rsidDel="003E2F3F">
          <w:delText>…………………………</w:delText>
        </w:r>
        <w:r w:rsidR="00E23FC5" w:rsidDel="003E2F3F">
          <w:delText>…</w:delText>
        </w:r>
        <w:r w:rsidR="008F5FF3" w:rsidRPr="00E23FC5" w:rsidDel="003E2F3F">
          <w:delText>…….2</w:delText>
        </w:r>
        <w:r w:rsidR="002B267C" w:rsidDel="003E2F3F">
          <w:delText>8</w:delText>
        </w:r>
      </w:del>
    </w:p>
    <w:p w:rsidR="008F5FF3" w:rsidRPr="00E23FC5" w:rsidDel="003E2F3F" w:rsidRDefault="008F5FF3" w:rsidP="003E2F3F">
      <w:pPr>
        <w:pStyle w:val="BodyText"/>
        <w:jc w:val="center"/>
        <w:rPr>
          <w:del w:id="271" w:author="Caree2" w:date="2016-11-05T10:34:00Z"/>
          <w:bCs w:val="0"/>
        </w:rPr>
        <w:pPrChange w:id="272" w:author="Caree2" w:date="2016-11-05T10:34:00Z">
          <w:pPr>
            <w:pStyle w:val="BodyTextIndent"/>
            <w:spacing w:line="240" w:lineRule="auto"/>
            <w:ind w:firstLine="0"/>
          </w:pPr>
        </w:pPrChange>
      </w:pPr>
    </w:p>
    <w:p w:rsidR="00902BF3" w:rsidRPr="00E23FC5" w:rsidDel="003E2F3F" w:rsidRDefault="00902BF3" w:rsidP="003E2F3F">
      <w:pPr>
        <w:pStyle w:val="BodyText"/>
        <w:jc w:val="center"/>
        <w:rPr>
          <w:del w:id="273" w:author="Caree2" w:date="2016-11-05T10:34:00Z"/>
          <w:bCs w:val="0"/>
        </w:rPr>
        <w:pPrChange w:id="274" w:author="Caree2" w:date="2016-11-05T10:34:00Z">
          <w:pPr>
            <w:shd w:val="clear" w:color="auto" w:fill="FFFFFF"/>
          </w:pPr>
        </w:pPrChange>
      </w:pPr>
      <w:del w:id="275" w:author="Caree2" w:date="2016-11-05T10:34:00Z">
        <w:r w:rsidRPr="00E23FC5" w:rsidDel="003E2F3F">
          <w:rPr>
            <w:noProof/>
          </w:rPr>
          <w:delText xml:space="preserve">(B) </w:delText>
        </w:r>
        <w:r w:rsidR="00E23FC5" w:rsidRPr="00E23FC5" w:rsidDel="003E2F3F">
          <w:delText xml:space="preserve">Sample Farm-to-Farm Bio-Security Protocol </w:delText>
        </w:r>
        <w:r w:rsidR="00350F7F" w:rsidDel="003E2F3F">
          <w:delText>and</w:delText>
        </w:r>
        <w:r w:rsidR="00E43C1B" w:rsidDel="003E2F3F">
          <w:delText xml:space="preserve"> P</w:delText>
        </w:r>
        <w:r w:rsidR="00E23FC5" w:rsidRPr="00E23FC5" w:rsidDel="003E2F3F">
          <w:delText>ractices</w:delText>
        </w:r>
        <w:r w:rsidRPr="00E23FC5" w:rsidDel="003E2F3F">
          <w:delText>…</w:delText>
        </w:r>
        <w:r w:rsidR="00E23FC5" w:rsidDel="003E2F3F">
          <w:delText>…</w:delText>
        </w:r>
        <w:r w:rsidR="00153AE2" w:rsidDel="003E2F3F">
          <w:delText xml:space="preserve">  </w:delText>
        </w:r>
        <w:r w:rsidR="00E23FC5" w:rsidDel="003E2F3F">
          <w:delText>…………….</w:delText>
        </w:r>
        <w:r w:rsidRPr="00E23FC5" w:rsidDel="003E2F3F">
          <w:delText>……</w:delText>
        </w:r>
        <w:r w:rsidR="00E23FC5" w:rsidRPr="00E23FC5" w:rsidDel="003E2F3F">
          <w:delText>43</w:delText>
        </w:r>
      </w:del>
    </w:p>
    <w:p w:rsidR="00902BF3" w:rsidRPr="00E23FC5" w:rsidDel="003E2F3F" w:rsidRDefault="00902BF3" w:rsidP="003E2F3F">
      <w:pPr>
        <w:pStyle w:val="BodyText"/>
        <w:jc w:val="center"/>
        <w:rPr>
          <w:del w:id="276" w:author="Caree2" w:date="2016-11-05T10:34:00Z"/>
          <w:bCs w:val="0"/>
        </w:rPr>
        <w:pPrChange w:id="277" w:author="Caree2" w:date="2016-11-05T10:34:00Z">
          <w:pPr>
            <w:pStyle w:val="BodyTextIndent"/>
            <w:spacing w:line="240" w:lineRule="auto"/>
            <w:ind w:firstLine="0"/>
          </w:pPr>
        </w:pPrChange>
      </w:pPr>
    </w:p>
    <w:p w:rsidR="00E23FC5" w:rsidDel="003E2F3F" w:rsidRDefault="00902BF3" w:rsidP="003E2F3F">
      <w:pPr>
        <w:pStyle w:val="BodyText"/>
        <w:jc w:val="center"/>
        <w:rPr>
          <w:del w:id="278" w:author="Caree2" w:date="2016-11-05T10:34:00Z"/>
        </w:rPr>
        <w:pPrChange w:id="279" w:author="Caree2" w:date="2016-11-05T10:34:00Z">
          <w:pPr>
            <w:shd w:val="clear" w:color="auto" w:fill="FFFFFF"/>
            <w:ind w:left="360" w:hanging="360"/>
          </w:pPr>
        </w:pPrChange>
      </w:pPr>
      <w:del w:id="280" w:author="Caree2" w:date="2016-11-05T10:34:00Z">
        <w:r w:rsidRPr="00E23FC5" w:rsidDel="003E2F3F">
          <w:rPr>
            <w:noProof/>
          </w:rPr>
          <w:delText xml:space="preserve">(C) </w:delText>
        </w:r>
        <w:r w:rsidR="00E23FC5" w:rsidRPr="00E23FC5" w:rsidDel="003E2F3F">
          <w:delText xml:space="preserve">Sample MPPU Processing Water </w:delText>
        </w:r>
        <w:r w:rsidR="00EA56CB" w:rsidDel="003E2F3F">
          <w:delText>and</w:delText>
        </w:r>
        <w:r w:rsidR="00E23FC5" w:rsidRPr="00E23FC5" w:rsidDel="003E2F3F">
          <w:delText xml:space="preserve"> Solid Waste Management Protocol </w:delText>
        </w:r>
        <w:r w:rsidR="00EA56CB" w:rsidDel="003E2F3F">
          <w:delText>and</w:delText>
        </w:r>
        <w:r w:rsidR="00E23FC5" w:rsidRPr="00E23FC5" w:rsidDel="003E2F3F">
          <w:delText xml:space="preserve"> Practices Log</w:delText>
        </w:r>
        <w:r w:rsidRPr="00E23FC5" w:rsidDel="003E2F3F">
          <w:delText>………….…</w:delText>
        </w:r>
        <w:r w:rsidR="00E23FC5" w:rsidDel="003E2F3F">
          <w:delText>…………………………...</w:delText>
        </w:r>
        <w:r w:rsidRPr="00E23FC5" w:rsidDel="003E2F3F">
          <w:delText>…………………</w:delText>
        </w:r>
        <w:r w:rsidR="00153AE2" w:rsidDel="003E2F3F">
          <w:delText xml:space="preserve">                    </w:delText>
        </w:r>
        <w:r w:rsidR="00E23FC5" w:rsidRPr="00E23FC5" w:rsidDel="003E2F3F">
          <w:delText>45</w:delText>
        </w:r>
      </w:del>
    </w:p>
    <w:p w:rsidR="00D230FE" w:rsidDel="003E2F3F" w:rsidRDefault="00D230FE" w:rsidP="003E2F3F">
      <w:pPr>
        <w:pStyle w:val="BodyText"/>
        <w:jc w:val="center"/>
        <w:rPr>
          <w:del w:id="281" w:author="Caree2" w:date="2016-11-05T10:34:00Z"/>
        </w:rPr>
        <w:pPrChange w:id="282" w:author="Caree2" w:date="2016-11-05T10:34:00Z">
          <w:pPr>
            <w:shd w:val="clear" w:color="auto" w:fill="FFFFFF"/>
            <w:ind w:left="1440" w:hanging="1440"/>
          </w:pPr>
        </w:pPrChange>
      </w:pPr>
    </w:p>
    <w:p w:rsidR="00D230FE" w:rsidDel="003E2F3F" w:rsidRDefault="00D230FE" w:rsidP="003E2F3F">
      <w:pPr>
        <w:pStyle w:val="BodyText"/>
        <w:jc w:val="center"/>
        <w:rPr>
          <w:del w:id="283" w:author="Caree2" w:date="2016-11-05T10:34:00Z"/>
        </w:rPr>
        <w:pPrChange w:id="284" w:author="Caree2" w:date="2016-11-05T10:34:00Z">
          <w:pPr>
            <w:shd w:val="clear" w:color="auto" w:fill="FFFFFF"/>
            <w:ind w:left="1440" w:hanging="1440"/>
          </w:pPr>
        </w:pPrChange>
      </w:pPr>
      <w:del w:id="285" w:author="Caree2" w:date="2016-11-05T10:34:00Z">
        <w:r w:rsidRPr="00E23FC5" w:rsidDel="003E2F3F">
          <w:rPr>
            <w:noProof/>
          </w:rPr>
          <w:delText>(</w:delText>
        </w:r>
        <w:r w:rsidDel="003E2F3F">
          <w:rPr>
            <w:noProof/>
          </w:rPr>
          <w:delText>D</w:delText>
        </w:r>
        <w:r w:rsidRPr="00E23FC5" w:rsidDel="003E2F3F">
          <w:rPr>
            <w:noProof/>
          </w:rPr>
          <w:delText xml:space="preserve">) </w:delText>
        </w:r>
        <w:r w:rsidRPr="00D230FE" w:rsidDel="003E2F3F">
          <w:rPr>
            <w:sz w:val="22"/>
            <w:szCs w:val="22"/>
          </w:rPr>
          <w:delText>DEP Guidelines and Best Management Practices</w:delText>
        </w:r>
        <w:r w:rsidDel="003E2F3F">
          <w:rPr>
            <w:sz w:val="22"/>
            <w:szCs w:val="22"/>
          </w:rPr>
          <w:delText xml:space="preserve"> for MPPU Waste Management………….</w:delText>
        </w:r>
        <w:r w:rsidDel="003E2F3F">
          <w:delText>47</w:delText>
        </w:r>
      </w:del>
    </w:p>
    <w:p w:rsidR="00D230FE" w:rsidRPr="00E23FC5" w:rsidRDefault="00D230FE" w:rsidP="003E2F3F">
      <w:pPr>
        <w:pStyle w:val="BodyText"/>
        <w:jc w:val="center"/>
        <w:rPr>
          <w:bCs w:val="0"/>
        </w:rPr>
        <w:sectPr w:rsidR="00D230FE" w:rsidRPr="00E23FC5" w:rsidSect="00916969">
          <w:pgSz w:w="12240" w:h="15840" w:code="1"/>
          <w:pgMar w:top="1152" w:right="1800" w:bottom="1152" w:left="1800" w:header="720" w:footer="720" w:gutter="0"/>
          <w:cols w:space="720"/>
          <w:docGrid w:linePitch="360"/>
        </w:sectPr>
        <w:pPrChange w:id="286" w:author="Caree2" w:date="2016-11-05T10:34:00Z">
          <w:pPr>
            <w:shd w:val="clear" w:color="auto" w:fill="FFFFFF"/>
            <w:ind w:left="1440" w:hanging="1440"/>
          </w:pPr>
        </w:pPrChange>
      </w:pPr>
    </w:p>
    <w:p w:rsidR="005A35B4" w:rsidRPr="000D4D7D" w:rsidDel="00EB6425" w:rsidRDefault="005A35B4" w:rsidP="008F0D68">
      <w:pPr>
        <w:pStyle w:val="StyleHeading114ptBoldUnderlineLeft"/>
        <w:rPr>
          <w:del w:id="287" w:author="Caree2" w:date="2016-11-05T10:37:00Z"/>
        </w:rPr>
      </w:pPr>
      <w:bookmarkStart w:id="288" w:name="_Toc465593216"/>
      <w:del w:id="289" w:author="Caree2" w:date="2016-11-05T10:37:00Z">
        <w:r w:rsidRPr="000D4D7D" w:rsidDel="00EB6425">
          <w:lastRenderedPageBreak/>
          <w:delText>Preface</w:delText>
        </w:r>
        <w:bookmarkEnd w:id="288"/>
      </w:del>
    </w:p>
    <w:p w:rsidR="00C43388" w:rsidRPr="00D2606C" w:rsidDel="00EB6425" w:rsidRDefault="005A35B4">
      <w:pPr>
        <w:pStyle w:val="BodyTextIndent"/>
        <w:spacing w:line="240" w:lineRule="auto"/>
        <w:ind w:firstLine="0"/>
        <w:rPr>
          <w:del w:id="290" w:author="Caree2" w:date="2016-11-05T10:37:00Z"/>
          <w:sz w:val="24"/>
          <w:szCs w:val="24"/>
        </w:rPr>
      </w:pPr>
      <w:del w:id="291" w:author="Caree2" w:date="2016-11-05T10:37:00Z">
        <w:r w:rsidRPr="00D2606C" w:rsidDel="00EB6425">
          <w:rPr>
            <w:sz w:val="24"/>
            <w:szCs w:val="24"/>
          </w:rPr>
          <w:delText>Throughout the U</w:delText>
        </w:r>
        <w:r w:rsidR="00EA56CB" w:rsidDel="00EB6425">
          <w:rPr>
            <w:sz w:val="24"/>
            <w:szCs w:val="24"/>
          </w:rPr>
          <w:delText xml:space="preserve">nited </w:delText>
        </w:r>
        <w:r w:rsidRPr="00D2606C" w:rsidDel="00EB6425">
          <w:rPr>
            <w:sz w:val="24"/>
            <w:szCs w:val="24"/>
          </w:rPr>
          <w:delText>S</w:delText>
        </w:r>
        <w:r w:rsidR="00EA56CB" w:rsidDel="00EB6425">
          <w:rPr>
            <w:sz w:val="24"/>
            <w:szCs w:val="24"/>
          </w:rPr>
          <w:delText>tates</w:delText>
        </w:r>
        <w:r w:rsidRPr="00D2606C" w:rsidDel="00EB6425">
          <w:rPr>
            <w:sz w:val="24"/>
            <w:szCs w:val="24"/>
          </w:rPr>
          <w:delText xml:space="preserve">, farmers and service providers are exploring </w:delText>
        </w:r>
        <w:r w:rsidR="00D2606C" w:rsidRPr="00D2606C" w:rsidDel="00EB6425">
          <w:rPr>
            <w:sz w:val="24"/>
            <w:szCs w:val="24"/>
          </w:rPr>
          <w:delText xml:space="preserve">the </w:delText>
        </w:r>
        <w:r w:rsidRPr="00D2606C" w:rsidDel="00EB6425">
          <w:rPr>
            <w:sz w:val="24"/>
            <w:szCs w:val="24"/>
          </w:rPr>
          <w:delText>use of “mobile poultry processing units” (MPPUs) – a processing option that lets small-scale producers</w:delText>
        </w:r>
        <w:r w:rsidR="00C43388" w:rsidRPr="00D2606C" w:rsidDel="00EB6425">
          <w:rPr>
            <w:sz w:val="24"/>
            <w:szCs w:val="24"/>
          </w:rPr>
          <w:delText xml:space="preserve"> (those raising and processing more than 1,000 but fewer than 20,000 chickens or 5,000 turkeys each year)</w:delText>
        </w:r>
        <w:r w:rsidRPr="00D2606C" w:rsidDel="00EB6425">
          <w:rPr>
            <w:sz w:val="24"/>
            <w:szCs w:val="24"/>
          </w:rPr>
          <w:delText xml:space="preserve"> process poultry on their own farms</w:delText>
        </w:r>
        <w:r w:rsidR="00EA56CB" w:rsidDel="00EB6425">
          <w:rPr>
            <w:sz w:val="24"/>
            <w:szCs w:val="24"/>
          </w:rPr>
          <w:delText>,</w:delText>
        </w:r>
        <w:r w:rsidRPr="00D2606C" w:rsidDel="00EB6425">
          <w:rPr>
            <w:sz w:val="24"/>
            <w:szCs w:val="24"/>
          </w:rPr>
          <w:delText xml:space="preserve"> and market their products in their own </w:delText>
        </w:r>
        <w:r w:rsidR="00730EA7" w:rsidDel="00EB6425">
          <w:rPr>
            <w:sz w:val="24"/>
            <w:szCs w:val="24"/>
          </w:rPr>
          <w:delText>S</w:delText>
        </w:r>
        <w:r w:rsidRPr="00D2606C" w:rsidDel="00EB6425">
          <w:rPr>
            <w:sz w:val="24"/>
            <w:szCs w:val="24"/>
          </w:rPr>
          <w:delText>tates</w:delText>
        </w:r>
        <w:r w:rsidR="00C43388" w:rsidRPr="00D2606C" w:rsidDel="00EB6425">
          <w:rPr>
            <w:sz w:val="24"/>
            <w:szCs w:val="24"/>
          </w:rPr>
          <w:delText>.</w:delText>
        </w:r>
      </w:del>
    </w:p>
    <w:p w:rsidR="00C43388" w:rsidRPr="00D2606C" w:rsidDel="00EB6425" w:rsidRDefault="00C43388">
      <w:pPr>
        <w:pStyle w:val="BodyTextIndent"/>
        <w:spacing w:line="240" w:lineRule="auto"/>
        <w:ind w:firstLine="0"/>
        <w:rPr>
          <w:del w:id="292" w:author="Caree2" w:date="2016-11-05T10:37:00Z"/>
          <w:sz w:val="24"/>
          <w:szCs w:val="24"/>
        </w:rPr>
      </w:pPr>
    </w:p>
    <w:p w:rsidR="005A35B4" w:rsidRPr="00EA56CB" w:rsidRDefault="001E3BF5" w:rsidP="00EA56CB">
      <w:pPr>
        <w:shd w:val="clear" w:color="auto" w:fill="FFFFFF"/>
        <w:tabs>
          <w:tab w:val="left" w:pos="360"/>
        </w:tabs>
        <w:rPr>
          <w:rFonts w:ascii="Times New Roman" w:hAnsi="Times New Roman"/>
        </w:rPr>
      </w:pPr>
      <w:del w:id="293" w:author="Caree2" w:date="2016-11-05T10:37:00Z">
        <w:r w:rsidRPr="00EA56CB" w:rsidDel="00EB6425">
          <w:rPr>
            <w:rFonts w:ascii="Times New Roman" w:hAnsi="Times New Roman"/>
            <w:iCs/>
          </w:rPr>
          <w:delText xml:space="preserve">The </w:delText>
        </w:r>
        <w:r w:rsidR="00EA56CB" w:rsidRPr="00730EA7" w:rsidDel="00EB6425">
          <w:rPr>
            <w:rFonts w:ascii="Times New Roman" w:hAnsi="Times New Roman"/>
            <w:i/>
          </w:rPr>
          <w:delText>Mobile Poultry Processing Unit, Food and Farm Safety Management Guide fo</w:delText>
        </w:r>
        <w:r w:rsidR="00730EA7" w:rsidRPr="00730EA7" w:rsidDel="00EB6425">
          <w:rPr>
            <w:rFonts w:ascii="Times New Roman" w:hAnsi="Times New Roman"/>
            <w:i/>
          </w:rPr>
          <w:delText xml:space="preserve">r Small-Scale Poultry Producers and </w:delText>
        </w:r>
        <w:r w:rsidR="00EA56CB" w:rsidRPr="00730EA7" w:rsidDel="00EB6425">
          <w:rPr>
            <w:rFonts w:ascii="Times New Roman" w:hAnsi="Times New Roman"/>
            <w:i/>
          </w:rPr>
          <w:delText>Processors Using a Massachusetts-Inspected MPPU</w:delText>
        </w:r>
        <w:r w:rsidR="00EA56CB" w:rsidRPr="00EA56CB" w:rsidDel="00EB6425">
          <w:rPr>
            <w:rFonts w:ascii="Times New Roman" w:hAnsi="Times New Roman"/>
          </w:rPr>
          <w:delText xml:space="preserve"> </w:delText>
        </w:r>
        <w:r w:rsidR="005A35B4" w:rsidRPr="00EA56CB" w:rsidDel="00EB6425">
          <w:rPr>
            <w:rFonts w:ascii="Times New Roman" w:hAnsi="Times New Roman"/>
            <w:iCs/>
          </w:rPr>
          <w:delText xml:space="preserve">is </w:delText>
        </w:r>
        <w:r w:rsidRPr="00EA56CB" w:rsidDel="00EB6425">
          <w:rPr>
            <w:rFonts w:ascii="Times New Roman" w:hAnsi="Times New Roman"/>
            <w:iCs/>
          </w:rPr>
          <w:delText xml:space="preserve">intended </w:delText>
        </w:r>
        <w:r w:rsidR="005A35B4" w:rsidRPr="00EA56CB" w:rsidDel="00EB6425">
          <w:rPr>
            <w:rFonts w:ascii="Times New Roman" w:hAnsi="Times New Roman"/>
            <w:iCs/>
          </w:rPr>
          <w:delText xml:space="preserve">to inform and </w:delText>
        </w:r>
        <w:r w:rsidRPr="00EA56CB" w:rsidDel="00EB6425">
          <w:rPr>
            <w:rFonts w:ascii="Times New Roman" w:hAnsi="Times New Roman"/>
            <w:iCs/>
          </w:rPr>
          <w:delText xml:space="preserve">provide guidance to </w:delText>
        </w:r>
        <w:r w:rsidR="005A35B4" w:rsidRPr="00EA56CB" w:rsidDel="00EB6425">
          <w:rPr>
            <w:rFonts w:ascii="Times New Roman" w:hAnsi="Times New Roman"/>
            <w:iCs/>
          </w:rPr>
          <w:delText>small</w:delText>
        </w:r>
        <w:r w:rsidRPr="00EA56CB" w:rsidDel="00EB6425">
          <w:rPr>
            <w:rFonts w:ascii="Times New Roman" w:hAnsi="Times New Roman"/>
            <w:iCs/>
          </w:rPr>
          <w:delText>-scale</w:delText>
        </w:r>
        <w:r w:rsidR="005A35B4" w:rsidRPr="00EA56CB" w:rsidDel="00EB6425">
          <w:rPr>
            <w:rFonts w:ascii="Times New Roman" w:hAnsi="Times New Roman"/>
            <w:iCs/>
          </w:rPr>
          <w:delText xml:space="preserve"> producers in the safe use of a Massachusetts-</w:delText>
        </w:r>
        <w:r w:rsidRPr="00EA56CB" w:rsidDel="00EB6425">
          <w:rPr>
            <w:rFonts w:ascii="Times New Roman" w:hAnsi="Times New Roman"/>
            <w:iCs/>
          </w:rPr>
          <w:delText>approved</w:delText>
        </w:r>
        <w:r w:rsidR="005A35B4" w:rsidRPr="00EA56CB" w:rsidDel="00EB6425">
          <w:rPr>
            <w:rFonts w:ascii="Times New Roman" w:hAnsi="Times New Roman"/>
            <w:iCs/>
          </w:rPr>
          <w:delText xml:space="preserve"> MPPU</w:delText>
        </w:r>
        <w:r w:rsidR="005A35B4" w:rsidRPr="00EA56CB" w:rsidDel="00EB6425">
          <w:rPr>
            <w:rFonts w:ascii="Times New Roman" w:hAnsi="Times New Roman"/>
          </w:rPr>
          <w:delText>.</w:delText>
        </w:r>
      </w:del>
      <w:r w:rsidR="00350F7F">
        <w:rPr>
          <w:rFonts w:ascii="Times New Roman" w:hAnsi="Times New Roman"/>
        </w:rPr>
        <w:t xml:space="preserve"> </w:t>
      </w:r>
    </w:p>
    <w:p w:rsidR="00D73E1D" w:rsidRDefault="00D73E1D" w:rsidP="00EF5541">
      <w:pPr>
        <w:shd w:val="clear" w:color="auto" w:fill="FFFFFF"/>
        <w:rPr>
          <w:rFonts w:ascii="Times New Roman" w:hAnsi="Times New Roman"/>
          <w:b/>
          <w:bCs/>
          <w:sz w:val="28"/>
          <w:u w:val="single"/>
        </w:rPr>
        <w:sectPr w:rsidR="00D73E1D" w:rsidSect="00D73E1D">
          <w:pgSz w:w="12240" w:h="15840" w:code="1"/>
          <w:pgMar w:top="1152" w:right="1800" w:bottom="1152" w:left="1800" w:header="720" w:footer="720" w:gutter="0"/>
          <w:cols w:space="720"/>
          <w:vAlign w:val="center"/>
          <w:docGrid w:linePitch="360"/>
        </w:sectPr>
      </w:pPr>
    </w:p>
    <w:p w:rsidR="00EF5541" w:rsidRPr="00F25F25" w:rsidRDefault="00EF5541" w:rsidP="00F25F25">
      <w:pPr>
        <w:pStyle w:val="BodyText"/>
        <w:rPr>
          <w:b w:val="0"/>
          <w:sz w:val="44"/>
        </w:rPr>
      </w:pPr>
      <w:r w:rsidRPr="00F25F25">
        <w:rPr>
          <w:b w:val="0"/>
          <w:sz w:val="44"/>
        </w:rPr>
        <w:lastRenderedPageBreak/>
        <w:t>Chapter 1</w:t>
      </w:r>
    </w:p>
    <w:p w:rsidR="00EF5541" w:rsidRPr="00F25F25" w:rsidRDefault="002F5FB1" w:rsidP="00F25F25">
      <w:pPr>
        <w:pStyle w:val="BodyText"/>
        <w:rPr>
          <w:i/>
          <w:sz w:val="44"/>
        </w:rPr>
      </w:pPr>
      <w:ins w:id="294" w:author="Caree2" w:date="2016-10-28T06:25:00Z">
        <w:r>
          <w:rPr>
            <w:i/>
            <w:sz w:val="44"/>
          </w:rPr>
          <w:t>Spring Cloud Eureka Service Discovery Project Creation</w:t>
        </w:r>
      </w:ins>
      <w:del w:id="295" w:author="Caree2" w:date="2016-10-28T06:25:00Z">
        <w:r w:rsidR="002B08AE" w:rsidDel="002F5FB1">
          <w:rPr>
            <w:i/>
            <w:sz w:val="44"/>
          </w:rPr>
          <w:delText>MPPU Safe Food</w:delText>
        </w:r>
        <w:r w:rsidR="00122EF6" w:rsidDel="002F5FB1">
          <w:rPr>
            <w:i/>
            <w:sz w:val="44"/>
          </w:rPr>
          <w:delText>-</w:delText>
        </w:r>
        <w:r w:rsidR="002B08AE" w:rsidDel="002F5FB1">
          <w:rPr>
            <w:i/>
            <w:sz w:val="44"/>
          </w:rPr>
          <w:delText>Handling Plan</w:delText>
        </w:r>
      </w:del>
    </w:p>
    <w:p w:rsidR="005A35B4" w:rsidRDefault="005A35B4" w:rsidP="00EF5541">
      <w:pPr>
        <w:shd w:val="clear" w:color="auto" w:fill="FFFFFF"/>
        <w:rPr>
          <w:rFonts w:ascii="Times New Roman" w:hAnsi="Times New Roman"/>
          <w:b/>
          <w:bCs/>
          <w:sz w:val="28"/>
          <w:u w:val="single"/>
        </w:rPr>
      </w:pPr>
    </w:p>
    <w:p w:rsidR="00EF5541" w:rsidRPr="00871E1A" w:rsidRDefault="00EF5541" w:rsidP="00EF5541">
      <w:pPr>
        <w:shd w:val="clear" w:color="auto" w:fill="FFFFFF"/>
        <w:rPr>
          <w:rFonts w:ascii="Times New Roman" w:hAnsi="Times New Roman"/>
          <w:b/>
          <w:bCs/>
          <w:sz w:val="28"/>
          <w:u w:val="single"/>
        </w:rPr>
      </w:pPr>
    </w:p>
    <w:p w:rsidR="005A35B4" w:rsidRPr="000D4D7D" w:rsidRDefault="00EF5541" w:rsidP="00440B3B">
      <w:pPr>
        <w:pStyle w:val="StyleHeading114ptBoldUnderlineLeft"/>
      </w:pPr>
      <w:bookmarkStart w:id="296" w:name="_Toc465593217"/>
      <w:r>
        <w:t xml:space="preserve">1.0 - </w:t>
      </w:r>
      <w:r w:rsidR="005A35B4" w:rsidRPr="000D4D7D">
        <w:t>Introduction</w:t>
      </w:r>
      <w:bookmarkEnd w:id="296"/>
    </w:p>
    <w:p w:rsidR="000D4D7D" w:rsidRDefault="000D4D7D">
      <w:pPr>
        <w:pStyle w:val="BodyTextIndent"/>
        <w:spacing w:line="240" w:lineRule="auto"/>
        <w:ind w:firstLine="0"/>
        <w:rPr>
          <w:sz w:val="24"/>
        </w:rPr>
      </w:pPr>
    </w:p>
    <w:p w:rsidR="005A35B4" w:rsidRPr="00871E1A" w:rsidRDefault="005A35B4">
      <w:pPr>
        <w:pStyle w:val="BodyTextIndent"/>
        <w:spacing w:line="240" w:lineRule="auto"/>
        <w:ind w:firstLine="0"/>
        <w:rPr>
          <w:sz w:val="22"/>
        </w:rPr>
      </w:pPr>
      <w:r w:rsidRPr="00871E1A">
        <w:rPr>
          <w:sz w:val="24"/>
        </w:rPr>
        <w:t xml:space="preserve">The purpose of the </w:t>
      </w:r>
      <w:r w:rsidRPr="00871E1A">
        <w:rPr>
          <w:i/>
          <w:iCs/>
          <w:sz w:val="24"/>
        </w:rPr>
        <w:t>MPPU Safe Food</w:t>
      </w:r>
      <w:r w:rsidR="00122EF6">
        <w:rPr>
          <w:i/>
          <w:iCs/>
          <w:sz w:val="24"/>
        </w:rPr>
        <w:t>-</w:t>
      </w:r>
      <w:r w:rsidRPr="00871E1A">
        <w:rPr>
          <w:i/>
          <w:iCs/>
          <w:sz w:val="24"/>
        </w:rPr>
        <w:t>Handling Plan</w:t>
      </w:r>
      <w:r w:rsidRPr="00871E1A">
        <w:rPr>
          <w:sz w:val="24"/>
        </w:rPr>
        <w:t xml:space="preserve"> is to insure that the products – whole raw poultry and giblets – offered for sale by </w:t>
      </w:r>
      <w:r w:rsidR="00371252" w:rsidRPr="00871E1A">
        <w:rPr>
          <w:sz w:val="24"/>
        </w:rPr>
        <w:t>Massachusetts’ smallest</w:t>
      </w:r>
      <w:r w:rsidR="00AC7900" w:rsidRPr="00871E1A">
        <w:rPr>
          <w:sz w:val="24"/>
        </w:rPr>
        <w:t>-scale</w:t>
      </w:r>
      <w:r w:rsidRPr="00871E1A">
        <w:rPr>
          <w:sz w:val="24"/>
        </w:rPr>
        <w:t xml:space="preserve"> poultry producers using a Massachusetts-</w:t>
      </w:r>
      <w:r w:rsidR="001E3BF5" w:rsidRPr="00871E1A">
        <w:rPr>
          <w:sz w:val="24"/>
        </w:rPr>
        <w:t>approved</w:t>
      </w:r>
      <w:r w:rsidRPr="00871E1A">
        <w:rPr>
          <w:sz w:val="24"/>
        </w:rPr>
        <w:t xml:space="preserve"> </w:t>
      </w:r>
      <w:r w:rsidR="00525F26">
        <w:rPr>
          <w:sz w:val="24"/>
        </w:rPr>
        <w:t>MPPU</w:t>
      </w:r>
      <w:r w:rsidRPr="00871E1A">
        <w:rPr>
          <w:sz w:val="24"/>
        </w:rPr>
        <w:t xml:space="preserve"> – are wholesome and processed under clean and sanitary conditions, and that the operation </w:t>
      </w:r>
      <w:r w:rsidR="001E3BF5" w:rsidRPr="00871E1A">
        <w:rPr>
          <w:sz w:val="24"/>
        </w:rPr>
        <w:t xml:space="preserve">meets </w:t>
      </w:r>
      <w:r w:rsidR="000F77C5">
        <w:rPr>
          <w:sz w:val="24"/>
        </w:rPr>
        <w:t>M</w:t>
      </w:r>
      <w:r w:rsidR="00122EF6">
        <w:rPr>
          <w:sz w:val="24"/>
        </w:rPr>
        <w:t>assachusetts</w:t>
      </w:r>
      <w:r w:rsidR="000F77C5">
        <w:rPr>
          <w:sz w:val="24"/>
        </w:rPr>
        <w:t xml:space="preserve"> Department of Environmental Protection (</w:t>
      </w:r>
      <w:r w:rsidR="001E3BF5" w:rsidRPr="00871E1A">
        <w:rPr>
          <w:sz w:val="24"/>
        </w:rPr>
        <w:t>DEP</w:t>
      </w:r>
      <w:r w:rsidR="000F77C5">
        <w:rPr>
          <w:sz w:val="24"/>
        </w:rPr>
        <w:t>)</w:t>
      </w:r>
      <w:r w:rsidR="001E3BF5" w:rsidRPr="00871E1A">
        <w:rPr>
          <w:sz w:val="24"/>
        </w:rPr>
        <w:t xml:space="preserve"> guidelines for waste disposal</w:t>
      </w:r>
      <w:r w:rsidR="00730EA7">
        <w:rPr>
          <w:sz w:val="24"/>
        </w:rPr>
        <w:t>,</w:t>
      </w:r>
      <w:r w:rsidR="001E3BF5" w:rsidRPr="00871E1A">
        <w:rPr>
          <w:sz w:val="24"/>
        </w:rPr>
        <w:t xml:space="preserve"> and</w:t>
      </w:r>
      <w:r w:rsidR="00730EA7">
        <w:rPr>
          <w:sz w:val="24"/>
        </w:rPr>
        <w:t>,</w:t>
      </w:r>
      <w:r w:rsidR="001E3BF5" w:rsidRPr="00871E1A">
        <w:rPr>
          <w:sz w:val="24"/>
        </w:rPr>
        <w:t xml:space="preserve"> therefore</w:t>
      </w:r>
      <w:r w:rsidR="00730EA7">
        <w:rPr>
          <w:sz w:val="24"/>
        </w:rPr>
        <w:t>,</w:t>
      </w:r>
      <w:r w:rsidR="001E3BF5" w:rsidRPr="00871E1A">
        <w:rPr>
          <w:sz w:val="24"/>
        </w:rPr>
        <w:t xml:space="preserve"> d</w:t>
      </w:r>
      <w:r w:rsidRPr="00871E1A">
        <w:rPr>
          <w:sz w:val="24"/>
        </w:rPr>
        <w:t xml:space="preserve">oes not </w:t>
      </w:r>
      <w:r w:rsidR="00730EA7">
        <w:rPr>
          <w:sz w:val="24"/>
        </w:rPr>
        <w:t>contribute to</w:t>
      </w:r>
      <w:r w:rsidRPr="00871E1A">
        <w:rPr>
          <w:sz w:val="24"/>
        </w:rPr>
        <w:t xml:space="preserve"> environmental harm.</w:t>
      </w:r>
      <w:r w:rsidR="00350F7F">
        <w:rPr>
          <w:sz w:val="22"/>
        </w:rPr>
        <w:t xml:space="preserve"> </w:t>
      </w:r>
    </w:p>
    <w:p w:rsidR="005A35B4" w:rsidRPr="00871E1A" w:rsidRDefault="005A35B4">
      <w:pPr>
        <w:pStyle w:val="BodyTextIndent"/>
        <w:spacing w:line="240" w:lineRule="auto"/>
        <w:ind w:firstLine="0"/>
        <w:rPr>
          <w:sz w:val="24"/>
        </w:rPr>
      </w:pPr>
    </w:p>
    <w:p w:rsidR="00525F26" w:rsidDel="009F7E77" w:rsidRDefault="005A35B4">
      <w:pPr>
        <w:pStyle w:val="BodyTextIndent"/>
        <w:spacing w:line="240" w:lineRule="auto"/>
        <w:ind w:firstLine="0"/>
        <w:rPr>
          <w:del w:id="297" w:author="Caree2" w:date="2016-10-28T06:24:00Z"/>
          <w:b/>
          <w:bCs/>
          <w:iCs/>
          <w:sz w:val="24"/>
        </w:rPr>
      </w:pPr>
      <w:del w:id="298" w:author="Caree2" w:date="2016-10-28T06:24:00Z">
        <w:r w:rsidRPr="00871E1A" w:rsidDel="009F7E77">
          <w:rPr>
            <w:sz w:val="24"/>
          </w:rPr>
          <w:delText xml:space="preserve">The </w:delText>
        </w:r>
        <w:r w:rsidRPr="00871E1A" w:rsidDel="009F7E77">
          <w:rPr>
            <w:i/>
            <w:iCs/>
            <w:sz w:val="24"/>
          </w:rPr>
          <w:delText>MPPU Safe Food</w:delText>
        </w:r>
        <w:r w:rsidR="00122EF6" w:rsidDel="009F7E77">
          <w:rPr>
            <w:i/>
            <w:iCs/>
            <w:sz w:val="24"/>
          </w:rPr>
          <w:delText>-</w:delText>
        </w:r>
        <w:r w:rsidRPr="00871E1A" w:rsidDel="009F7E77">
          <w:rPr>
            <w:i/>
            <w:iCs/>
            <w:sz w:val="24"/>
          </w:rPr>
          <w:delText>Handling Plan</w:delText>
        </w:r>
        <w:r w:rsidRPr="00871E1A" w:rsidDel="009F7E77">
          <w:rPr>
            <w:sz w:val="24"/>
          </w:rPr>
          <w:delText xml:space="preserve"> begins with a clear description of the specific foods to be produced (whole raw poultry and giblets) and a flow chart that includes each step of the food production process. These are followed by</w:delText>
        </w:r>
        <w:r w:rsidRPr="00525F26" w:rsidDel="009F7E77">
          <w:rPr>
            <w:bCs/>
            <w:iCs/>
            <w:sz w:val="24"/>
          </w:rPr>
          <w:delText>:</w:delText>
        </w:r>
        <w:r w:rsidRPr="00525F26" w:rsidDel="009F7E77">
          <w:rPr>
            <w:b/>
            <w:bCs/>
            <w:iCs/>
            <w:sz w:val="24"/>
          </w:rPr>
          <w:delText xml:space="preserve"> </w:delText>
        </w:r>
      </w:del>
    </w:p>
    <w:p w:rsidR="00525F26" w:rsidDel="009F7E77" w:rsidRDefault="005A35B4" w:rsidP="00525F26">
      <w:pPr>
        <w:pStyle w:val="BodyTextIndent"/>
        <w:numPr>
          <w:ilvl w:val="0"/>
          <w:numId w:val="40"/>
        </w:numPr>
        <w:spacing w:line="240" w:lineRule="auto"/>
        <w:rPr>
          <w:del w:id="299" w:author="Caree2" w:date="2016-10-28T06:24:00Z"/>
          <w:sz w:val="24"/>
        </w:rPr>
      </w:pPr>
      <w:del w:id="300" w:author="Caree2" w:date="2016-10-28T06:24:00Z">
        <w:r w:rsidRPr="00122EF6" w:rsidDel="009F7E77">
          <w:rPr>
            <w:b/>
            <w:bCs/>
            <w:sz w:val="24"/>
          </w:rPr>
          <w:delText>Good Manufacturing Practices</w:delText>
        </w:r>
        <w:r w:rsidR="00525F26" w:rsidDel="009F7E77">
          <w:rPr>
            <w:sz w:val="24"/>
          </w:rPr>
          <w:delText xml:space="preserve"> (GMP</w:delText>
        </w:r>
        <w:r w:rsidRPr="00871E1A" w:rsidDel="009F7E77">
          <w:rPr>
            <w:sz w:val="24"/>
          </w:rPr>
          <w:delText>s) that describe proper practices for safe and sanitary handling of foods</w:delText>
        </w:r>
        <w:r w:rsidR="00525F26" w:rsidDel="009F7E77">
          <w:rPr>
            <w:sz w:val="24"/>
          </w:rPr>
          <w:delText>,</w:delText>
        </w:r>
        <w:r w:rsidRPr="00871E1A" w:rsidDel="009F7E77">
          <w:rPr>
            <w:sz w:val="24"/>
          </w:rPr>
          <w:delText xml:space="preserve"> </w:delText>
        </w:r>
      </w:del>
    </w:p>
    <w:p w:rsidR="00525F26" w:rsidDel="009F7E77" w:rsidRDefault="005A35B4" w:rsidP="00525F26">
      <w:pPr>
        <w:pStyle w:val="BodyTextIndent"/>
        <w:numPr>
          <w:ilvl w:val="0"/>
          <w:numId w:val="40"/>
        </w:numPr>
        <w:spacing w:line="240" w:lineRule="auto"/>
        <w:rPr>
          <w:del w:id="301" w:author="Caree2" w:date="2016-10-28T06:24:00Z"/>
          <w:sz w:val="24"/>
        </w:rPr>
      </w:pPr>
      <w:del w:id="302" w:author="Caree2" w:date="2016-10-28T06:24:00Z">
        <w:r w:rsidRPr="00122EF6" w:rsidDel="009F7E77">
          <w:rPr>
            <w:b/>
            <w:bCs/>
            <w:sz w:val="24"/>
          </w:rPr>
          <w:delText>Standard Operating Procedures</w:delText>
        </w:r>
        <w:r w:rsidRPr="00871E1A" w:rsidDel="009F7E77">
          <w:rPr>
            <w:b/>
            <w:bCs/>
            <w:sz w:val="24"/>
          </w:rPr>
          <w:delText xml:space="preserve"> </w:delText>
        </w:r>
        <w:r w:rsidR="00525F26" w:rsidDel="009F7E77">
          <w:rPr>
            <w:sz w:val="24"/>
          </w:rPr>
          <w:delText>(SOP</w:delText>
        </w:r>
        <w:r w:rsidRPr="00871E1A" w:rsidDel="009F7E77">
          <w:rPr>
            <w:sz w:val="24"/>
          </w:rPr>
          <w:delText>s)</w:delText>
        </w:r>
        <w:r w:rsidR="00525F26" w:rsidDel="009F7E77">
          <w:rPr>
            <w:sz w:val="24"/>
          </w:rPr>
          <w:delText>,</w:delText>
        </w:r>
        <w:r w:rsidRPr="00871E1A" w:rsidDel="009F7E77">
          <w:rPr>
            <w:sz w:val="24"/>
          </w:rPr>
          <w:delText xml:space="preserve"> </w:delText>
        </w:r>
      </w:del>
    </w:p>
    <w:p w:rsidR="00525F26" w:rsidDel="009F7E77" w:rsidRDefault="005A35B4" w:rsidP="00525F26">
      <w:pPr>
        <w:pStyle w:val="BodyTextIndent"/>
        <w:numPr>
          <w:ilvl w:val="0"/>
          <w:numId w:val="40"/>
        </w:numPr>
        <w:spacing w:line="240" w:lineRule="auto"/>
        <w:rPr>
          <w:del w:id="303" w:author="Caree2" w:date="2016-10-28T06:24:00Z"/>
          <w:sz w:val="24"/>
        </w:rPr>
      </w:pPr>
      <w:del w:id="304" w:author="Caree2" w:date="2016-10-28T06:24:00Z">
        <w:r w:rsidRPr="00122EF6" w:rsidDel="009F7E77">
          <w:rPr>
            <w:b/>
            <w:bCs/>
            <w:sz w:val="24"/>
          </w:rPr>
          <w:delText>Sanitation Standard Operating Procedures</w:delText>
        </w:r>
        <w:r w:rsidR="00525F26" w:rsidDel="009F7E77">
          <w:rPr>
            <w:sz w:val="24"/>
          </w:rPr>
          <w:delText xml:space="preserve"> (SSOP</w:delText>
        </w:r>
        <w:r w:rsidRPr="00871E1A" w:rsidDel="009F7E77">
          <w:rPr>
            <w:sz w:val="24"/>
          </w:rPr>
          <w:delText xml:space="preserve">s) that describe the actual steps </w:delText>
        </w:r>
        <w:r w:rsidR="00730EA7" w:rsidDel="009F7E77">
          <w:rPr>
            <w:sz w:val="24"/>
          </w:rPr>
          <w:delText>under</w:delText>
        </w:r>
        <w:r w:rsidRPr="00871E1A" w:rsidDel="009F7E77">
          <w:rPr>
            <w:sz w:val="24"/>
          </w:rPr>
          <w:delText>take</w:delText>
        </w:r>
        <w:r w:rsidR="0099045A" w:rsidRPr="00871E1A" w:rsidDel="009F7E77">
          <w:rPr>
            <w:sz w:val="24"/>
          </w:rPr>
          <w:delText>n</w:delText>
        </w:r>
        <w:r w:rsidRPr="00871E1A" w:rsidDel="009F7E77">
          <w:rPr>
            <w:sz w:val="24"/>
          </w:rPr>
          <w:delText xml:space="preserve"> each day to insure sanitary food handling and general hygiene practices (</w:delText>
        </w:r>
        <w:r w:rsidR="00730EA7" w:rsidDel="009F7E77">
          <w:rPr>
            <w:sz w:val="24"/>
          </w:rPr>
          <w:delText xml:space="preserve">and </w:delText>
        </w:r>
        <w:r w:rsidRPr="00871E1A" w:rsidDel="009F7E77">
          <w:rPr>
            <w:i/>
            <w:iCs/>
            <w:sz w:val="24"/>
          </w:rPr>
          <w:delText>how</w:delText>
        </w:r>
        <w:r w:rsidRPr="00871E1A" w:rsidDel="009F7E77">
          <w:rPr>
            <w:sz w:val="24"/>
          </w:rPr>
          <w:delText xml:space="preserve"> </w:delText>
        </w:r>
        <w:r w:rsidR="0099045A" w:rsidRPr="00871E1A" w:rsidDel="009F7E77">
          <w:rPr>
            <w:sz w:val="24"/>
          </w:rPr>
          <w:delText>to</w:delText>
        </w:r>
        <w:r w:rsidRPr="00871E1A" w:rsidDel="009F7E77">
          <w:rPr>
            <w:sz w:val="24"/>
          </w:rPr>
          <w:delText xml:space="preserve"> perform activities that ensure sanitary food han</w:delText>
        </w:r>
        <w:r w:rsidR="00525F26" w:rsidDel="009F7E77">
          <w:rPr>
            <w:sz w:val="24"/>
          </w:rPr>
          <w:delText>dling and facility</w:delText>
        </w:r>
        <w:r w:rsidR="00391896" w:rsidDel="009F7E77">
          <w:rPr>
            <w:sz w:val="24"/>
          </w:rPr>
          <w:delText xml:space="preserve"> </w:delText>
        </w:r>
        <w:r w:rsidR="00525F26" w:rsidDel="009F7E77">
          <w:rPr>
            <w:sz w:val="24"/>
          </w:rPr>
          <w:delText>cleanliness),</w:delText>
        </w:r>
        <w:r w:rsidRPr="00871E1A" w:rsidDel="009F7E77">
          <w:rPr>
            <w:sz w:val="24"/>
          </w:rPr>
          <w:delText xml:space="preserve"> and </w:delText>
        </w:r>
      </w:del>
    </w:p>
    <w:p w:rsidR="005A35B4" w:rsidRPr="00871E1A" w:rsidDel="009F7E77" w:rsidRDefault="005A35B4" w:rsidP="00525F26">
      <w:pPr>
        <w:pStyle w:val="BodyTextIndent"/>
        <w:numPr>
          <w:ilvl w:val="0"/>
          <w:numId w:val="40"/>
        </w:numPr>
        <w:spacing w:line="240" w:lineRule="auto"/>
        <w:rPr>
          <w:del w:id="305" w:author="Caree2" w:date="2016-10-28T06:24:00Z"/>
          <w:sz w:val="24"/>
        </w:rPr>
      </w:pPr>
      <w:del w:id="306" w:author="Caree2" w:date="2016-10-28T06:24:00Z">
        <w:r w:rsidRPr="00122EF6" w:rsidDel="009F7E77">
          <w:rPr>
            <w:b/>
            <w:bCs/>
            <w:sz w:val="24"/>
          </w:rPr>
          <w:delText>Hazard Analysis Critical Control Point</w:delText>
        </w:r>
        <w:r w:rsidRPr="00871E1A" w:rsidDel="009F7E77">
          <w:rPr>
            <w:sz w:val="24"/>
          </w:rPr>
          <w:delText xml:space="preserve"> </w:delText>
        </w:r>
        <w:r w:rsidR="00525F26" w:rsidDel="009F7E77">
          <w:rPr>
            <w:sz w:val="24"/>
          </w:rPr>
          <w:delText xml:space="preserve">(HACCP) </w:delText>
        </w:r>
        <w:r w:rsidRPr="00871E1A" w:rsidDel="009F7E77">
          <w:rPr>
            <w:sz w:val="24"/>
          </w:rPr>
          <w:delText xml:space="preserve">– a food safety management system that helps processors identify and control food safety hazards in their operations. While HACCP is widely regarded as the heart of a </w:delText>
        </w:r>
        <w:r w:rsidRPr="00871E1A" w:rsidDel="009F7E77">
          <w:rPr>
            <w:i/>
            <w:iCs/>
            <w:sz w:val="24"/>
          </w:rPr>
          <w:delText>Safe Food Handling Plan</w:delText>
        </w:r>
        <w:r w:rsidRPr="00871E1A" w:rsidDel="009F7E77">
          <w:rPr>
            <w:sz w:val="24"/>
          </w:rPr>
          <w:delText>, it is built on the foundat</w:delText>
        </w:r>
        <w:r w:rsidR="00525F26" w:rsidDel="009F7E77">
          <w:rPr>
            <w:sz w:val="24"/>
          </w:rPr>
          <w:delText>ion of carefully considered GMPs and SOP</w:delText>
        </w:r>
        <w:r w:rsidRPr="00871E1A" w:rsidDel="009F7E77">
          <w:rPr>
            <w:sz w:val="24"/>
          </w:rPr>
          <w:delText>s.</w:delText>
        </w:r>
      </w:del>
    </w:p>
    <w:p w:rsidR="005A35B4" w:rsidRPr="00871E1A" w:rsidRDefault="005A35B4">
      <w:pPr>
        <w:pStyle w:val="BodyTextIndent"/>
        <w:spacing w:line="240" w:lineRule="auto"/>
        <w:ind w:firstLine="0"/>
        <w:rPr>
          <w:sz w:val="16"/>
        </w:rPr>
      </w:pPr>
    </w:p>
    <w:p w:rsidR="001A4B38" w:rsidRDefault="001A4B38">
      <w:pPr>
        <w:rPr>
          <w:ins w:id="307" w:author="Caree2" w:date="2016-10-28T06:04:00Z"/>
          <w:rFonts w:ascii="Times New Roman" w:hAnsi="Times New Roman"/>
          <w:b/>
          <w:bCs/>
          <w:color w:val="000000"/>
          <w:sz w:val="20"/>
          <w:szCs w:val="25"/>
          <w:u w:val="single"/>
        </w:rPr>
      </w:pPr>
      <w:ins w:id="308" w:author="Caree2" w:date="2016-10-28T06:04:00Z">
        <w:r>
          <w:rPr>
            <w:b/>
            <w:bCs/>
            <w:sz w:val="20"/>
            <w:u w:val="single"/>
          </w:rPr>
          <w:br w:type="page"/>
        </w:r>
      </w:ins>
    </w:p>
    <w:p w:rsidR="005A35B4" w:rsidRPr="00871E1A" w:rsidRDefault="005A35B4">
      <w:pPr>
        <w:pStyle w:val="BodyTextIndent"/>
        <w:spacing w:line="240" w:lineRule="auto"/>
        <w:ind w:firstLine="0"/>
        <w:rPr>
          <w:b/>
          <w:bCs/>
          <w:sz w:val="20"/>
          <w:u w:val="single"/>
        </w:rPr>
      </w:pPr>
    </w:p>
    <w:tbl>
      <w:tblPr>
        <w:tblW w:w="864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80"/>
        <w:gridCol w:w="3240"/>
        <w:gridCol w:w="2520"/>
      </w:tblGrid>
      <w:tr w:rsidR="005A35B4" w:rsidRPr="00871E1A" w:rsidDel="001A4B38">
        <w:trPr>
          <w:del w:id="309" w:author="Caree2" w:date="2016-10-28T06:04:00Z"/>
        </w:trPr>
        <w:tc>
          <w:tcPr>
            <w:tcW w:w="2880" w:type="dxa"/>
            <w:tcBorders>
              <w:top w:val="nil"/>
              <w:left w:val="nil"/>
              <w:bottom w:val="double" w:sz="4" w:space="0" w:color="auto"/>
              <w:right w:val="double" w:sz="4" w:space="0" w:color="auto"/>
            </w:tcBorders>
          </w:tcPr>
          <w:p w:rsidR="005A35B4" w:rsidRPr="00871E1A" w:rsidDel="001A4B38" w:rsidRDefault="005A35B4">
            <w:pPr>
              <w:pStyle w:val="BodyTextIndent"/>
              <w:shd w:val="clear" w:color="auto" w:fill="auto"/>
              <w:spacing w:line="240" w:lineRule="auto"/>
              <w:ind w:firstLine="0"/>
              <w:jc w:val="center"/>
              <w:rPr>
                <w:del w:id="310" w:author="Caree2" w:date="2016-10-28T06:04:00Z"/>
                <w:b/>
                <w:bCs/>
                <w:sz w:val="28"/>
                <w:u w:val="single"/>
              </w:rPr>
            </w:pPr>
          </w:p>
        </w:tc>
        <w:tc>
          <w:tcPr>
            <w:tcW w:w="3240" w:type="dxa"/>
            <w:tcBorders>
              <w:top w:val="double" w:sz="4" w:space="0" w:color="auto"/>
              <w:left w:val="double" w:sz="4" w:space="0" w:color="auto"/>
              <w:bottom w:val="double" w:sz="4" w:space="0" w:color="auto"/>
              <w:right w:val="double" w:sz="4" w:space="0" w:color="auto"/>
            </w:tcBorders>
            <w:shd w:val="clear" w:color="auto" w:fill="F3F3F3"/>
          </w:tcPr>
          <w:p w:rsidR="005A35B4" w:rsidRPr="00871E1A" w:rsidDel="001A4B38" w:rsidRDefault="005A35B4">
            <w:pPr>
              <w:pStyle w:val="BodyTextIndent"/>
              <w:shd w:val="clear" w:color="auto" w:fill="auto"/>
              <w:spacing w:line="240" w:lineRule="auto"/>
              <w:ind w:firstLine="0"/>
              <w:jc w:val="center"/>
              <w:rPr>
                <w:del w:id="311" w:author="Caree2" w:date="2016-10-28T06:04:00Z"/>
                <w:b/>
                <w:bCs/>
                <w:sz w:val="16"/>
              </w:rPr>
            </w:pPr>
          </w:p>
          <w:p w:rsidR="005A35B4" w:rsidRPr="00871E1A" w:rsidDel="001A4B38" w:rsidRDefault="005A35B4">
            <w:pPr>
              <w:pStyle w:val="BodyTextIndent"/>
              <w:shd w:val="clear" w:color="auto" w:fill="auto"/>
              <w:spacing w:line="240" w:lineRule="auto"/>
              <w:ind w:firstLine="0"/>
              <w:jc w:val="center"/>
              <w:rPr>
                <w:del w:id="312" w:author="Caree2" w:date="2016-10-28T06:04:00Z"/>
                <w:b/>
                <w:bCs/>
                <w:sz w:val="72"/>
              </w:rPr>
            </w:pPr>
            <w:del w:id="313" w:author="Caree2" w:date="2016-10-28T06:04:00Z">
              <w:r w:rsidRPr="00871E1A" w:rsidDel="001A4B38">
                <w:rPr>
                  <w:b/>
                  <w:bCs/>
                  <w:sz w:val="36"/>
                </w:rPr>
                <w:delText>3.</w:delText>
              </w:r>
              <w:r w:rsidRPr="00871E1A" w:rsidDel="001A4B38">
                <w:rPr>
                  <w:b/>
                  <w:bCs/>
                  <w:sz w:val="44"/>
                </w:rPr>
                <w:delText xml:space="preserve"> </w:delText>
              </w:r>
              <w:r w:rsidR="00525F26" w:rsidDel="001A4B38">
                <w:rPr>
                  <w:b/>
                  <w:bCs/>
                  <w:sz w:val="44"/>
                  <w:u w:val="single"/>
                </w:rPr>
                <w:delText>HACC</w:delText>
              </w:r>
              <w:r w:rsidRPr="00871E1A" w:rsidDel="001A4B38">
                <w:rPr>
                  <w:b/>
                  <w:bCs/>
                  <w:sz w:val="44"/>
                  <w:u w:val="single"/>
                </w:rPr>
                <w:delText>P</w:delText>
              </w:r>
            </w:del>
          </w:p>
          <w:p w:rsidR="005A35B4" w:rsidRPr="00871E1A" w:rsidDel="001A4B38" w:rsidRDefault="005A35B4">
            <w:pPr>
              <w:pStyle w:val="BodyTextIndent"/>
              <w:shd w:val="clear" w:color="auto" w:fill="auto"/>
              <w:spacing w:line="240" w:lineRule="auto"/>
              <w:ind w:firstLine="0"/>
              <w:jc w:val="center"/>
              <w:rPr>
                <w:del w:id="314" w:author="Caree2" w:date="2016-10-28T06:04:00Z"/>
                <w:b/>
                <w:bCs/>
                <w:sz w:val="22"/>
              </w:rPr>
            </w:pPr>
          </w:p>
        </w:tc>
        <w:tc>
          <w:tcPr>
            <w:tcW w:w="2520" w:type="dxa"/>
            <w:tcBorders>
              <w:top w:val="nil"/>
              <w:left w:val="double" w:sz="4" w:space="0" w:color="auto"/>
              <w:bottom w:val="double" w:sz="4" w:space="0" w:color="auto"/>
              <w:right w:val="nil"/>
            </w:tcBorders>
          </w:tcPr>
          <w:p w:rsidR="005A35B4" w:rsidRPr="00871E1A" w:rsidDel="001A4B38" w:rsidRDefault="005A35B4">
            <w:pPr>
              <w:pStyle w:val="BodyTextIndent"/>
              <w:shd w:val="clear" w:color="auto" w:fill="auto"/>
              <w:spacing w:line="240" w:lineRule="auto"/>
              <w:ind w:firstLine="0"/>
              <w:jc w:val="center"/>
              <w:rPr>
                <w:del w:id="315" w:author="Caree2" w:date="2016-10-28T06:04:00Z"/>
                <w:b/>
                <w:bCs/>
                <w:sz w:val="28"/>
                <w:u w:val="single"/>
              </w:rPr>
            </w:pPr>
          </w:p>
        </w:tc>
      </w:tr>
      <w:tr w:rsidR="005A35B4" w:rsidRPr="00871E1A" w:rsidDel="001A4B38">
        <w:trPr>
          <w:del w:id="316" w:author="Caree2" w:date="2016-10-28T06:04:00Z"/>
        </w:trPr>
        <w:tc>
          <w:tcPr>
            <w:tcW w:w="2880" w:type="dxa"/>
            <w:tcBorders>
              <w:top w:val="double" w:sz="4" w:space="0" w:color="auto"/>
              <w:left w:val="double" w:sz="4" w:space="0" w:color="auto"/>
              <w:bottom w:val="double" w:sz="4" w:space="0" w:color="auto"/>
              <w:right w:val="double" w:sz="4" w:space="0" w:color="auto"/>
            </w:tcBorders>
            <w:shd w:val="clear" w:color="auto" w:fill="999999"/>
          </w:tcPr>
          <w:p w:rsidR="005A35B4" w:rsidRPr="00871E1A" w:rsidDel="001A4B38" w:rsidRDefault="005A35B4">
            <w:pPr>
              <w:pStyle w:val="BodyTextIndent"/>
              <w:shd w:val="clear" w:color="auto" w:fill="auto"/>
              <w:spacing w:line="240" w:lineRule="auto"/>
              <w:ind w:firstLine="0"/>
              <w:rPr>
                <w:del w:id="317" w:author="Caree2" w:date="2016-10-28T06:04:00Z"/>
                <w:b/>
                <w:bCs/>
                <w:sz w:val="16"/>
              </w:rPr>
            </w:pPr>
          </w:p>
        </w:tc>
        <w:tc>
          <w:tcPr>
            <w:tcW w:w="3240" w:type="dxa"/>
            <w:tcBorders>
              <w:top w:val="double" w:sz="4" w:space="0" w:color="auto"/>
              <w:left w:val="double" w:sz="4" w:space="0" w:color="auto"/>
              <w:bottom w:val="double" w:sz="4" w:space="0" w:color="auto"/>
              <w:right w:val="double" w:sz="4" w:space="0" w:color="auto"/>
            </w:tcBorders>
            <w:shd w:val="clear" w:color="auto" w:fill="999999"/>
          </w:tcPr>
          <w:p w:rsidR="005A35B4" w:rsidRPr="00871E1A" w:rsidDel="001A4B38" w:rsidRDefault="005A35B4">
            <w:pPr>
              <w:pStyle w:val="BodyTextIndent"/>
              <w:shd w:val="clear" w:color="auto" w:fill="auto"/>
              <w:spacing w:line="240" w:lineRule="auto"/>
              <w:ind w:firstLine="0"/>
              <w:rPr>
                <w:del w:id="318" w:author="Caree2" w:date="2016-10-28T06:04:00Z"/>
                <w:b/>
                <w:bCs/>
                <w:sz w:val="16"/>
                <w:u w:val="single"/>
              </w:rPr>
            </w:pPr>
          </w:p>
        </w:tc>
        <w:tc>
          <w:tcPr>
            <w:tcW w:w="2520" w:type="dxa"/>
            <w:tcBorders>
              <w:top w:val="double" w:sz="4" w:space="0" w:color="auto"/>
              <w:left w:val="double" w:sz="4" w:space="0" w:color="auto"/>
              <w:bottom w:val="double" w:sz="4" w:space="0" w:color="auto"/>
              <w:right w:val="double" w:sz="4" w:space="0" w:color="auto"/>
            </w:tcBorders>
            <w:shd w:val="clear" w:color="auto" w:fill="999999"/>
          </w:tcPr>
          <w:p w:rsidR="005A35B4" w:rsidRPr="00871E1A" w:rsidDel="001A4B38" w:rsidRDefault="005A35B4">
            <w:pPr>
              <w:pStyle w:val="BodyTextIndent"/>
              <w:shd w:val="clear" w:color="auto" w:fill="auto"/>
              <w:spacing w:line="240" w:lineRule="auto"/>
              <w:ind w:firstLine="0"/>
              <w:rPr>
                <w:del w:id="319" w:author="Caree2" w:date="2016-10-28T06:04:00Z"/>
                <w:b/>
                <w:bCs/>
                <w:sz w:val="16"/>
              </w:rPr>
            </w:pPr>
          </w:p>
        </w:tc>
      </w:tr>
      <w:tr w:rsidR="005A35B4" w:rsidRPr="00871E1A" w:rsidDel="001A4B38">
        <w:trPr>
          <w:del w:id="320" w:author="Caree2" w:date="2016-10-28T06:04:00Z"/>
        </w:trPr>
        <w:tc>
          <w:tcPr>
            <w:tcW w:w="2880" w:type="dxa"/>
            <w:tcBorders>
              <w:top w:val="double" w:sz="4" w:space="0" w:color="auto"/>
              <w:left w:val="double" w:sz="4" w:space="0" w:color="auto"/>
              <w:bottom w:val="double" w:sz="4" w:space="0" w:color="auto"/>
              <w:right w:val="double" w:sz="4" w:space="0" w:color="auto"/>
            </w:tcBorders>
            <w:shd w:val="clear" w:color="auto" w:fill="F3F3F3"/>
          </w:tcPr>
          <w:p w:rsidR="005A35B4" w:rsidRPr="00871E1A" w:rsidDel="001A4B38" w:rsidRDefault="005A35B4">
            <w:pPr>
              <w:pStyle w:val="BodyTextIndent"/>
              <w:shd w:val="clear" w:color="auto" w:fill="auto"/>
              <w:spacing w:line="240" w:lineRule="auto"/>
              <w:ind w:firstLine="0"/>
              <w:jc w:val="right"/>
              <w:rPr>
                <w:del w:id="321" w:author="Caree2" w:date="2016-10-28T06:04:00Z"/>
                <w:b/>
                <w:bCs/>
                <w:sz w:val="24"/>
              </w:rPr>
            </w:pPr>
          </w:p>
          <w:p w:rsidR="005A35B4" w:rsidRPr="00871E1A" w:rsidDel="001A4B38" w:rsidRDefault="005A35B4">
            <w:pPr>
              <w:pStyle w:val="BodyTextIndent"/>
              <w:shd w:val="clear" w:color="auto" w:fill="auto"/>
              <w:spacing w:line="240" w:lineRule="auto"/>
              <w:ind w:right="132" w:firstLine="0"/>
              <w:jc w:val="center"/>
              <w:rPr>
                <w:del w:id="322" w:author="Caree2" w:date="2016-10-28T06:04:00Z"/>
                <w:b/>
                <w:bCs/>
                <w:sz w:val="36"/>
              </w:rPr>
            </w:pPr>
            <w:del w:id="323" w:author="Caree2" w:date="2016-10-28T06:04:00Z">
              <w:r w:rsidRPr="00871E1A" w:rsidDel="001A4B38">
                <w:rPr>
                  <w:b/>
                  <w:bCs/>
                  <w:sz w:val="36"/>
                </w:rPr>
                <w:delText>1. Good Manufacturing Practices</w:delText>
              </w:r>
            </w:del>
          </w:p>
          <w:p w:rsidR="005A35B4" w:rsidRPr="00871E1A" w:rsidDel="001A4B38" w:rsidRDefault="005A35B4">
            <w:pPr>
              <w:pStyle w:val="BodyTextIndent"/>
              <w:shd w:val="clear" w:color="auto" w:fill="auto"/>
              <w:spacing w:line="240" w:lineRule="auto"/>
              <w:ind w:firstLine="0"/>
              <w:rPr>
                <w:del w:id="324" w:author="Caree2" w:date="2016-10-28T06:04:00Z"/>
                <w:b/>
                <w:bCs/>
                <w:sz w:val="16"/>
              </w:rPr>
            </w:pPr>
          </w:p>
        </w:tc>
        <w:tc>
          <w:tcPr>
            <w:tcW w:w="3240" w:type="dxa"/>
            <w:tcBorders>
              <w:top w:val="double" w:sz="4" w:space="0" w:color="auto"/>
              <w:left w:val="double" w:sz="4" w:space="0" w:color="auto"/>
              <w:bottom w:val="nil"/>
              <w:right w:val="double" w:sz="4" w:space="0" w:color="auto"/>
            </w:tcBorders>
          </w:tcPr>
          <w:p w:rsidR="005A35B4" w:rsidRPr="00871E1A" w:rsidDel="001A4B38" w:rsidRDefault="005A35B4">
            <w:pPr>
              <w:pStyle w:val="BodyTextIndent"/>
              <w:shd w:val="clear" w:color="auto" w:fill="auto"/>
              <w:spacing w:line="240" w:lineRule="auto"/>
              <w:ind w:firstLine="0"/>
              <w:jc w:val="center"/>
              <w:rPr>
                <w:del w:id="325" w:author="Caree2" w:date="2016-10-28T06:04:00Z"/>
                <w:b/>
                <w:bCs/>
                <w:sz w:val="28"/>
                <w:u w:val="single"/>
              </w:rPr>
            </w:pPr>
          </w:p>
        </w:tc>
        <w:tc>
          <w:tcPr>
            <w:tcW w:w="2520" w:type="dxa"/>
            <w:tcBorders>
              <w:top w:val="double" w:sz="4" w:space="0" w:color="auto"/>
              <w:left w:val="double" w:sz="4" w:space="0" w:color="auto"/>
              <w:bottom w:val="double" w:sz="4" w:space="0" w:color="auto"/>
              <w:right w:val="double" w:sz="4" w:space="0" w:color="auto"/>
            </w:tcBorders>
            <w:shd w:val="clear" w:color="auto" w:fill="F3F3F3"/>
          </w:tcPr>
          <w:p w:rsidR="005A35B4" w:rsidRPr="00871E1A" w:rsidDel="001A4B38" w:rsidRDefault="005A35B4">
            <w:pPr>
              <w:pStyle w:val="BodyTextIndent"/>
              <w:shd w:val="clear" w:color="auto" w:fill="auto"/>
              <w:spacing w:line="240" w:lineRule="auto"/>
              <w:ind w:left="197" w:hanging="197"/>
              <w:rPr>
                <w:del w:id="326" w:author="Caree2" w:date="2016-10-28T06:04:00Z"/>
                <w:b/>
                <w:bCs/>
                <w:sz w:val="16"/>
              </w:rPr>
            </w:pPr>
            <w:del w:id="327" w:author="Caree2" w:date="2016-10-28T06:04:00Z">
              <w:r w:rsidRPr="00871E1A" w:rsidDel="001A4B38">
                <w:rPr>
                  <w:b/>
                  <w:bCs/>
                  <w:sz w:val="44"/>
                </w:rPr>
                <w:delText xml:space="preserve"> </w:delText>
              </w:r>
            </w:del>
          </w:p>
          <w:p w:rsidR="005A35B4" w:rsidRPr="00871E1A" w:rsidDel="001A4B38" w:rsidRDefault="005A35B4">
            <w:pPr>
              <w:pStyle w:val="BodyTextIndent"/>
              <w:shd w:val="clear" w:color="auto" w:fill="auto"/>
              <w:spacing w:line="240" w:lineRule="auto"/>
              <w:ind w:left="197" w:hanging="197"/>
              <w:jc w:val="center"/>
              <w:rPr>
                <w:del w:id="328" w:author="Caree2" w:date="2016-10-28T06:04:00Z"/>
                <w:b/>
                <w:bCs/>
                <w:sz w:val="36"/>
              </w:rPr>
            </w:pPr>
            <w:del w:id="329" w:author="Caree2" w:date="2016-10-28T06:04:00Z">
              <w:r w:rsidRPr="00871E1A" w:rsidDel="001A4B38">
                <w:rPr>
                  <w:b/>
                  <w:bCs/>
                  <w:sz w:val="36"/>
                </w:rPr>
                <w:delText>2. Sanitation Standard Operating Procedures</w:delText>
              </w:r>
            </w:del>
          </w:p>
          <w:p w:rsidR="005A35B4" w:rsidRPr="00871E1A" w:rsidDel="001A4B38" w:rsidRDefault="005A35B4">
            <w:pPr>
              <w:pStyle w:val="BodyTextIndent"/>
              <w:shd w:val="clear" w:color="auto" w:fill="auto"/>
              <w:spacing w:line="240" w:lineRule="auto"/>
              <w:ind w:left="197" w:hanging="197"/>
              <w:rPr>
                <w:del w:id="330" w:author="Caree2" w:date="2016-10-28T06:04:00Z"/>
                <w:b/>
                <w:bCs/>
                <w:sz w:val="16"/>
              </w:rPr>
            </w:pPr>
          </w:p>
        </w:tc>
      </w:tr>
    </w:tbl>
    <w:p w:rsidR="005A35B4" w:rsidRPr="00871E1A" w:rsidDel="001A4B38" w:rsidRDefault="005A35B4">
      <w:pPr>
        <w:pStyle w:val="BodyTextIndent"/>
        <w:spacing w:line="240" w:lineRule="auto"/>
        <w:ind w:firstLine="0"/>
        <w:jc w:val="center"/>
        <w:rPr>
          <w:del w:id="331" w:author="Caree2" w:date="2016-10-28T06:04:00Z"/>
          <w:i/>
          <w:iCs/>
          <w:sz w:val="28"/>
        </w:rPr>
      </w:pPr>
    </w:p>
    <w:p w:rsidR="005A35B4" w:rsidRPr="00871E1A" w:rsidRDefault="005A35B4">
      <w:pPr>
        <w:pStyle w:val="BodyTextIndent"/>
        <w:spacing w:line="240" w:lineRule="auto"/>
        <w:ind w:firstLine="0"/>
        <w:jc w:val="center"/>
        <w:rPr>
          <w:i/>
          <w:iCs/>
          <w:sz w:val="16"/>
        </w:rPr>
      </w:pPr>
    </w:p>
    <w:p w:rsidR="001A4B38" w:rsidRDefault="005A35B4" w:rsidP="00EF5541">
      <w:pPr>
        <w:pStyle w:val="BodyTextIndent"/>
        <w:spacing w:line="240" w:lineRule="auto"/>
        <w:ind w:firstLine="0"/>
        <w:rPr>
          <w:ins w:id="332" w:author="Caree2" w:date="2016-10-29T13:01:00Z"/>
          <w:rStyle w:val="StyleHeading114ptBoldUnderlineLeftChar"/>
        </w:rPr>
      </w:pPr>
      <w:del w:id="333" w:author="Caree2" w:date="2016-10-28T06:04:00Z">
        <w:r w:rsidRPr="00525F26" w:rsidDel="001A4B38">
          <w:rPr>
            <w:i/>
            <w:iCs/>
            <w:sz w:val="24"/>
            <w:szCs w:val="24"/>
          </w:rPr>
          <w:delText>HACCP is not a stand-alone program</w:delText>
        </w:r>
        <w:r w:rsidRPr="00871E1A" w:rsidDel="001A4B38">
          <w:rPr>
            <w:b/>
            <w:bCs/>
            <w:sz w:val="28"/>
            <w:u w:val="single"/>
          </w:rPr>
          <w:br w:type="page"/>
        </w:r>
      </w:del>
      <w:bookmarkStart w:id="334" w:name="_Toc465593218"/>
      <w:r w:rsidR="00EF5541" w:rsidRPr="008F0D68">
        <w:rPr>
          <w:rStyle w:val="StyleHeading114ptBoldUnderlineLeftChar"/>
        </w:rPr>
        <w:t xml:space="preserve">1.1 – </w:t>
      </w:r>
      <w:ins w:id="335" w:author="Caree2" w:date="2016-10-28T06:08:00Z">
        <w:r w:rsidR="001A4B38">
          <w:rPr>
            <w:rStyle w:val="StyleHeading114ptBoldUnderlineLeftChar"/>
          </w:rPr>
          <w:t>Create a new Spring Starter Project</w:t>
        </w:r>
      </w:ins>
      <w:bookmarkEnd w:id="334"/>
    </w:p>
    <w:p w:rsidR="006851EA" w:rsidRDefault="006851EA" w:rsidP="00EF5541">
      <w:pPr>
        <w:pStyle w:val="BodyTextIndent"/>
        <w:spacing w:line="240" w:lineRule="auto"/>
        <w:ind w:firstLine="0"/>
        <w:rPr>
          <w:ins w:id="336" w:author="Caree2" w:date="2016-10-29T13:00:00Z"/>
          <w:rStyle w:val="StyleHeading114ptBoldUnderlineLeftChar"/>
        </w:rPr>
      </w:pPr>
    </w:p>
    <w:p w:rsidR="006851EA" w:rsidRDefault="006851EA" w:rsidP="00EF5541">
      <w:pPr>
        <w:pStyle w:val="BodyTextIndent"/>
        <w:spacing w:line="240" w:lineRule="auto"/>
        <w:ind w:firstLine="0"/>
        <w:rPr>
          <w:ins w:id="337" w:author="Caree2" w:date="2016-10-29T13:00:00Z"/>
          <w:rStyle w:val="StyleHeading114ptBoldUnderlineLeftChar"/>
        </w:rPr>
      </w:pPr>
    </w:p>
    <w:p w:rsidR="006851EA" w:rsidRDefault="006851EA">
      <w:pPr>
        <w:rPr>
          <w:ins w:id="338" w:author="Caree2" w:date="2016-10-28T06:08:00Z"/>
          <w:rStyle w:val="StyleHeading114ptBoldUnderlineLeftChar"/>
        </w:rPr>
      </w:pPr>
      <w:ins w:id="339" w:author="Caree2" w:date="2016-10-29T13:00:00Z">
        <w:r>
          <w:rPr>
            <w:noProof/>
          </w:rPr>
          <w:drawing>
            <wp:inline distT="0" distB="0" distL="0" distR="0" wp14:anchorId="49670267" wp14:editId="0FD4135F">
              <wp:extent cx="5486400" cy="3086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3086100"/>
                      </a:xfrm>
                      <a:prstGeom prst="rect">
                        <a:avLst/>
                      </a:prstGeom>
                    </pic:spPr>
                  </pic:pic>
                </a:graphicData>
              </a:graphic>
            </wp:inline>
          </w:drawing>
        </w:r>
      </w:ins>
    </w:p>
    <w:p w:rsidR="006851EA" w:rsidRDefault="006851EA">
      <w:pPr>
        <w:rPr>
          <w:ins w:id="340" w:author="Caree2" w:date="2016-10-29T13:01:00Z"/>
          <w:rStyle w:val="StyleHeading114ptBoldUnderlineLeftChar"/>
          <w:rFonts w:ascii="Times New Roman" w:hAnsi="Times New Roman"/>
        </w:rPr>
      </w:pPr>
      <w:ins w:id="341" w:author="Caree2" w:date="2016-10-29T13:01:00Z">
        <w:r>
          <w:rPr>
            <w:rStyle w:val="StyleHeading114ptBoldUnderlineLeftChar"/>
          </w:rPr>
          <w:br w:type="page"/>
        </w:r>
      </w:ins>
    </w:p>
    <w:p w:rsidR="006851EA" w:rsidRDefault="006851EA" w:rsidP="006851EA">
      <w:pPr>
        <w:pStyle w:val="BodyTextIndent"/>
        <w:spacing w:line="240" w:lineRule="auto"/>
        <w:ind w:firstLine="0"/>
        <w:rPr>
          <w:ins w:id="342" w:author="Caree2" w:date="2016-10-29T13:01:00Z"/>
          <w:rStyle w:val="StyleHeading114ptBoldUnderlineLeftChar"/>
        </w:rPr>
      </w:pPr>
      <w:bookmarkStart w:id="343" w:name="_Toc465593219"/>
      <w:ins w:id="344" w:author="Caree2" w:date="2016-10-29T13:01:00Z">
        <w:r w:rsidRPr="008F0D68">
          <w:rPr>
            <w:rStyle w:val="StyleHeading114ptBoldUnderlineLeftChar"/>
          </w:rPr>
          <w:lastRenderedPageBreak/>
          <w:t>1.</w:t>
        </w:r>
        <w:r>
          <w:rPr>
            <w:rStyle w:val="StyleHeading114ptBoldUnderlineLeftChar"/>
          </w:rPr>
          <w:t>2</w:t>
        </w:r>
        <w:r w:rsidRPr="008F0D68">
          <w:rPr>
            <w:rStyle w:val="StyleHeading114ptBoldUnderlineLeftChar"/>
          </w:rPr>
          <w:t xml:space="preserve"> – </w:t>
        </w:r>
        <w:r>
          <w:rPr>
            <w:rStyle w:val="StyleHeading114ptBoldUnderlineLeftChar"/>
          </w:rPr>
          <w:t>Fill initial values</w:t>
        </w:r>
        <w:bookmarkEnd w:id="343"/>
      </w:ins>
    </w:p>
    <w:p w:rsidR="001A4B38" w:rsidRDefault="001A4B38" w:rsidP="00EF5541">
      <w:pPr>
        <w:pStyle w:val="BodyTextIndent"/>
        <w:spacing w:line="240" w:lineRule="auto"/>
        <w:ind w:firstLine="0"/>
        <w:rPr>
          <w:ins w:id="345" w:author="Caree2" w:date="2016-10-28T06:08:00Z"/>
          <w:rStyle w:val="StyleHeading114ptBoldUnderlineLeftChar"/>
        </w:rPr>
      </w:pPr>
    </w:p>
    <w:p w:rsidR="005A35B4" w:rsidRPr="00871E1A" w:rsidRDefault="008C77C5">
      <w:pPr>
        <w:rPr>
          <w:b/>
          <w:bCs/>
          <w:sz w:val="32"/>
          <w:u w:val="single"/>
        </w:rPr>
      </w:pPr>
      <w:ins w:id="346" w:author="Caree2" w:date="2016-10-29T13:02:00Z">
        <w:r>
          <w:rPr>
            <w:noProof/>
          </w:rPr>
          <w:drawing>
            <wp:inline distT="0" distB="0" distL="0" distR="0" wp14:anchorId="49C83AA2" wp14:editId="217E2548">
              <wp:extent cx="5486400" cy="522790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5227906"/>
                      </a:xfrm>
                      <a:prstGeom prst="rect">
                        <a:avLst/>
                      </a:prstGeom>
                    </pic:spPr>
                  </pic:pic>
                </a:graphicData>
              </a:graphic>
            </wp:inline>
          </w:drawing>
        </w:r>
      </w:ins>
      <w:del w:id="347" w:author="Caree2" w:date="2016-10-26T18:17:00Z">
        <w:r w:rsidR="00EF5541" w:rsidRPr="008F0D68" w:rsidDel="00745346">
          <w:rPr>
            <w:rStyle w:val="StyleHeading114ptBoldUnderlineLeftChar"/>
          </w:rPr>
          <w:delText>MPPU</w:delText>
        </w:r>
        <w:r w:rsidR="00020246" w:rsidDel="00745346">
          <w:rPr>
            <w:rStyle w:val="StyleHeading114ptBoldUnderlineLeftChar"/>
          </w:rPr>
          <w:delText>-</w:delText>
        </w:r>
        <w:r w:rsidR="005A35B4" w:rsidRPr="008F0D68" w:rsidDel="00745346">
          <w:rPr>
            <w:rStyle w:val="StyleHeading114ptBoldUnderlineLeftChar"/>
          </w:rPr>
          <w:delText>Processed Food Products</w:delText>
        </w:r>
      </w:del>
    </w:p>
    <w:p w:rsidR="005A35B4" w:rsidRPr="00871E1A" w:rsidRDefault="005A35B4">
      <w:pPr>
        <w:shd w:val="clear" w:color="auto" w:fill="FFFFFF"/>
        <w:rPr>
          <w:rFonts w:ascii="Times New Roman" w:hAnsi="Times New Roman"/>
          <w:color w:val="000000"/>
          <w:sz w:val="28"/>
        </w:rPr>
      </w:pPr>
    </w:p>
    <w:p w:rsidR="005A35B4" w:rsidRPr="00871E1A" w:rsidDel="00745346" w:rsidRDefault="005A35B4">
      <w:pPr>
        <w:shd w:val="clear" w:color="auto" w:fill="FFFFFF"/>
        <w:rPr>
          <w:del w:id="348" w:author="Caree2" w:date="2016-10-26T18:18:00Z"/>
          <w:rFonts w:ascii="Times New Roman" w:hAnsi="Times New Roman"/>
          <w:color w:val="000000"/>
        </w:rPr>
      </w:pPr>
      <w:del w:id="349" w:author="Caree2" w:date="2016-10-26T18:18:00Z">
        <w:r w:rsidRPr="00871E1A" w:rsidDel="00745346">
          <w:rPr>
            <w:rFonts w:ascii="Times New Roman" w:hAnsi="Times New Roman"/>
            <w:color w:val="000000"/>
          </w:rPr>
          <w:delText xml:space="preserve">Common Name: </w:delText>
        </w:r>
        <w:r w:rsidRPr="00871E1A" w:rsidDel="00745346">
          <w:rPr>
            <w:rFonts w:ascii="Times New Roman" w:hAnsi="Times New Roman"/>
            <w:color w:val="000000"/>
          </w:rPr>
          <w:tab/>
        </w:r>
        <w:r w:rsidRPr="00871E1A" w:rsidDel="00745346">
          <w:rPr>
            <w:rFonts w:ascii="Times New Roman" w:hAnsi="Times New Roman"/>
            <w:color w:val="000000"/>
          </w:rPr>
          <w:tab/>
          <w:delText xml:space="preserve">Fresh, whole raw poultry and giblets. </w:delText>
        </w:r>
      </w:del>
    </w:p>
    <w:p w:rsidR="005A35B4" w:rsidRPr="00871E1A" w:rsidDel="00745346" w:rsidRDefault="005A35B4">
      <w:pPr>
        <w:shd w:val="clear" w:color="auto" w:fill="FFFFFF"/>
        <w:rPr>
          <w:del w:id="350" w:author="Caree2" w:date="2016-10-26T18:18:00Z"/>
          <w:rFonts w:ascii="Times New Roman" w:hAnsi="Times New Roman"/>
          <w:color w:val="000000"/>
        </w:rPr>
      </w:pPr>
    </w:p>
    <w:p w:rsidR="005A35B4" w:rsidRPr="00871E1A" w:rsidDel="00745346" w:rsidRDefault="005A35B4">
      <w:pPr>
        <w:shd w:val="clear" w:color="auto" w:fill="FFFFFF"/>
        <w:ind w:left="2160" w:hanging="2160"/>
        <w:rPr>
          <w:del w:id="351" w:author="Caree2" w:date="2016-10-26T18:18:00Z"/>
          <w:rFonts w:ascii="Times New Roman" w:hAnsi="Times New Roman"/>
          <w:color w:val="000000"/>
        </w:rPr>
      </w:pPr>
      <w:del w:id="352" w:author="Caree2" w:date="2016-10-26T18:18:00Z">
        <w:r w:rsidRPr="00871E1A" w:rsidDel="00745346">
          <w:rPr>
            <w:rFonts w:ascii="Times New Roman" w:hAnsi="Times New Roman"/>
            <w:color w:val="000000"/>
          </w:rPr>
          <w:delText>U</w:delText>
        </w:r>
        <w:r w:rsidR="00922BD2" w:rsidRPr="00871E1A" w:rsidDel="00745346">
          <w:rPr>
            <w:rFonts w:ascii="Times New Roman" w:hAnsi="Times New Roman"/>
            <w:color w:val="000000"/>
          </w:rPr>
          <w:delText xml:space="preserve">ses: </w:delText>
        </w:r>
        <w:r w:rsidR="00922BD2" w:rsidRPr="00871E1A" w:rsidDel="00745346">
          <w:rPr>
            <w:rFonts w:ascii="Times New Roman" w:hAnsi="Times New Roman"/>
            <w:color w:val="000000"/>
          </w:rPr>
          <w:tab/>
          <w:delText>To be cooked by consumers</w:delText>
        </w:r>
        <w:r w:rsidRPr="00871E1A" w:rsidDel="00745346">
          <w:rPr>
            <w:rFonts w:ascii="Times New Roman" w:hAnsi="Times New Roman"/>
            <w:color w:val="000000"/>
          </w:rPr>
          <w:delText>.</w:delText>
        </w:r>
      </w:del>
    </w:p>
    <w:p w:rsidR="005A35B4" w:rsidRPr="00871E1A" w:rsidDel="00745346" w:rsidRDefault="005A35B4">
      <w:pPr>
        <w:shd w:val="clear" w:color="auto" w:fill="FFFFFF"/>
        <w:ind w:left="720"/>
        <w:rPr>
          <w:del w:id="353" w:author="Caree2" w:date="2016-10-26T18:18:00Z"/>
          <w:rFonts w:ascii="Times New Roman" w:hAnsi="Times New Roman"/>
        </w:rPr>
      </w:pPr>
    </w:p>
    <w:p w:rsidR="005A35B4" w:rsidRPr="00871E1A" w:rsidDel="00745346" w:rsidRDefault="005A35B4">
      <w:pPr>
        <w:pStyle w:val="Heading3"/>
        <w:rPr>
          <w:del w:id="354" w:author="Caree2" w:date="2016-10-26T18:18:00Z"/>
          <w:sz w:val="24"/>
        </w:rPr>
      </w:pPr>
      <w:del w:id="355" w:author="Caree2" w:date="2016-10-26T18:18:00Z">
        <w:r w:rsidRPr="00871E1A" w:rsidDel="00745346">
          <w:rPr>
            <w:sz w:val="24"/>
          </w:rPr>
          <w:delText xml:space="preserve">Packaging: </w:delText>
        </w:r>
        <w:r w:rsidRPr="00871E1A" w:rsidDel="00745346">
          <w:rPr>
            <w:sz w:val="24"/>
          </w:rPr>
          <w:tab/>
        </w:r>
        <w:r w:rsidRPr="00871E1A" w:rsidDel="00745346">
          <w:rPr>
            <w:sz w:val="24"/>
          </w:rPr>
          <w:tab/>
        </w:r>
        <w:r w:rsidRPr="00871E1A" w:rsidDel="00745346">
          <w:rPr>
            <w:sz w:val="24"/>
          </w:rPr>
          <w:tab/>
          <w:delText>Plastic bags or other approved method.</w:delText>
        </w:r>
      </w:del>
    </w:p>
    <w:p w:rsidR="005A35B4" w:rsidRPr="00871E1A" w:rsidDel="00745346" w:rsidRDefault="005A35B4">
      <w:pPr>
        <w:shd w:val="clear" w:color="auto" w:fill="FFFFFF"/>
        <w:rPr>
          <w:del w:id="356" w:author="Caree2" w:date="2016-10-26T18:18:00Z"/>
          <w:rFonts w:ascii="Times New Roman" w:hAnsi="Times New Roman"/>
        </w:rPr>
      </w:pPr>
    </w:p>
    <w:p w:rsidR="005A35B4" w:rsidRPr="00871E1A" w:rsidDel="00745346" w:rsidRDefault="005A35B4">
      <w:pPr>
        <w:pStyle w:val="BodyTextIndent2"/>
        <w:ind w:left="2160" w:hanging="2160"/>
        <w:rPr>
          <w:del w:id="357" w:author="Caree2" w:date="2016-10-26T18:18:00Z"/>
          <w:sz w:val="24"/>
        </w:rPr>
      </w:pPr>
      <w:del w:id="358" w:author="Caree2" w:date="2016-10-26T18:18:00Z">
        <w:r w:rsidRPr="00871E1A" w:rsidDel="00745346">
          <w:rPr>
            <w:sz w:val="24"/>
          </w:rPr>
          <w:delText xml:space="preserve">How Sold: </w:delText>
        </w:r>
        <w:r w:rsidRPr="00871E1A" w:rsidDel="00745346">
          <w:rPr>
            <w:sz w:val="24"/>
          </w:rPr>
          <w:tab/>
          <w:delText xml:space="preserve">Fresh or frozen (if fresh, picked up within </w:delText>
        </w:r>
        <w:r w:rsidR="00B86B1C" w:rsidDel="00745346">
          <w:rPr>
            <w:sz w:val="24"/>
          </w:rPr>
          <w:delText>four</w:delText>
        </w:r>
        <w:r w:rsidRPr="00871E1A" w:rsidDel="00745346">
          <w:rPr>
            <w:sz w:val="24"/>
          </w:rPr>
          <w:delText xml:space="preserve"> hours of slaughter by consumer or held at &lt;41</w:delText>
        </w:r>
        <w:r w:rsidRPr="00871E1A" w:rsidDel="00745346">
          <w:rPr>
            <w:sz w:val="24"/>
          </w:rPr>
          <w:sym w:font="Symbol" w:char="F0B0"/>
        </w:r>
        <w:r w:rsidRPr="00871E1A" w:rsidDel="00745346">
          <w:rPr>
            <w:sz w:val="24"/>
          </w:rPr>
          <w:delText>F for no more than four days).</w:delText>
        </w:r>
      </w:del>
    </w:p>
    <w:p w:rsidR="005A35B4" w:rsidRPr="00871E1A" w:rsidDel="00745346" w:rsidRDefault="005A35B4">
      <w:pPr>
        <w:shd w:val="clear" w:color="auto" w:fill="FFFFFF"/>
        <w:ind w:left="1440"/>
        <w:rPr>
          <w:del w:id="359" w:author="Caree2" w:date="2016-10-26T18:18:00Z"/>
          <w:rFonts w:ascii="Times New Roman" w:hAnsi="Times New Roman"/>
          <w:color w:val="000000"/>
        </w:rPr>
      </w:pPr>
    </w:p>
    <w:p w:rsidR="005A35B4" w:rsidRPr="00871E1A" w:rsidDel="00745346" w:rsidRDefault="005A35B4">
      <w:pPr>
        <w:pStyle w:val="FootnoteText"/>
        <w:ind w:left="2160" w:hanging="2160"/>
        <w:rPr>
          <w:del w:id="360" w:author="Caree2" w:date="2016-10-26T18:18:00Z"/>
          <w:color w:val="000000"/>
          <w:sz w:val="24"/>
          <w:szCs w:val="24"/>
        </w:rPr>
      </w:pPr>
      <w:del w:id="361" w:author="Caree2" w:date="2016-10-26T18:18:00Z">
        <w:r w:rsidRPr="00871E1A" w:rsidDel="00745346">
          <w:rPr>
            <w:color w:val="000000"/>
            <w:sz w:val="24"/>
            <w:szCs w:val="24"/>
          </w:rPr>
          <w:delText xml:space="preserve">Where Processed: </w:delText>
        </w:r>
        <w:r w:rsidRPr="00871E1A" w:rsidDel="00745346">
          <w:rPr>
            <w:color w:val="000000"/>
            <w:sz w:val="24"/>
            <w:szCs w:val="24"/>
          </w:rPr>
          <w:tab/>
          <w:delText xml:space="preserve">Processed on producer’s own </w:delText>
        </w:r>
        <w:r w:rsidR="00AC7900" w:rsidRPr="00871E1A" w:rsidDel="00745346">
          <w:rPr>
            <w:color w:val="000000"/>
            <w:sz w:val="24"/>
            <w:szCs w:val="24"/>
          </w:rPr>
          <w:delText>farm, u</w:delText>
        </w:r>
        <w:r w:rsidR="003231FC" w:rsidDel="00745346">
          <w:rPr>
            <w:color w:val="000000"/>
            <w:sz w:val="24"/>
            <w:szCs w:val="24"/>
          </w:rPr>
          <w:delText>s</w:delText>
        </w:r>
        <w:r w:rsidR="00AC7900" w:rsidRPr="00871E1A" w:rsidDel="00745346">
          <w:rPr>
            <w:color w:val="000000"/>
            <w:sz w:val="24"/>
            <w:szCs w:val="24"/>
          </w:rPr>
          <w:delText xml:space="preserve">ing a Massachusetts </w:delText>
        </w:r>
        <w:r w:rsidR="000F77C5" w:rsidDel="00745346">
          <w:rPr>
            <w:color w:val="000000"/>
            <w:sz w:val="24"/>
            <w:szCs w:val="24"/>
          </w:rPr>
          <w:delText>MPPU</w:delText>
        </w:r>
        <w:r w:rsidRPr="00871E1A" w:rsidDel="00745346">
          <w:rPr>
            <w:color w:val="000000"/>
            <w:sz w:val="24"/>
            <w:szCs w:val="24"/>
          </w:rPr>
          <w:delText>.</w:delText>
        </w:r>
      </w:del>
    </w:p>
    <w:p w:rsidR="005A35B4" w:rsidRPr="00871E1A" w:rsidDel="00745346" w:rsidRDefault="005A35B4">
      <w:pPr>
        <w:pStyle w:val="FootnoteText"/>
        <w:ind w:left="2160" w:hanging="2160"/>
        <w:rPr>
          <w:del w:id="362" w:author="Caree2" w:date="2016-10-26T18:18:00Z"/>
          <w:color w:val="000000"/>
          <w:sz w:val="24"/>
          <w:szCs w:val="24"/>
        </w:rPr>
      </w:pPr>
    </w:p>
    <w:p w:rsidR="005A35B4" w:rsidRPr="00871E1A" w:rsidDel="00745346" w:rsidRDefault="005A35B4">
      <w:pPr>
        <w:pStyle w:val="FootnoteText"/>
        <w:ind w:left="2160" w:hanging="2160"/>
        <w:rPr>
          <w:del w:id="363" w:author="Caree2" w:date="2016-10-26T18:18:00Z"/>
          <w:color w:val="000000"/>
          <w:sz w:val="24"/>
          <w:szCs w:val="24"/>
        </w:rPr>
      </w:pPr>
      <w:del w:id="364" w:author="Caree2" w:date="2016-10-26T18:18:00Z">
        <w:r w:rsidRPr="00871E1A" w:rsidDel="00745346">
          <w:rPr>
            <w:color w:val="000000"/>
            <w:sz w:val="24"/>
            <w:szCs w:val="24"/>
          </w:rPr>
          <w:delText>Where</w:delText>
        </w:r>
        <w:r w:rsidR="000F77C5" w:rsidDel="00745346">
          <w:rPr>
            <w:color w:val="000000"/>
            <w:sz w:val="24"/>
            <w:szCs w:val="24"/>
          </w:rPr>
          <w:delText>/</w:delText>
        </w:r>
        <w:r w:rsidRPr="00871E1A" w:rsidDel="00745346">
          <w:rPr>
            <w:color w:val="000000"/>
            <w:sz w:val="24"/>
            <w:szCs w:val="24"/>
          </w:rPr>
          <w:delText xml:space="preserve">To </w:delText>
        </w:r>
        <w:r w:rsidRPr="00871E1A" w:rsidDel="00745346">
          <w:rPr>
            <w:color w:val="000000"/>
            <w:sz w:val="24"/>
            <w:szCs w:val="24"/>
          </w:rPr>
          <w:tab/>
          <w:delText xml:space="preserve">Product may be offered for sale at the producer’s own farm or </w:delText>
        </w:r>
      </w:del>
    </w:p>
    <w:p w:rsidR="005A35B4" w:rsidRPr="00871E1A" w:rsidDel="00745346" w:rsidRDefault="005A35B4">
      <w:pPr>
        <w:pStyle w:val="FootnoteText"/>
        <w:ind w:left="2160" w:hanging="2160"/>
        <w:rPr>
          <w:del w:id="365" w:author="Caree2" w:date="2016-10-26T18:18:00Z"/>
          <w:color w:val="000000"/>
          <w:sz w:val="24"/>
          <w:szCs w:val="24"/>
        </w:rPr>
      </w:pPr>
      <w:del w:id="366" w:author="Caree2" w:date="2016-10-26T18:18:00Z">
        <w:r w:rsidRPr="00871E1A" w:rsidDel="00745346">
          <w:rPr>
            <w:color w:val="000000"/>
            <w:sz w:val="24"/>
            <w:szCs w:val="24"/>
          </w:rPr>
          <w:delText>Whom Sold:</w:delText>
        </w:r>
        <w:r w:rsidRPr="00871E1A" w:rsidDel="00745346">
          <w:rPr>
            <w:color w:val="000000"/>
            <w:sz w:val="24"/>
            <w:szCs w:val="24"/>
          </w:rPr>
          <w:tab/>
          <w:delText>farm stand and at other approved locations, directly to “</w:delText>
        </w:r>
        <w:r w:rsidRPr="00871E1A" w:rsidDel="00745346">
          <w:rPr>
            <w:sz w:val="24"/>
          </w:rPr>
          <w:delText>household consumers, restaurants, hotels or boarding houses that purchase whole raw poultry for use in their own dining rooms or in the preparation of meals for sale direct to consumers.” (Ref</w:delText>
        </w:r>
        <w:r w:rsidR="00B86B1C" w:rsidDel="00745346">
          <w:rPr>
            <w:sz w:val="24"/>
          </w:rPr>
          <w:delText>erence:</w:delText>
        </w:r>
        <w:r w:rsidRPr="00871E1A" w:rsidDel="00745346">
          <w:rPr>
            <w:sz w:val="24"/>
          </w:rPr>
          <w:delText xml:space="preserve"> Poultry Processing Inspection Act §464 (c) 1 (d).)</w:delText>
        </w:r>
      </w:del>
    </w:p>
    <w:p w:rsidR="005A35B4" w:rsidRPr="00871E1A" w:rsidDel="00745346" w:rsidRDefault="005A35B4">
      <w:pPr>
        <w:shd w:val="clear" w:color="auto" w:fill="FFFFFF"/>
        <w:ind w:left="1440"/>
        <w:rPr>
          <w:del w:id="367" w:author="Caree2" w:date="2016-10-26T18:18:00Z"/>
          <w:rFonts w:ascii="Times New Roman" w:hAnsi="Times New Roman"/>
        </w:rPr>
      </w:pPr>
    </w:p>
    <w:p w:rsidR="005A35B4" w:rsidRPr="00871E1A" w:rsidDel="00745346" w:rsidRDefault="005A35B4">
      <w:pPr>
        <w:pStyle w:val="BodyTextIndent2"/>
        <w:ind w:left="0" w:firstLine="0"/>
        <w:rPr>
          <w:del w:id="368" w:author="Caree2" w:date="2016-10-26T18:18:00Z"/>
          <w:sz w:val="24"/>
        </w:rPr>
      </w:pPr>
      <w:del w:id="369" w:author="Caree2" w:date="2016-10-26T18:18:00Z">
        <w:r w:rsidRPr="00871E1A" w:rsidDel="00745346">
          <w:rPr>
            <w:sz w:val="24"/>
          </w:rPr>
          <w:delText xml:space="preserve">Labeling </w:delText>
        </w:r>
        <w:r w:rsidRPr="00871E1A" w:rsidDel="00745346">
          <w:rPr>
            <w:sz w:val="24"/>
          </w:rPr>
          <w:tab/>
        </w:r>
        <w:r w:rsidRPr="00871E1A" w:rsidDel="00745346">
          <w:rPr>
            <w:sz w:val="24"/>
          </w:rPr>
          <w:tab/>
        </w:r>
        <w:r w:rsidRPr="00871E1A" w:rsidDel="00745346">
          <w:rPr>
            <w:sz w:val="24"/>
          </w:rPr>
          <w:tab/>
          <w:delText>Labels must include:</w:delText>
        </w:r>
      </w:del>
    </w:p>
    <w:p w:rsidR="005A35B4" w:rsidRPr="00871E1A" w:rsidDel="00745346" w:rsidRDefault="005A35B4" w:rsidP="0067746D">
      <w:pPr>
        <w:pStyle w:val="BodyTextIndent2"/>
        <w:numPr>
          <w:ilvl w:val="5"/>
          <w:numId w:val="39"/>
        </w:numPr>
        <w:tabs>
          <w:tab w:val="clear" w:pos="6540"/>
          <w:tab w:val="num" w:pos="2340"/>
        </w:tabs>
        <w:ind w:left="2340" w:hanging="180"/>
        <w:rPr>
          <w:del w:id="370" w:author="Caree2" w:date="2016-10-26T18:18:00Z"/>
          <w:sz w:val="24"/>
        </w:rPr>
      </w:pPr>
      <w:del w:id="371" w:author="Caree2" w:date="2016-10-26T18:18:00Z">
        <w:r w:rsidRPr="00871E1A" w:rsidDel="00745346">
          <w:rPr>
            <w:sz w:val="24"/>
          </w:rPr>
          <w:delText xml:space="preserve">producer/processor’s name and address, </w:delText>
        </w:r>
      </w:del>
    </w:p>
    <w:p w:rsidR="005A35B4" w:rsidRPr="00871E1A" w:rsidDel="00745346" w:rsidRDefault="005A35B4" w:rsidP="0067746D">
      <w:pPr>
        <w:pStyle w:val="BodyTextIndent2"/>
        <w:numPr>
          <w:ilvl w:val="5"/>
          <w:numId w:val="39"/>
        </w:numPr>
        <w:tabs>
          <w:tab w:val="clear" w:pos="6540"/>
          <w:tab w:val="num" w:pos="2340"/>
        </w:tabs>
        <w:ind w:left="2340" w:hanging="180"/>
        <w:rPr>
          <w:del w:id="372" w:author="Caree2" w:date="2016-10-26T18:18:00Z"/>
          <w:sz w:val="24"/>
        </w:rPr>
      </w:pPr>
      <w:del w:id="373" w:author="Caree2" w:date="2016-10-26T18:18:00Z">
        <w:r w:rsidRPr="00871E1A" w:rsidDel="00745346">
          <w:rPr>
            <w:sz w:val="24"/>
          </w:rPr>
          <w:delText>slaughter date</w:delText>
        </w:r>
        <w:r w:rsidR="000F77C5" w:rsidDel="00745346">
          <w:rPr>
            <w:sz w:val="24"/>
          </w:rPr>
          <w:delText>,</w:delText>
        </w:r>
      </w:del>
    </w:p>
    <w:p w:rsidR="005A35B4" w:rsidRPr="00871E1A" w:rsidDel="00745346" w:rsidRDefault="005A35B4" w:rsidP="0067746D">
      <w:pPr>
        <w:pStyle w:val="BodyTextIndent2"/>
        <w:numPr>
          <w:ilvl w:val="5"/>
          <w:numId w:val="39"/>
        </w:numPr>
        <w:tabs>
          <w:tab w:val="clear" w:pos="6540"/>
          <w:tab w:val="num" w:pos="2340"/>
        </w:tabs>
        <w:ind w:left="2340" w:hanging="180"/>
        <w:rPr>
          <w:del w:id="374" w:author="Caree2" w:date="2016-10-26T18:18:00Z"/>
          <w:sz w:val="24"/>
        </w:rPr>
      </w:pPr>
      <w:del w:id="375" w:author="Caree2" w:date="2016-10-26T18:18:00Z">
        <w:r w:rsidRPr="00871E1A" w:rsidDel="00745346">
          <w:rPr>
            <w:sz w:val="24"/>
          </w:rPr>
          <w:delText>“Exempt P.L. 90-492</w:delText>
        </w:r>
        <w:r w:rsidR="000F77C5" w:rsidDel="00745346">
          <w:rPr>
            <w:sz w:val="24"/>
          </w:rPr>
          <w:delText>,</w:delText>
        </w:r>
        <w:r w:rsidRPr="00871E1A" w:rsidDel="00745346">
          <w:rPr>
            <w:sz w:val="24"/>
          </w:rPr>
          <w:delText>”</w:delText>
        </w:r>
        <w:r w:rsidR="000F77C5" w:rsidDel="00745346">
          <w:rPr>
            <w:sz w:val="24"/>
          </w:rPr>
          <w:delText xml:space="preserve"> and</w:delText>
        </w:r>
      </w:del>
    </w:p>
    <w:p w:rsidR="00AC7900" w:rsidRPr="00EE55A8" w:rsidDel="00745346" w:rsidRDefault="005A35B4" w:rsidP="0067746D">
      <w:pPr>
        <w:pStyle w:val="BodyTextIndent2"/>
        <w:numPr>
          <w:ilvl w:val="5"/>
          <w:numId w:val="39"/>
        </w:numPr>
        <w:tabs>
          <w:tab w:val="clear" w:pos="6540"/>
          <w:tab w:val="num" w:pos="2340"/>
        </w:tabs>
        <w:ind w:left="2340" w:hanging="180"/>
        <w:rPr>
          <w:del w:id="376" w:author="Caree2" w:date="2016-10-26T18:18:00Z"/>
          <w:sz w:val="24"/>
        </w:rPr>
      </w:pPr>
      <w:del w:id="377" w:author="Caree2" w:date="2016-10-26T18:18:00Z">
        <w:r w:rsidRPr="00871E1A" w:rsidDel="00745346">
          <w:rPr>
            <w:sz w:val="24"/>
          </w:rPr>
          <w:delText xml:space="preserve">safe handling instructions. The </w:delText>
        </w:r>
        <w:r w:rsidRPr="00EE167D" w:rsidDel="00745346">
          <w:rPr>
            <w:sz w:val="24"/>
          </w:rPr>
          <w:delText>graphic</w:delText>
        </w:r>
        <w:r w:rsidR="00AC7900" w:rsidRPr="00EE167D" w:rsidDel="00745346">
          <w:rPr>
            <w:sz w:val="24"/>
          </w:rPr>
          <w:delText xml:space="preserve"> below is available from</w:delText>
        </w:r>
        <w:r w:rsidR="00AC7900" w:rsidRPr="00871E1A" w:rsidDel="00745346">
          <w:rPr>
            <w:sz w:val="24"/>
          </w:rPr>
          <w:delText xml:space="preserve"> </w:delText>
        </w:r>
        <w:r w:rsidR="00AC7900" w:rsidRPr="00EF5541" w:rsidDel="00745346">
          <w:rPr>
            <w:color w:val="0000FF"/>
          </w:rPr>
          <w:fldChar w:fldCharType="begin"/>
        </w:r>
        <w:r w:rsidR="00AC7900" w:rsidRPr="00EF5541" w:rsidDel="00745346">
          <w:rPr>
            <w:color w:val="0000FF"/>
            <w:sz w:val="24"/>
          </w:rPr>
          <w:delInstrText xml:space="preserve"> HYPERLINK "http://www.fsis.usda.gov/images/KC/safe_handling_label_hi.jpg" </w:delInstrText>
        </w:r>
        <w:r w:rsidR="00AC7900" w:rsidRPr="00EF5541" w:rsidDel="00745346">
          <w:rPr>
            <w:color w:val="0000FF"/>
          </w:rPr>
          <w:fldChar w:fldCharType="separate"/>
        </w:r>
        <w:r w:rsidR="00AC7900" w:rsidRPr="00EF5541" w:rsidDel="00745346">
          <w:rPr>
            <w:rStyle w:val="Hyperlink"/>
            <w:sz w:val="24"/>
          </w:rPr>
          <w:delText>http://www.fsis.usda.gov/images/KC/safe_handling_label_hi.jpg</w:delText>
        </w:r>
        <w:r w:rsidR="00AC7900" w:rsidRPr="00EF5541" w:rsidDel="00745346">
          <w:rPr>
            <w:color w:val="0000FF"/>
          </w:rPr>
          <w:fldChar w:fldCharType="end"/>
        </w:r>
      </w:del>
    </w:p>
    <w:p w:rsidR="00EE55A8" w:rsidRDefault="00EE55A8" w:rsidP="00EE55A8">
      <w:pPr>
        <w:pStyle w:val="BodyTextIndent2"/>
        <w:ind w:left="0" w:firstLine="0"/>
        <w:rPr>
          <w:color w:val="0000FF"/>
          <w:sz w:val="24"/>
        </w:rPr>
      </w:pPr>
    </w:p>
    <w:p w:rsidR="00EE55A8" w:rsidRPr="00EF5541" w:rsidRDefault="001853D7" w:rsidP="00AB25C9">
      <w:pPr>
        <w:pStyle w:val="BodyTextIndent2"/>
        <w:ind w:left="0" w:firstLine="0"/>
        <w:jc w:val="center"/>
        <w:rPr>
          <w:sz w:val="24"/>
        </w:rPr>
      </w:pPr>
      <w:del w:id="378" w:author="Caree2" w:date="2016-10-26T18:17:00Z">
        <w:r w:rsidDel="00745346">
          <w:rPr>
            <w:noProof/>
          </w:rPr>
          <w:drawing>
            <wp:inline distT="0" distB="0" distL="0" distR="0" wp14:anchorId="0D304174" wp14:editId="0F4BAEB9">
              <wp:extent cx="4286250" cy="3248025"/>
              <wp:effectExtent l="0" t="0" r="0" b="9525"/>
              <wp:docPr id="2" name="Picture 2" descr="safe_handling_label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fe_handling_label_h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86250" cy="3248025"/>
                      </a:xfrm>
                      <a:prstGeom prst="rect">
                        <a:avLst/>
                      </a:prstGeom>
                      <a:noFill/>
                      <a:ln>
                        <a:noFill/>
                      </a:ln>
                    </pic:spPr>
                  </pic:pic>
                </a:graphicData>
              </a:graphic>
            </wp:inline>
          </w:drawing>
        </w:r>
      </w:del>
    </w:p>
    <w:p w:rsidR="00AC7900" w:rsidRPr="00871E1A" w:rsidRDefault="00AC7900" w:rsidP="00AC7900">
      <w:pPr>
        <w:pStyle w:val="BodyTextIndent2"/>
        <w:ind w:left="2160" w:firstLine="0"/>
        <w:rPr>
          <w:sz w:val="24"/>
        </w:rPr>
      </w:pPr>
    </w:p>
    <w:p w:rsidR="001A4B38" w:rsidRDefault="001A4B38">
      <w:pPr>
        <w:rPr>
          <w:ins w:id="379" w:author="Caree2" w:date="2016-10-28T06:11:00Z"/>
          <w:rFonts w:ascii="Times New Roman" w:hAnsi="Times New Roman"/>
          <w:b/>
          <w:bCs/>
          <w:color w:val="000000"/>
          <w:sz w:val="28"/>
          <w:szCs w:val="20"/>
        </w:rPr>
      </w:pPr>
      <w:ins w:id="380" w:author="Caree2" w:date="2016-10-28T06:11:00Z">
        <w:r>
          <w:br w:type="page"/>
        </w:r>
      </w:ins>
    </w:p>
    <w:p w:rsidR="00EF5541" w:rsidRDefault="00371252" w:rsidP="00EF5541">
      <w:pPr>
        <w:pStyle w:val="StyleHeading114ptBoldUnderlineLeft"/>
        <w:rPr>
          <w:ins w:id="381" w:author="Caree2" w:date="2016-10-28T06:11:00Z"/>
        </w:rPr>
      </w:pPr>
      <w:bookmarkStart w:id="382" w:name="_Toc465593220"/>
      <w:r>
        <w:lastRenderedPageBreak/>
        <w:t>1.</w:t>
      </w:r>
      <w:ins w:id="383" w:author="Caree2" w:date="2016-10-29T13:08:00Z">
        <w:r w:rsidR="00673EC6">
          <w:t>3</w:t>
        </w:r>
      </w:ins>
      <w:del w:id="384" w:author="Caree2" w:date="2016-10-29T13:08:00Z">
        <w:r w:rsidDel="00673EC6">
          <w:delText>2</w:delText>
        </w:r>
      </w:del>
      <w:r>
        <w:t xml:space="preserve"> </w:t>
      </w:r>
      <w:del w:id="385" w:author="Caree2" w:date="2016-10-26T18:17:00Z">
        <w:r w:rsidDel="00745346">
          <w:delText>-</w:delText>
        </w:r>
      </w:del>
      <w:ins w:id="386" w:author="Caree2" w:date="2016-10-26T18:17:00Z">
        <w:r w:rsidR="00745346">
          <w:t>–</w:t>
        </w:r>
      </w:ins>
      <w:r>
        <w:t xml:space="preserve"> </w:t>
      </w:r>
      <w:ins w:id="387" w:author="Caree2" w:date="2016-10-28T06:11:00Z">
        <w:r w:rsidR="001A4B38">
          <w:t>Choose Eureka and Web as starter projects</w:t>
        </w:r>
      </w:ins>
      <w:bookmarkEnd w:id="382"/>
      <w:del w:id="388" w:author="Caree2" w:date="2016-10-26T18:17:00Z">
        <w:r w:rsidR="00EF5541" w:rsidRPr="00EF5541" w:rsidDel="00745346">
          <w:delText>MPPU Operation</w:delText>
        </w:r>
      </w:del>
    </w:p>
    <w:p w:rsidR="001A4B38" w:rsidRDefault="001A4B38" w:rsidP="00EF5541">
      <w:pPr>
        <w:pStyle w:val="StyleHeading114ptBoldUnderlineLeft"/>
        <w:rPr>
          <w:ins w:id="389" w:author="Caree2" w:date="2016-10-28T06:11:00Z"/>
        </w:rPr>
      </w:pPr>
    </w:p>
    <w:p w:rsidR="001A4B38" w:rsidRPr="00EF5541" w:rsidRDefault="008C77C5">
      <w:pPr>
        <w:pPrChange w:id="390" w:author="Caree2" w:date="2016-10-29T13:03:00Z">
          <w:pPr>
            <w:pStyle w:val="h1"/>
          </w:pPr>
        </w:pPrChange>
      </w:pPr>
      <w:ins w:id="391" w:author="Caree2" w:date="2016-10-29T13:03:00Z">
        <w:r>
          <w:rPr>
            <w:noProof/>
          </w:rPr>
          <w:drawing>
            <wp:inline distT="0" distB="0" distL="0" distR="0" wp14:anchorId="46552DEE" wp14:editId="4CCFE9D0">
              <wp:extent cx="5486400" cy="52648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5264834"/>
                      </a:xfrm>
                      <a:prstGeom prst="rect">
                        <a:avLst/>
                      </a:prstGeom>
                    </pic:spPr>
                  </pic:pic>
                </a:graphicData>
              </a:graphic>
            </wp:inline>
          </w:drawing>
        </w:r>
      </w:ins>
    </w:p>
    <w:p w:rsidR="00EF5541" w:rsidRPr="00871E1A" w:rsidRDefault="00EF5541" w:rsidP="00EF5541">
      <w:pPr>
        <w:shd w:val="clear" w:color="auto" w:fill="FFFFFF"/>
        <w:ind w:hanging="90"/>
        <w:rPr>
          <w:rFonts w:ascii="Times New Roman" w:hAnsi="Times New Roman"/>
          <w:color w:val="000000"/>
          <w:sz w:val="28"/>
        </w:rPr>
      </w:pPr>
    </w:p>
    <w:p w:rsidR="005A35B4" w:rsidRPr="00B86B1C" w:rsidDel="00745346" w:rsidRDefault="005A35B4">
      <w:pPr>
        <w:pStyle w:val="Heading3"/>
        <w:ind w:left="1080"/>
        <w:rPr>
          <w:del w:id="392" w:author="Caree2" w:date="2016-10-26T18:17:00Z"/>
        </w:rPr>
        <w:pPrChange w:id="393" w:author="Caree2" w:date="2016-10-26T18:17:00Z">
          <w:pPr>
            <w:pStyle w:val="Heading3"/>
          </w:pPr>
        </w:pPrChange>
      </w:pPr>
      <w:del w:id="394" w:author="Caree2" w:date="2016-10-26T18:17:00Z">
        <w:r w:rsidRPr="00B86B1C" w:rsidDel="00745346">
          <w:delText xml:space="preserve">WATER USED IN PROCESSING </w:delText>
        </w:r>
        <w:r w:rsidR="003231FC" w:rsidDel="00745346">
          <w:delText>and</w:delText>
        </w:r>
        <w:r w:rsidRPr="00B86B1C" w:rsidDel="00745346">
          <w:delText xml:space="preserve"> SANITATION:</w:delText>
        </w:r>
      </w:del>
    </w:p>
    <w:p w:rsidR="005A35B4" w:rsidRPr="00871E1A" w:rsidDel="00745346" w:rsidRDefault="005A35B4">
      <w:pPr>
        <w:shd w:val="clear" w:color="auto" w:fill="FFFFFF"/>
        <w:ind w:left="1080"/>
        <w:rPr>
          <w:del w:id="395" w:author="Caree2" w:date="2016-10-26T18:17:00Z"/>
          <w:rFonts w:ascii="Times New Roman" w:hAnsi="Times New Roman"/>
          <w:color w:val="000000"/>
        </w:rPr>
        <w:pPrChange w:id="396" w:author="Caree2" w:date="2016-10-26T18:17:00Z">
          <w:pPr>
            <w:shd w:val="clear" w:color="auto" w:fill="FFFFFF"/>
            <w:ind w:left="360"/>
          </w:pPr>
        </w:pPrChange>
      </w:pPr>
      <w:del w:id="397" w:author="Caree2" w:date="2016-10-26T18:17:00Z">
        <w:r w:rsidRPr="00871E1A" w:rsidDel="00745346">
          <w:rPr>
            <w:rFonts w:ascii="Times New Roman" w:hAnsi="Times New Roman"/>
            <w:color w:val="000000"/>
          </w:rPr>
          <w:delText xml:space="preserve">All water used on the MPPU </w:delText>
        </w:r>
        <w:r w:rsidR="003231FC" w:rsidDel="00745346">
          <w:rPr>
            <w:rFonts w:ascii="Times New Roman" w:hAnsi="Times New Roman"/>
            <w:color w:val="000000"/>
          </w:rPr>
          <w:delText>for</w:delText>
        </w:r>
        <w:r w:rsidRPr="00871E1A" w:rsidDel="00745346">
          <w:rPr>
            <w:rFonts w:ascii="Times New Roman" w:hAnsi="Times New Roman"/>
            <w:color w:val="000000"/>
          </w:rPr>
          <w:delText xml:space="preserve"> processing, cleaning and sanitation, chilling tanks and ice manufacture, and used in the production of whole raw poultry carcasses and giblets, </w:delText>
        </w:r>
        <w:r w:rsidR="003231FC" w:rsidDel="00745346">
          <w:rPr>
            <w:rFonts w:ascii="Times New Roman" w:hAnsi="Times New Roman"/>
            <w:color w:val="000000"/>
          </w:rPr>
          <w:delText>must</w:delText>
        </w:r>
        <w:r w:rsidRPr="00871E1A" w:rsidDel="00745346">
          <w:rPr>
            <w:rFonts w:ascii="Times New Roman" w:hAnsi="Times New Roman"/>
            <w:color w:val="000000"/>
          </w:rPr>
          <w:delText xml:space="preserve"> be potable.</w:delText>
        </w:r>
      </w:del>
    </w:p>
    <w:p w:rsidR="005A35B4" w:rsidRPr="000F77C5" w:rsidDel="00745346" w:rsidRDefault="005A35B4">
      <w:pPr>
        <w:shd w:val="clear" w:color="auto" w:fill="FFFFFF"/>
        <w:ind w:left="1080"/>
        <w:rPr>
          <w:del w:id="398" w:author="Caree2" w:date="2016-10-26T18:17:00Z"/>
          <w:rFonts w:ascii="Times New Roman" w:hAnsi="Times New Roman"/>
          <w:color w:val="000000"/>
        </w:rPr>
        <w:pPrChange w:id="399" w:author="Caree2" w:date="2016-10-26T18:17:00Z">
          <w:pPr>
            <w:shd w:val="clear" w:color="auto" w:fill="FFFFFF"/>
          </w:pPr>
        </w:pPrChange>
      </w:pPr>
    </w:p>
    <w:p w:rsidR="005A35B4" w:rsidRPr="00B86B1C" w:rsidDel="00745346" w:rsidRDefault="005A35B4">
      <w:pPr>
        <w:pStyle w:val="Heading8"/>
        <w:ind w:left="1080" w:firstLine="0"/>
        <w:rPr>
          <w:del w:id="400" w:author="Caree2" w:date="2016-10-26T18:17:00Z"/>
        </w:rPr>
        <w:pPrChange w:id="401" w:author="Caree2" w:date="2016-10-26T18:17:00Z">
          <w:pPr>
            <w:pStyle w:val="Heading8"/>
            <w:ind w:firstLine="0"/>
          </w:pPr>
        </w:pPrChange>
      </w:pPr>
      <w:del w:id="402" w:author="Caree2" w:date="2016-10-26T18:17:00Z">
        <w:r w:rsidRPr="00B86B1C" w:rsidDel="00745346">
          <w:delText xml:space="preserve">CLEANING </w:delText>
        </w:r>
        <w:r w:rsidR="00E857B2" w:rsidDel="00745346">
          <w:delText>and</w:delText>
        </w:r>
        <w:r w:rsidRPr="00B86B1C" w:rsidDel="00745346">
          <w:delText xml:space="preserve"> SANITATION AGENTS:</w:delText>
        </w:r>
      </w:del>
    </w:p>
    <w:p w:rsidR="005A35B4" w:rsidRPr="00871E1A" w:rsidDel="00745346" w:rsidRDefault="000F77C5">
      <w:pPr>
        <w:pStyle w:val="Heading8"/>
        <w:ind w:left="1080" w:firstLine="0"/>
        <w:rPr>
          <w:del w:id="403" w:author="Caree2" w:date="2016-10-26T18:17:00Z"/>
          <w:sz w:val="24"/>
        </w:rPr>
        <w:pPrChange w:id="404" w:author="Caree2" w:date="2016-10-26T18:17:00Z">
          <w:pPr>
            <w:pStyle w:val="Heading8"/>
            <w:ind w:left="360" w:firstLine="0"/>
          </w:pPr>
        </w:pPrChange>
      </w:pPr>
      <w:del w:id="405" w:author="Caree2" w:date="2016-10-26T18:17:00Z">
        <w:r w:rsidDel="00745346">
          <w:rPr>
            <w:sz w:val="24"/>
          </w:rPr>
          <w:delText>A</w:delText>
        </w:r>
        <w:r w:rsidR="005A35B4" w:rsidRPr="00871E1A" w:rsidDel="00745346">
          <w:rPr>
            <w:sz w:val="24"/>
          </w:rPr>
          <w:delText xml:space="preserve">ll cleaning agents </w:delText>
        </w:r>
        <w:r w:rsidRPr="00871E1A" w:rsidDel="00745346">
          <w:rPr>
            <w:sz w:val="24"/>
          </w:rPr>
          <w:delText xml:space="preserve">(soaps </w:delText>
        </w:r>
        <w:r w:rsidR="00B86B1C" w:rsidDel="00745346">
          <w:rPr>
            <w:sz w:val="24"/>
          </w:rPr>
          <w:delText>and</w:delText>
        </w:r>
        <w:r w:rsidRPr="00871E1A" w:rsidDel="00745346">
          <w:rPr>
            <w:sz w:val="24"/>
          </w:rPr>
          <w:delText xml:space="preserve"> detergents)</w:delText>
        </w:r>
        <w:r w:rsidDel="00745346">
          <w:rPr>
            <w:sz w:val="24"/>
          </w:rPr>
          <w:delText xml:space="preserve"> </w:delText>
        </w:r>
        <w:r w:rsidR="005A35B4" w:rsidRPr="00871E1A" w:rsidDel="00745346">
          <w:rPr>
            <w:sz w:val="24"/>
          </w:rPr>
          <w:delText>must be biodegradab</w:delText>
        </w:r>
        <w:r w:rsidR="00CA32BF" w:rsidRPr="00871E1A" w:rsidDel="00745346">
          <w:rPr>
            <w:sz w:val="24"/>
          </w:rPr>
          <w:delText>le</w:delText>
        </w:r>
        <w:r w:rsidR="005A35B4" w:rsidRPr="00871E1A" w:rsidDel="00745346">
          <w:rPr>
            <w:sz w:val="24"/>
          </w:rPr>
          <w:delText xml:space="preserve"> and used in prescribed </w:delText>
        </w:r>
        <w:r w:rsidR="00CA32BF" w:rsidRPr="00871E1A" w:rsidDel="00745346">
          <w:rPr>
            <w:sz w:val="24"/>
          </w:rPr>
          <w:delText xml:space="preserve">label </w:delText>
        </w:r>
        <w:r w:rsidR="005A35B4" w:rsidRPr="00871E1A" w:rsidDel="00745346">
          <w:rPr>
            <w:sz w:val="24"/>
          </w:rPr>
          <w:delText>concentrations and methods.</w:delText>
        </w:r>
      </w:del>
    </w:p>
    <w:p w:rsidR="005A35B4" w:rsidRPr="00871E1A" w:rsidDel="00745346" w:rsidRDefault="005A35B4">
      <w:pPr>
        <w:pStyle w:val="Heading8"/>
        <w:ind w:left="1080" w:firstLine="0"/>
        <w:rPr>
          <w:del w:id="406" w:author="Caree2" w:date="2016-10-26T18:17:00Z"/>
          <w:sz w:val="24"/>
        </w:rPr>
        <w:pPrChange w:id="407" w:author="Caree2" w:date="2016-10-26T18:17:00Z">
          <w:pPr>
            <w:pStyle w:val="Heading8"/>
            <w:ind w:left="360" w:firstLine="0"/>
          </w:pPr>
        </w:pPrChange>
      </w:pPr>
      <w:del w:id="408" w:author="Caree2" w:date="2016-10-26T18:17:00Z">
        <w:r w:rsidRPr="00871E1A" w:rsidDel="00745346">
          <w:rPr>
            <w:sz w:val="24"/>
          </w:rPr>
          <w:delText xml:space="preserve">Approved sanitizing agents for use on food contact </w:delText>
        </w:r>
        <w:r w:rsidR="00CA32BF" w:rsidRPr="00871E1A" w:rsidDel="00745346">
          <w:rPr>
            <w:sz w:val="24"/>
          </w:rPr>
          <w:delText>surfaces must be biodegradable</w:delText>
        </w:r>
        <w:r w:rsidRPr="00871E1A" w:rsidDel="00745346">
          <w:rPr>
            <w:sz w:val="24"/>
          </w:rPr>
          <w:delText xml:space="preserve"> and used in prescribed concentrations and methods.</w:delText>
        </w:r>
      </w:del>
    </w:p>
    <w:p w:rsidR="00CA32BF" w:rsidRPr="00871E1A" w:rsidDel="00745346" w:rsidRDefault="00CA32BF">
      <w:pPr>
        <w:ind w:left="1080"/>
        <w:rPr>
          <w:del w:id="409" w:author="Caree2" w:date="2016-10-26T18:17:00Z"/>
          <w:rFonts w:ascii="Times New Roman" w:hAnsi="Times New Roman"/>
        </w:rPr>
        <w:pPrChange w:id="410" w:author="Caree2" w:date="2016-10-26T18:17:00Z">
          <w:pPr>
            <w:ind w:left="1290"/>
          </w:pPr>
        </w:pPrChange>
      </w:pPr>
      <w:del w:id="411" w:author="Caree2" w:date="2016-10-26T18:17:00Z">
        <w:r w:rsidRPr="00871E1A" w:rsidDel="00745346">
          <w:rPr>
            <w:rFonts w:ascii="Times New Roman" w:hAnsi="Times New Roman"/>
          </w:rPr>
          <w:delText>Including:</w:delText>
        </w:r>
        <w:r w:rsidR="005A35B4" w:rsidRPr="00871E1A" w:rsidDel="00745346">
          <w:rPr>
            <w:rFonts w:ascii="Times New Roman" w:hAnsi="Times New Roman"/>
          </w:rPr>
          <w:delText xml:space="preserve"> C</w:delText>
        </w:r>
        <w:r w:rsidRPr="00871E1A" w:rsidDel="00745346">
          <w:rPr>
            <w:rFonts w:ascii="Times New Roman" w:hAnsi="Times New Roman"/>
          </w:rPr>
          <w:delText>hlorine (</w:delText>
        </w:r>
        <w:r w:rsidR="006D1A19" w:rsidDel="00745346">
          <w:rPr>
            <w:rFonts w:ascii="Times New Roman" w:hAnsi="Times New Roman"/>
          </w:rPr>
          <w:delText>i.e.</w:delText>
        </w:r>
        <w:r w:rsidR="00E857B2" w:rsidDel="00745346">
          <w:rPr>
            <w:rFonts w:ascii="Times New Roman" w:hAnsi="Times New Roman"/>
          </w:rPr>
          <w:delText>,</w:delText>
        </w:r>
        <w:r w:rsidR="006D1A19" w:rsidDel="00745346">
          <w:rPr>
            <w:rFonts w:ascii="Times New Roman" w:hAnsi="Times New Roman"/>
          </w:rPr>
          <w:delText xml:space="preserve"> household bleach</w:delText>
        </w:r>
        <w:r w:rsidRPr="00871E1A" w:rsidDel="00745346">
          <w:rPr>
            <w:rFonts w:ascii="Times New Roman" w:hAnsi="Times New Roman"/>
          </w:rPr>
          <w:delText xml:space="preserve">), </w:delText>
        </w:r>
        <w:r w:rsidR="005A35B4" w:rsidRPr="00871E1A" w:rsidDel="00745346">
          <w:rPr>
            <w:rFonts w:ascii="Times New Roman" w:hAnsi="Times New Roman"/>
          </w:rPr>
          <w:delText>Hydrogen per</w:delText>
        </w:r>
        <w:r w:rsidRPr="00871E1A" w:rsidDel="00745346">
          <w:rPr>
            <w:rFonts w:ascii="Times New Roman" w:hAnsi="Times New Roman"/>
          </w:rPr>
          <w:delText>oxide,</w:delText>
        </w:r>
        <w:r w:rsidR="000F77C5" w:rsidDel="00745346">
          <w:rPr>
            <w:rFonts w:ascii="Times New Roman" w:hAnsi="Times New Roman"/>
          </w:rPr>
          <w:delText xml:space="preserve"> and</w:delText>
        </w:r>
        <w:r w:rsidRPr="00871E1A" w:rsidDel="00745346">
          <w:rPr>
            <w:rFonts w:ascii="Times New Roman" w:hAnsi="Times New Roman"/>
          </w:rPr>
          <w:delText xml:space="preserve"> quaternary ammonia</w:delText>
        </w:r>
        <w:r w:rsidR="00E857B2" w:rsidDel="00745346">
          <w:rPr>
            <w:rFonts w:ascii="Times New Roman" w:hAnsi="Times New Roman"/>
          </w:rPr>
          <w:delText>-</w:delText>
        </w:r>
        <w:r w:rsidRPr="00871E1A" w:rsidDel="00745346">
          <w:rPr>
            <w:rFonts w:ascii="Times New Roman" w:hAnsi="Times New Roman"/>
          </w:rPr>
          <w:delText>based sanitizers.</w:delText>
        </w:r>
      </w:del>
    </w:p>
    <w:p w:rsidR="000F77C5" w:rsidDel="00745346" w:rsidRDefault="005A35B4">
      <w:pPr>
        <w:ind w:left="1080"/>
        <w:rPr>
          <w:del w:id="412" w:author="Caree2" w:date="2016-10-26T18:17:00Z"/>
          <w:rFonts w:ascii="Times New Roman" w:hAnsi="Times New Roman"/>
        </w:rPr>
        <w:pPrChange w:id="413" w:author="Caree2" w:date="2016-10-26T18:17:00Z">
          <w:pPr>
            <w:ind w:left="1290"/>
          </w:pPr>
        </w:pPrChange>
      </w:pPr>
      <w:del w:id="414" w:author="Caree2" w:date="2016-10-26T18:17:00Z">
        <w:r w:rsidRPr="00871E1A" w:rsidDel="00745346">
          <w:rPr>
            <w:rFonts w:ascii="Times New Roman" w:hAnsi="Times New Roman"/>
          </w:rPr>
          <w:tab/>
        </w:r>
      </w:del>
    </w:p>
    <w:p w:rsidR="005A35B4" w:rsidRPr="00B86B1C" w:rsidDel="00745346" w:rsidRDefault="005A35B4">
      <w:pPr>
        <w:ind w:left="1080"/>
        <w:rPr>
          <w:del w:id="415" w:author="Caree2" w:date="2016-10-26T18:17:00Z"/>
          <w:rFonts w:ascii="Times New Roman" w:hAnsi="Times New Roman"/>
          <w:sz w:val="28"/>
        </w:rPr>
        <w:pPrChange w:id="416" w:author="Caree2" w:date="2016-10-26T18:17:00Z">
          <w:pPr/>
        </w:pPrChange>
      </w:pPr>
      <w:del w:id="417" w:author="Caree2" w:date="2016-10-26T18:17:00Z">
        <w:r w:rsidRPr="00B86B1C" w:rsidDel="00745346">
          <w:rPr>
            <w:rFonts w:ascii="Times New Roman" w:hAnsi="Times New Roman"/>
            <w:sz w:val="28"/>
          </w:rPr>
          <w:delText>EQUIPMENT MAINTENANCE AGENTS:</w:delText>
        </w:r>
      </w:del>
    </w:p>
    <w:p w:rsidR="005A35B4" w:rsidRPr="00871E1A" w:rsidDel="00745346" w:rsidRDefault="005A35B4">
      <w:pPr>
        <w:ind w:left="1080"/>
        <w:rPr>
          <w:del w:id="418" w:author="Caree2" w:date="2016-10-26T18:17:00Z"/>
          <w:rFonts w:ascii="Times New Roman" w:hAnsi="Times New Roman"/>
        </w:rPr>
        <w:pPrChange w:id="419" w:author="Caree2" w:date="2016-10-26T18:17:00Z">
          <w:pPr>
            <w:ind w:left="360"/>
          </w:pPr>
        </w:pPrChange>
      </w:pPr>
      <w:del w:id="420" w:author="Caree2" w:date="2016-10-26T18:17:00Z">
        <w:r w:rsidRPr="00871E1A" w:rsidDel="00745346">
          <w:rPr>
            <w:rFonts w:ascii="Times New Roman" w:hAnsi="Times New Roman"/>
          </w:rPr>
          <w:delText>Any agents used in equipment maintenance (whether such equipment is located on the MPPU or used in the production of whole raw poultry carcasses and giblets), including any lubricants applied to equipment surfaces subject to corrosion after final cleaning, rinse and sanitation, must be food grade.</w:delText>
        </w:r>
      </w:del>
    </w:p>
    <w:p w:rsidR="005A35B4" w:rsidRPr="00871E1A" w:rsidDel="00745346" w:rsidRDefault="005A35B4">
      <w:pPr>
        <w:ind w:left="1080"/>
        <w:rPr>
          <w:del w:id="421" w:author="Caree2" w:date="2016-10-26T18:17:00Z"/>
          <w:rFonts w:ascii="Times New Roman" w:hAnsi="Times New Roman"/>
        </w:rPr>
        <w:pPrChange w:id="422" w:author="Caree2" w:date="2016-10-26T18:17:00Z">
          <w:pPr>
            <w:ind w:left="1440"/>
          </w:pPr>
        </w:pPrChange>
      </w:pPr>
      <w:del w:id="423" w:author="Caree2" w:date="2016-10-26T18:17:00Z">
        <w:r w:rsidRPr="00871E1A" w:rsidDel="00745346">
          <w:rPr>
            <w:rFonts w:ascii="Times New Roman" w:hAnsi="Times New Roman"/>
          </w:rPr>
          <w:tab/>
        </w:r>
      </w:del>
    </w:p>
    <w:p w:rsidR="005A35B4" w:rsidRPr="00B86B1C" w:rsidDel="00745346" w:rsidRDefault="005A35B4">
      <w:pPr>
        <w:ind w:left="1080"/>
        <w:rPr>
          <w:del w:id="424" w:author="Caree2" w:date="2016-10-26T18:17:00Z"/>
          <w:rFonts w:ascii="Times New Roman" w:hAnsi="Times New Roman"/>
          <w:sz w:val="28"/>
        </w:rPr>
        <w:pPrChange w:id="425" w:author="Caree2" w:date="2016-10-26T18:17:00Z">
          <w:pPr>
            <w:ind w:left="1530" w:hanging="1530"/>
          </w:pPr>
        </w:pPrChange>
      </w:pPr>
      <w:del w:id="426" w:author="Caree2" w:date="2016-10-26T18:17:00Z">
        <w:r w:rsidRPr="00B86B1C" w:rsidDel="00745346">
          <w:rPr>
            <w:rFonts w:ascii="Times New Roman" w:hAnsi="Times New Roman"/>
            <w:sz w:val="28"/>
          </w:rPr>
          <w:delText>ENVIRONMENTAL CONSIDERATIONS:</w:delText>
        </w:r>
      </w:del>
    </w:p>
    <w:p w:rsidR="006A0E76" w:rsidDel="00745346" w:rsidRDefault="005A35B4">
      <w:pPr>
        <w:shd w:val="clear" w:color="auto" w:fill="FFFFFF"/>
        <w:ind w:left="1080"/>
        <w:rPr>
          <w:del w:id="427" w:author="Caree2" w:date="2016-10-26T18:17:00Z"/>
          <w:rFonts w:ascii="Times New Roman" w:hAnsi="Times New Roman"/>
        </w:rPr>
        <w:pPrChange w:id="428" w:author="Caree2" w:date="2016-10-26T18:17:00Z">
          <w:pPr>
            <w:shd w:val="clear" w:color="auto" w:fill="FFFFFF"/>
            <w:ind w:left="360"/>
          </w:pPr>
        </w:pPrChange>
      </w:pPr>
      <w:del w:id="429" w:author="Caree2" w:date="2016-10-26T18:17:00Z">
        <w:r w:rsidRPr="00871E1A" w:rsidDel="00745346">
          <w:rPr>
            <w:rFonts w:ascii="Times New Roman" w:hAnsi="Times New Roman"/>
          </w:rPr>
          <w:delText>The MPPU unit must be managed in a manne</w:delText>
        </w:r>
        <w:r w:rsidR="001124C4" w:rsidRPr="00871E1A" w:rsidDel="00745346">
          <w:rPr>
            <w:rFonts w:ascii="Times New Roman" w:hAnsi="Times New Roman"/>
          </w:rPr>
          <w:delText xml:space="preserve">r that protects the environment and is in accordance with </w:delText>
        </w:r>
        <w:r w:rsidR="00E857B2" w:rsidDel="00745346">
          <w:rPr>
            <w:rFonts w:ascii="Times New Roman" w:hAnsi="Times New Roman"/>
          </w:rPr>
          <w:delText>Massachusetts Department of Environmental Protection</w:delText>
        </w:r>
        <w:r w:rsidR="001124C4" w:rsidRPr="00871E1A" w:rsidDel="00745346">
          <w:rPr>
            <w:rFonts w:ascii="Times New Roman" w:hAnsi="Times New Roman"/>
          </w:rPr>
          <w:delText xml:space="preserve"> guidelines</w:delText>
        </w:r>
        <w:r w:rsidR="00E857B2" w:rsidDel="00745346">
          <w:rPr>
            <w:rFonts w:ascii="Times New Roman" w:hAnsi="Times New Roman"/>
          </w:rPr>
          <w:delText>,</w:delText>
        </w:r>
        <w:r w:rsidRPr="00871E1A" w:rsidDel="00745346">
          <w:rPr>
            <w:rFonts w:ascii="Times New Roman" w:hAnsi="Times New Roman"/>
          </w:rPr>
          <w:delText xml:space="preserve"> including </w:delText>
        </w:r>
        <w:r w:rsidR="00FA2E88" w:rsidRPr="00871E1A" w:rsidDel="00745346">
          <w:rPr>
            <w:rFonts w:ascii="Times New Roman" w:hAnsi="Times New Roman"/>
          </w:rPr>
          <w:delText>those related to wastes</w:delText>
        </w:r>
        <w:r w:rsidRPr="00871E1A" w:rsidDel="00745346">
          <w:rPr>
            <w:rFonts w:ascii="Times New Roman" w:hAnsi="Times New Roman"/>
          </w:rPr>
          <w:delText xml:space="preserve"> an</w:delText>
        </w:r>
        <w:r w:rsidR="006A0E76" w:rsidDel="00745346">
          <w:rPr>
            <w:rFonts w:ascii="Times New Roman" w:hAnsi="Times New Roman"/>
          </w:rPr>
          <w:delText>d groundwater. Please refer to:</w:delText>
        </w:r>
      </w:del>
    </w:p>
    <w:p w:rsidR="006A0E76" w:rsidDel="00745346" w:rsidRDefault="005A35B4">
      <w:pPr>
        <w:shd w:val="clear" w:color="auto" w:fill="FFFFFF"/>
        <w:ind w:left="1080"/>
        <w:rPr>
          <w:del w:id="430" w:author="Caree2" w:date="2016-10-26T18:17:00Z"/>
          <w:rFonts w:ascii="Times New Roman" w:hAnsi="Times New Roman"/>
        </w:rPr>
        <w:pPrChange w:id="431" w:author="Caree2" w:date="2016-10-26T18:17:00Z">
          <w:pPr>
            <w:numPr>
              <w:numId w:val="46"/>
            </w:numPr>
            <w:shd w:val="clear" w:color="auto" w:fill="FFFFFF"/>
            <w:tabs>
              <w:tab w:val="num" w:pos="1080"/>
            </w:tabs>
            <w:ind w:left="1080" w:hanging="360"/>
          </w:pPr>
        </w:pPrChange>
      </w:pPr>
      <w:del w:id="432" w:author="Caree2" w:date="2016-10-26T18:17:00Z">
        <w:r w:rsidRPr="00871E1A" w:rsidDel="00745346">
          <w:rPr>
            <w:rFonts w:ascii="Times New Roman" w:hAnsi="Times New Roman"/>
          </w:rPr>
          <w:delText>MPPU Good Manuf</w:delText>
        </w:r>
        <w:r w:rsidR="006A0E76" w:rsidDel="00745346">
          <w:rPr>
            <w:rFonts w:ascii="Times New Roman" w:hAnsi="Times New Roman"/>
          </w:rPr>
          <w:delText>acturing Practices #</w:delText>
        </w:r>
        <w:r w:rsidR="006D1A19" w:rsidDel="00745346">
          <w:rPr>
            <w:rFonts w:ascii="Times New Roman" w:hAnsi="Times New Roman"/>
          </w:rPr>
          <w:delText>2.9, page 1</w:delText>
        </w:r>
        <w:r w:rsidR="0023160F" w:rsidDel="00745346">
          <w:rPr>
            <w:rFonts w:ascii="Times New Roman" w:hAnsi="Times New Roman"/>
          </w:rPr>
          <w:delText>2</w:delText>
        </w:r>
        <w:r w:rsidR="00E857B2" w:rsidDel="00745346">
          <w:rPr>
            <w:rFonts w:ascii="Times New Roman" w:hAnsi="Times New Roman"/>
          </w:rPr>
          <w:delText>,</w:delText>
        </w:r>
      </w:del>
    </w:p>
    <w:p w:rsidR="005A35B4" w:rsidDel="00745346" w:rsidRDefault="005A35B4">
      <w:pPr>
        <w:shd w:val="clear" w:color="auto" w:fill="FFFFFF"/>
        <w:ind w:left="1080"/>
        <w:rPr>
          <w:del w:id="433" w:author="Caree2" w:date="2016-10-26T18:17:00Z"/>
          <w:rFonts w:ascii="Times New Roman" w:hAnsi="Times New Roman"/>
        </w:rPr>
        <w:pPrChange w:id="434" w:author="Caree2" w:date="2016-10-26T18:17:00Z">
          <w:pPr>
            <w:numPr>
              <w:numId w:val="46"/>
            </w:numPr>
            <w:shd w:val="clear" w:color="auto" w:fill="FFFFFF"/>
            <w:tabs>
              <w:tab w:val="num" w:pos="1080"/>
            </w:tabs>
            <w:ind w:left="1080" w:hanging="360"/>
          </w:pPr>
        </w:pPrChange>
      </w:pPr>
      <w:del w:id="435" w:author="Caree2" w:date="2016-10-26T18:17:00Z">
        <w:r w:rsidRPr="00871E1A" w:rsidDel="00745346">
          <w:rPr>
            <w:rFonts w:ascii="Times New Roman" w:hAnsi="Times New Roman"/>
          </w:rPr>
          <w:delText xml:space="preserve">MPPU Processing Water </w:delText>
        </w:r>
        <w:r w:rsidR="00B86B1C" w:rsidDel="00745346">
          <w:rPr>
            <w:rFonts w:ascii="Times New Roman" w:hAnsi="Times New Roman"/>
          </w:rPr>
          <w:delText>and</w:delText>
        </w:r>
        <w:r w:rsidRPr="00871E1A" w:rsidDel="00745346">
          <w:rPr>
            <w:rFonts w:ascii="Times New Roman" w:hAnsi="Times New Roman"/>
          </w:rPr>
          <w:delText xml:space="preserve"> Solid Waste Management Protocol </w:delText>
        </w:r>
        <w:r w:rsidR="00350F7F" w:rsidDel="00745346">
          <w:rPr>
            <w:rFonts w:ascii="Times New Roman" w:hAnsi="Times New Roman"/>
          </w:rPr>
          <w:delText>and</w:delText>
        </w:r>
        <w:r w:rsidRPr="00871E1A" w:rsidDel="00745346">
          <w:rPr>
            <w:rFonts w:ascii="Times New Roman" w:hAnsi="Times New Roman"/>
          </w:rPr>
          <w:delText xml:space="preserve"> Practic</w:delText>
        </w:r>
        <w:r w:rsidR="006A0E76" w:rsidDel="00745346">
          <w:rPr>
            <w:rFonts w:ascii="Times New Roman" w:hAnsi="Times New Roman"/>
          </w:rPr>
          <w:delText>e Log - Appendix C, page 45, and</w:delText>
        </w:r>
      </w:del>
    </w:p>
    <w:p w:rsidR="006A0E76" w:rsidRPr="0023160F" w:rsidRDefault="006A0E76">
      <w:pPr>
        <w:shd w:val="clear" w:color="auto" w:fill="FFFFFF"/>
        <w:ind w:left="1080"/>
        <w:rPr>
          <w:rFonts w:ascii="Times New Roman" w:hAnsi="Times New Roman"/>
        </w:rPr>
        <w:pPrChange w:id="436" w:author="Caree2" w:date="2016-10-26T18:17:00Z">
          <w:pPr>
            <w:numPr>
              <w:numId w:val="46"/>
            </w:numPr>
            <w:shd w:val="clear" w:color="auto" w:fill="FFFFFF"/>
            <w:tabs>
              <w:tab w:val="num" w:pos="1080"/>
            </w:tabs>
            <w:ind w:left="1080" w:hanging="360"/>
          </w:pPr>
        </w:pPrChange>
      </w:pPr>
      <w:del w:id="437" w:author="Caree2" w:date="2016-10-26T18:17:00Z">
        <w:r w:rsidRPr="0023160F" w:rsidDel="00745346">
          <w:rPr>
            <w:rFonts w:ascii="Times New Roman" w:hAnsi="Times New Roman"/>
            <w:bCs/>
            <w:szCs w:val="22"/>
          </w:rPr>
          <w:delText>DEP Guidelines and Best Management Practices for MPPU Waste Management - Appendix D, page 47</w:delText>
        </w:r>
      </w:del>
      <w:r w:rsidR="00E857B2" w:rsidRPr="0023160F">
        <w:rPr>
          <w:rFonts w:ascii="Times New Roman" w:hAnsi="Times New Roman"/>
          <w:bCs/>
          <w:szCs w:val="22"/>
        </w:rPr>
        <w:t>.</w:t>
      </w:r>
    </w:p>
    <w:p w:rsidR="005A35B4" w:rsidRPr="00871E1A" w:rsidRDefault="005A35B4">
      <w:pPr>
        <w:shd w:val="clear" w:color="auto" w:fill="FFFFFF"/>
        <w:ind w:left="360"/>
        <w:rPr>
          <w:rFonts w:ascii="Times New Roman" w:hAnsi="Times New Roman"/>
          <w:b/>
          <w:bCs/>
          <w:sz w:val="36"/>
        </w:rPr>
      </w:pPr>
      <w:r w:rsidRPr="00871E1A">
        <w:rPr>
          <w:rFonts w:ascii="Times New Roman" w:hAnsi="Times New Roman"/>
        </w:rPr>
        <w:tab/>
      </w:r>
      <w:r w:rsidRPr="00871E1A">
        <w:rPr>
          <w:rFonts w:ascii="Times New Roman" w:hAnsi="Times New Roman"/>
        </w:rPr>
        <w:tab/>
      </w:r>
      <w:r w:rsidRPr="00871E1A">
        <w:rPr>
          <w:rFonts w:ascii="Times New Roman" w:hAnsi="Times New Roman"/>
        </w:rPr>
        <w:tab/>
        <w:t xml:space="preserve"> </w:t>
      </w:r>
    </w:p>
    <w:p w:rsidR="005A35B4" w:rsidRPr="00871E1A" w:rsidRDefault="005A35B4">
      <w:pPr>
        <w:ind w:left="360"/>
        <w:rPr>
          <w:rFonts w:ascii="Times New Roman" w:hAnsi="Times New Roman"/>
        </w:rPr>
      </w:pPr>
    </w:p>
    <w:p w:rsidR="005A35B4" w:rsidRPr="00871E1A" w:rsidRDefault="005A35B4" w:rsidP="0012448C">
      <w:pPr>
        <w:pStyle w:val="StyleHeading114ptBoldUnderlineLeft"/>
        <w:sectPr w:rsidR="005A35B4" w:rsidRPr="00871E1A" w:rsidSect="00D73E1D">
          <w:pgSz w:w="12240" w:h="15840" w:code="1"/>
          <w:pgMar w:top="1152" w:right="1800" w:bottom="1152" w:left="1800" w:header="720" w:footer="720" w:gutter="0"/>
          <w:cols w:space="720"/>
          <w:docGrid w:linePitch="360"/>
        </w:sectPr>
      </w:pPr>
    </w:p>
    <w:p w:rsidR="0012448C" w:rsidRPr="00871E1A" w:rsidRDefault="0012448C">
      <w:pPr>
        <w:ind w:right="-720"/>
        <w:rPr>
          <w:rFonts w:ascii="Times New Roman" w:hAnsi="Times New Roman"/>
          <w:sz w:val="32"/>
        </w:rPr>
        <w:sectPr w:rsidR="0012448C" w:rsidRPr="00871E1A" w:rsidSect="00D73E1D">
          <w:type w:val="continuous"/>
          <w:pgSz w:w="12240" w:h="15840"/>
          <w:pgMar w:top="1152" w:right="1800" w:bottom="1152" w:left="1800" w:header="720" w:footer="720" w:gutter="0"/>
          <w:cols w:num="3" w:space="648"/>
          <w:docGrid w:linePitch="360"/>
        </w:sectPr>
      </w:pPr>
    </w:p>
    <w:p w:rsidR="001A4B38" w:rsidRDefault="003262FF">
      <w:pPr>
        <w:pStyle w:val="StyleHeading114ptBoldUnderlineLeft"/>
        <w:rPr>
          <w:ins w:id="438" w:author="Caree2" w:date="2016-10-28T06:12:00Z"/>
        </w:rPr>
        <w:pPrChange w:id="439" w:author="Caree2" w:date="2016-10-30T11:27:00Z">
          <w:pPr>
            <w:shd w:val="clear" w:color="auto" w:fill="FFFFFF"/>
          </w:pPr>
        </w:pPrChange>
      </w:pPr>
      <w:del w:id="440" w:author="Caree2" w:date="2016-10-26T18:18:00Z">
        <w:r w:rsidRPr="002612E3">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0" type="#_x0000_t75" style="position:absolute;margin-left:.9pt;margin-top:33.9pt;width:467.55pt;height:595.85pt;z-index:251663360">
              <v:imagedata r:id="rId16" o:title=""/>
              <w10:wrap type="square"/>
            </v:shape>
            <o:OLEObject Type="Embed" ProgID="Visio.Drawing.11" ShapeID="_x0000_s1080" DrawAspect="Content" ObjectID="_1539851885" r:id="rId17"/>
          </w:pict>
        </w:r>
      </w:del>
      <w:r w:rsidR="0012448C" w:rsidRPr="003075A9">
        <w:rPr>
          <w:rPrChange w:id="441" w:author="Caree2" w:date="2016-10-30T11:27:00Z">
            <w:rPr>
              <w:bCs/>
              <w:sz w:val="44"/>
              <w:szCs w:val="44"/>
            </w:rPr>
          </w:rPrChange>
        </w:rPr>
        <w:t xml:space="preserve"> </w:t>
      </w:r>
      <w:bookmarkStart w:id="442" w:name="_Toc465593221"/>
      <w:r w:rsidR="0012448C" w:rsidRPr="002612E3">
        <w:t>1.</w:t>
      </w:r>
      <w:ins w:id="443" w:author="Caree2" w:date="2016-10-29T13:08:00Z">
        <w:r w:rsidR="00673EC6">
          <w:t>4</w:t>
        </w:r>
      </w:ins>
      <w:del w:id="444" w:author="Caree2" w:date="2016-10-29T13:08:00Z">
        <w:r w:rsidR="0012448C" w:rsidRPr="002612E3" w:rsidDel="00673EC6">
          <w:delText>3</w:delText>
        </w:r>
      </w:del>
      <w:r w:rsidR="0012448C" w:rsidRPr="00745346">
        <w:rPr>
          <w:rPrChange w:id="445" w:author="Caree2" w:date="2016-10-26T18:18:00Z">
            <w:rPr>
              <w:bCs/>
            </w:rPr>
          </w:rPrChange>
        </w:rPr>
        <w:t xml:space="preserve"> </w:t>
      </w:r>
      <w:del w:id="446" w:author="Caree2" w:date="2016-10-26T18:18:00Z">
        <w:r w:rsidR="0012448C" w:rsidRPr="00745346" w:rsidDel="00745346">
          <w:rPr>
            <w:rPrChange w:id="447" w:author="Caree2" w:date="2016-10-26T18:18:00Z">
              <w:rPr>
                <w:bCs/>
              </w:rPr>
            </w:rPrChange>
          </w:rPr>
          <w:delText>-</w:delText>
        </w:r>
      </w:del>
      <w:ins w:id="448" w:author="Caree2" w:date="2016-10-26T18:18:00Z">
        <w:r w:rsidR="00745346">
          <w:t>–</w:t>
        </w:r>
      </w:ins>
      <w:r w:rsidR="0012448C" w:rsidRPr="002612E3">
        <w:t xml:space="preserve"> </w:t>
      </w:r>
      <w:ins w:id="449" w:author="Caree2" w:date="2016-10-28T06:12:00Z">
        <w:r w:rsidR="001A4B38">
          <w:t>Click Finish Now</w:t>
        </w:r>
        <w:bookmarkEnd w:id="442"/>
      </w:ins>
    </w:p>
    <w:p w:rsidR="001A4B38" w:rsidRDefault="001A4B38">
      <w:pPr>
        <w:pStyle w:val="h1"/>
        <w:rPr>
          <w:ins w:id="450" w:author="Caree2" w:date="2016-10-28T06:12:00Z"/>
        </w:rPr>
        <w:pPrChange w:id="451" w:author="Caree2" w:date="2016-10-26T18:19:00Z">
          <w:pPr>
            <w:shd w:val="clear" w:color="auto" w:fill="FFFFFF"/>
          </w:pPr>
        </w:pPrChange>
      </w:pPr>
    </w:p>
    <w:p w:rsidR="00FE3307" w:rsidRDefault="008C77C5">
      <w:pPr>
        <w:rPr>
          <w:ins w:id="452" w:author="Caree2" w:date="2016-10-26T18:19:00Z"/>
        </w:rPr>
        <w:pPrChange w:id="453" w:author="Caree2" w:date="2016-10-29T13:04:00Z">
          <w:pPr>
            <w:shd w:val="clear" w:color="auto" w:fill="FFFFFF"/>
          </w:pPr>
        </w:pPrChange>
      </w:pPr>
      <w:ins w:id="454" w:author="Caree2" w:date="2016-10-29T13:04:00Z">
        <w:r>
          <w:rPr>
            <w:noProof/>
          </w:rPr>
          <w:drawing>
            <wp:inline distT="0" distB="0" distL="0" distR="0" wp14:anchorId="78E75F67" wp14:editId="5F43FA43">
              <wp:extent cx="4514850" cy="42905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514850" cy="4290555"/>
                      </a:xfrm>
                      <a:prstGeom prst="rect">
                        <a:avLst/>
                      </a:prstGeom>
                    </pic:spPr>
                  </pic:pic>
                </a:graphicData>
              </a:graphic>
            </wp:inline>
          </w:drawing>
        </w:r>
      </w:ins>
      <w:del w:id="455" w:author="Caree2" w:date="2016-10-26T18:18:00Z">
        <w:r w:rsidR="0012448C" w:rsidRPr="00745346" w:rsidDel="00745346">
          <w:rPr>
            <w:b/>
          </w:rPr>
          <w:delText>MPPU Food Productio</w:delText>
        </w:r>
      </w:del>
      <w:del w:id="456" w:author="Caree2" w:date="2016-10-26T18:19:00Z">
        <w:r w:rsidR="0012448C" w:rsidRPr="00745346" w:rsidDel="00745346">
          <w:rPr>
            <w:b/>
          </w:rPr>
          <w:delText>n Process Flow Diagram</w:delText>
        </w:r>
      </w:del>
    </w:p>
    <w:p w:rsidR="00FE3307" w:rsidRDefault="00FE3307">
      <w:pPr>
        <w:pStyle w:val="h1"/>
        <w:rPr>
          <w:ins w:id="457" w:author="Caree2" w:date="2016-10-26T18:19:00Z"/>
        </w:rPr>
        <w:pPrChange w:id="458" w:author="Caree2" w:date="2016-10-26T18:18:00Z">
          <w:pPr>
            <w:shd w:val="clear" w:color="auto" w:fill="FFFFFF"/>
          </w:pPr>
        </w:pPrChange>
      </w:pPr>
    </w:p>
    <w:p w:rsidR="008C77C5" w:rsidRDefault="008C77C5">
      <w:pPr>
        <w:rPr>
          <w:ins w:id="459" w:author="Caree2" w:date="2016-10-29T13:04:00Z"/>
          <w:rFonts w:ascii="Times New Roman" w:hAnsi="Times New Roman"/>
          <w:b/>
          <w:bCs/>
          <w:color w:val="000000"/>
          <w:sz w:val="28"/>
          <w:szCs w:val="20"/>
        </w:rPr>
      </w:pPr>
      <w:ins w:id="460" w:author="Caree2" w:date="2016-10-29T13:04:00Z">
        <w:r>
          <w:br w:type="page"/>
        </w:r>
      </w:ins>
    </w:p>
    <w:p w:rsidR="001A4B38" w:rsidRDefault="00673EC6">
      <w:pPr>
        <w:pStyle w:val="StyleHeading114ptBoldUnderlineLeft"/>
        <w:rPr>
          <w:ins w:id="461" w:author="Caree2" w:date="2016-10-29T13:04:00Z"/>
        </w:rPr>
        <w:pPrChange w:id="462" w:author="Caree2" w:date="2016-10-30T11:27:00Z">
          <w:pPr>
            <w:shd w:val="clear" w:color="auto" w:fill="FFFFFF"/>
          </w:pPr>
        </w:pPrChange>
      </w:pPr>
      <w:bookmarkStart w:id="463" w:name="_Toc465593222"/>
      <w:ins w:id="464" w:author="Caree2" w:date="2016-10-26T18:19:00Z">
        <w:r>
          <w:lastRenderedPageBreak/>
          <w:t>1.</w:t>
        </w:r>
      </w:ins>
      <w:ins w:id="465" w:author="Caree2" w:date="2016-10-29T13:09:00Z">
        <w:r>
          <w:t>5</w:t>
        </w:r>
      </w:ins>
      <w:ins w:id="466" w:author="Caree2" w:date="2016-10-26T18:19:00Z">
        <w:r w:rsidR="00FE3307" w:rsidRPr="00EA03DE">
          <w:t xml:space="preserve"> </w:t>
        </w:r>
        <w:r w:rsidR="00FE3307">
          <w:t>–</w:t>
        </w:r>
        <w:r w:rsidR="00FE3307" w:rsidRPr="00EA03DE">
          <w:t xml:space="preserve"> </w:t>
        </w:r>
      </w:ins>
      <w:ins w:id="467" w:author="Caree2" w:date="2016-10-28T06:13:00Z">
        <w:r w:rsidR="001A4B38">
          <w:t>Let Spring Tool Suite Prepare the Project</w:t>
        </w:r>
      </w:ins>
      <w:bookmarkEnd w:id="463"/>
    </w:p>
    <w:p w:rsidR="008C77C5" w:rsidRDefault="008C77C5">
      <w:pPr>
        <w:pStyle w:val="h1"/>
        <w:rPr>
          <w:ins w:id="468" w:author="Caree2" w:date="2016-10-29T13:04:00Z"/>
        </w:rPr>
        <w:pPrChange w:id="469" w:author="Caree2" w:date="2016-10-26T18:18:00Z">
          <w:pPr>
            <w:shd w:val="clear" w:color="auto" w:fill="FFFFFF"/>
          </w:pPr>
        </w:pPrChange>
      </w:pPr>
    </w:p>
    <w:p w:rsidR="008C77C5" w:rsidRDefault="008C77C5">
      <w:pPr>
        <w:rPr>
          <w:ins w:id="470" w:author="Caree2" w:date="2016-10-28T06:13:00Z"/>
        </w:rPr>
        <w:pPrChange w:id="471" w:author="Caree2" w:date="2016-10-29T13:42:00Z">
          <w:pPr>
            <w:shd w:val="clear" w:color="auto" w:fill="FFFFFF"/>
          </w:pPr>
        </w:pPrChange>
      </w:pPr>
      <w:ins w:id="472" w:author="Caree2" w:date="2016-10-29T13:04:00Z">
        <w:r>
          <w:rPr>
            <w:noProof/>
          </w:rPr>
          <w:drawing>
            <wp:inline distT="0" distB="0" distL="0" distR="0" wp14:anchorId="09F3BEFB" wp14:editId="66F248B8">
              <wp:extent cx="5219700" cy="37814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19700" cy="3781425"/>
                      </a:xfrm>
                      <a:prstGeom prst="rect">
                        <a:avLst/>
                      </a:prstGeom>
                    </pic:spPr>
                  </pic:pic>
                </a:graphicData>
              </a:graphic>
            </wp:inline>
          </w:drawing>
        </w:r>
      </w:ins>
    </w:p>
    <w:p w:rsidR="00FE3307" w:rsidRDefault="00FE3307">
      <w:pPr>
        <w:pStyle w:val="h1"/>
        <w:rPr>
          <w:ins w:id="473" w:author="Caree2" w:date="2016-10-28T06:13:00Z"/>
        </w:rPr>
        <w:pPrChange w:id="474" w:author="Caree2" w:date="2016-10-26T18:18:00Z">
          <w:pPr>
            <w:shd w:val="clear" w:color="auto" w:fill="FFFFFF"/>
          </w:pPr>
        </w:pPrChange>
      </w:pPr>
    </w:p>
    <w:p w:rsidR="001A4B38" w:rsidRDefault="001A4B38">
      <w:pPr>
        <w:rPr>
          <w:ins w:id="475" w:author="Caree2" w:date="2016-10-28T06:13:00Z"/>
        </w:rPr>
        <w:pPrChange w:id="476" w:author="Caree2" w:date="2016-10-28T06:13:00Z">
          <w:pPr>
            <w:shd w:val="clear" w:color="auto" w:fill="FFFFFF"/>
          </w:pPr>
        </w:pPrChange>
      </w:pPr>
    </w:p>
    <w:p w:rsidR="001A4B38" w:rsidRDefault="001A4B38">
      <w:pPr>
        <w:pStyle w:val="h1"/>
        <w:rPr>
          <w:ins w:id="477" w:author="Caree2" w:date="2016-10-26T18:19:00Z"/>
        </w:rPr>
        <w:pPrChange w:id="478" w:author="Caree2" w:date="2016-10-26T18:18:00Z">
          <w:pPr>
            <w:shd w:val="clear" w:color="auto" w:fill="FFFFFF"/>
          </w:pPr>
        </w:pPrChange>
      </w:pPr>
    </w:p>
    <w:p w:rsidR="00A40FD9" w:rsidRDefault="00A40FD9">
      <w:pPr>
        <w:rPr>
          <w:ins w:id="479" w:author="Caree2" w:date="2016-10-28T06:15:00Z"/>
          <w:rFonts w:ascii="Times New Roman" w:hAnsi="Times New Roman"/>
          <w:b/>
          <w:bCs/>
          <w:color w:val="000000"/>
          <w:sz w:val="28"/>
          <w:szCs w:val="20"/>
        </w:rPr>
      </w:pPr>
      <w:ins w:id="480" w:author="Caree2" w:date="2016-10-28T06:15:00Z">
        <w:r>
          <w:br w:type="page"/>
        </w:r>
      </w:ins>
    </w:p>
    <w:p w:rsidR="00FE3307" w:rsidRDefault="00FE3307">
      <w:pPr>
        <w:pStyle w:val="StyleHeading114ptBoldUnderlineLeft"/>
        <w:rPr>
          <w:ins w:id="481" w:author="Caree2" w:date="2016-10-28T06:14:00Z"/>
        </w:rPr>
        <w:pPrChange w:id="482" w:author="Caree2" w:date="2016-10-30T11:27:00Z">
          <w:pPr>
            <w:shd w:val="clear" w:color="auto" w:fill="FFFFFF"/>
          </w:pPr>
        </w:pPrChange>
      </w:pPr>
      <w:bookmarkStart w:id="483" w:name="_Toc465593223"/>
      <w:ins w:id="484" w:author="Caree2" w:date="2016-10-26T18:19:00Z">
        <w:r w:rsidRPr="00EA03DE">
          <w:lastRenderedPageBreak/>
          <w:t>1.</w:t>
        </w:r>
      </w:ins>
      <w:ins w:id="485" w:author="Caree2" w:date="2016-10-29T13:09:00Z">
        <w:r w:rsidR="00673EC6">
          <w:t>6</w:t>
        </w:r>
      </w:ins>
      <w:ins w:id="486" w:author="Caree2" w:date="2016-10-26T18:19:00Z">
        <w:r w:rsidRPr="00EA03DE">
          <w:t xml:space="preserve"> </w:t>
        </w:r>
        <w:r>
          <w:t>–</w:t>
        </w:r>
        <w:r w:rsidRPr="00EA03DE">
          <w:t xml:space="preserve"> </w:t>
        </w:r>
      </w:ins>
      <w:ins w:id="487" w:author="Caree2" w:date="2016-10-28T06:14:00Z">
        <w:r w:rsidR="001A4B38">
          <w:t>View the generated pom.xml</w:t>
        </w:r>
        <w:bookmarkEnd w:id="483"/>
      </w:ins>
    </w:p>
    <w:p w:rsidR="001A4B38" w:rsidRDefault="001A4B38">
      <w:pPr>
        <w:pStyle w:val="h1"/>
        <w:rPr>
          <w:ins w:id="488" w:author="Caree2" w:date="2016-10-28T06:14:00Z"/>
        </w:rPr>
        <w:pPrChange w:id="489" w:author="Caree2" w:date="2016-10-26T18:18:00Z">
          <w:pPr>
            <w:shd w:val="clear" w:color="auto" w:fill="FFFFFF"/>
          </w:pPr>
        </w:pPrChange>
      </w:pPr>
    </w:p>
    <w:p w:rsidR="008F1CFA" w:rsidRDefault="008F1CFA" w:rsidP="008F1CFA">
      <w:pPr>
        <w:rPr>
          <w:ins w:id="490" w:author="Caree2" w:date="2016-11-05T10:39:00Z"/>
        </w:rPr>
      </w:pPr>
      <w:ins w:id="491" w:author="Caree2" w:date="2016-11-05T10:39:00Z">
        <w:r>
          <w:t>&lt;?xml version="1.0" encoding="UTF-8"?&gt;</w:t>
        </w:r>
      </w:ins>
    </w:p>
    <w:p w:rsidR="008F1CFA" w:rsidRDefault="008F1CFA" w:rsidP="008F1CFA">
      <w:pPr>
        <w:rPr>
          <w:ins w:id="492" w:author="Caree2" w:date="2016-11-05T10:39:00Z"/>
        </w:rPr>
      </w:pPr>
      <w:ins w:id="493" w:author="Caree2" w:date="2016-11-05T10:39:00Z">
        <w:r>
          <w:t>&lt;project xmlns="http://maven.apache.org/POM/4.0.0" xmlns:xsi="http://www.w3.org/2001/XMLSchema-instance"</w:t>
        </w:r>
      </w:ins>
    </w:p>
    <w:p w:rsidR="008F1CFA" w:rsidRDefault="008F1CFA" w:rsidP="008F1CFA">
      <w:pPr>
        <w:rPr>
          <w:ins w:id="494" w:author="Caree2" w:date="2016-11-05T10:39:00Z"/>
        </w:rPr>
      </w:pPr>
      <w:ins w:id="495" w:author="Caree2" w:date="2016-11-05T10:39:00Z">
        <w:r>
          <w:tab/>
          <w:t>xsi:schemaLocation="http://maven.apache.org/POM/4.0.0 http://maven.apache.org/xsd/maven-4.0.0.xsd"&gt;</w:t>
        </w:r>
      </w:ins>
    </w:p>
    <w:p w:rsidR="008F1CFA" w:rsidRDefault="008F1CFA" w:rsidP="008F1CFA">
      <w:pPr>
        <w:rPr>
          <w:ins w:id="496" w:author="Caree2" w:date="2016-11-05T10:39:00Z"/>
        </w:rPr>
      </w:pPr>
      <w:ins w:id="497" w:author="Caree2" w:date="2016-11-05T10:39:00Z">
        <w:r>
          <w:tab/>
          <w:t>&lt;modelVersion&gt;4.0.0&lt;/modelVersion&gt;</w:t>
        </w:r>
      </w:ins>
    </w:p>
    <w:p w:rsidR="008F1CFA" w:rsidRDefault="008F1CFA" w:rsidP="008F1CFA">
      <w:pPr>
        <w:rPr>
          <w:ins w:id="498" w:author="Caree2" w:date="2016-11-05T10:39:00Z"/>
        </w:rPr>
      </w:pPr>
    </w:p>
    <w:p w:rsidR="008F1CFA" w:rsidRDefault="008F1CFA" w:rsidP="008F1CFA">
      <w:pPr>
        <w:rPr>
          <w:ins w:id="499" w:author="Caree2" w:date="2016-11-05T10:39:00Z"/>
        </w:rPr>
      </w:pPr>
      <w:ins w:id="500" w:author="Caree2" w:date="2016-11-05T10:39:00Z">
        <w:r>
          <w:tab/>
          <w:t>&lt;groupId&gt;com.rollingstone&lt;/groupId&gt;</w:t>
        </w:r>
      </w:ins>
    </w:p>
    <w:p w:rsidR="008F1CFA" w:rsidRDefault="008F1CFA" w:rsidP="008F1CFA">
      <w:pPr>
        <w:rPr>
          <w:ins w:id="501" w:author="Caree2" w:date="2016-11-05T10:39:00Z"/>
        </w:rPr>
      </w:pPr>
      <w:ins w:id="502" w:author="Caree2" w:date="2016-11-05T10:39:00Z">
        <w:r>
          <w:tab/>
          <w:t>&lt;artifactId&gt;udemy-ecomm-user-service&lt;/artifactId&gt;</w:t>
        </w:r>
      </w:ins>
    </w:p>
    <w:p w:rsidR="008F1CFA" w:rsidRDefault="008F1CFA" w:rsidP="008F1CFA">
      <w:pPr>
        <w:rPr>
          <w:ins w:id="503" w:author="Caree2" w:date="2016-11-05T10:39:00Z"/>
        </w:rPr>
      </w:pPr>
      <w:ins w:id="504" w:author="Caree2" w:date="2016-11-05T10:39:00Z">
        <w:r>
          <w:tab/>
          <w:t>&lt;version&gt;1.0&lt;/version&gt;</w:t>
        </w:r>
      </w:ins>
    </w:p>
    <w:p w:rsidR="008F1CFA" w:rsidRDefault="008F1CFA" w:rsidP="008F1CFA">
      <w:pPr>
        <w:rPr>
          <w:ins w:id="505" w:author="Caree2" w:date="2016-11-05T10:39:00Z"/>
        </w:rPr>
      </w:pPr>
      <w:ins w:id="506" w:author="Caree2" w:date="2016-11-05T10:39:00Z">
        <w:r>
          <w:tab/>
          <w:t>&lt;packaging&gt;jar&lt;/packaging&gt;</w:t>
        </w:r>
      </w:ins>
    </w:p>
    <w:p w:rsidR="008F1CFA" w:rsidRDefault="008F1CFA" w:rsidP="008F1CFA">
      <w:pPr>
        <w:rPr>
          <w:ins w:id="507" w:author="Caree2" w:date="2016-11-05T10:39:00Z"/>
        </w:rPr>
      </w:pPr>
      <w:ins w:id="508" w:author="Caree2" w:date="2016-11-05T10:39:00Z">
        <w:r>
          <w:tab/>
          <w:t>&lt;description&gt;Example project demonstrating Spring Cloud based User Microservice as a REST API&lt;/description&gt;</w:t>
        </w:r>
      </w:ins>
    </w:p>
    <w:p w:rsidR="008F1CFA" w:rsidRDefault="008F1CFA" w:rsidP="008F1CFA">
      <w:pPr>
        <w:rPr>
          <w:ins w:id="509" w:author="Caree2" w:date="2016-11-05T10:39:00Z"/>
        </w:rPr>
      </w:pPr>
    </w:p>
    <w:p w:rsidR="008F1CFA" w:rsidRDefault="008F1CFA" w:rsidP="008F1CFA">
      <w:pPr>
        <w:rPr>
          <w:ins w:id="510" w:author="Caree2" w:date="2016-11-05T10:39:00Z"/>
        </w:rPr>
      </w:pPr>
      <w:ins w:id="511" w:author="Caree2" w:date="2016-11-05T10:39:00Z">
        <w:r>
          <w:tab/>
          <w:t>&lt;parent&gt;</w:t>
        </w:r>
      </w:ins>
    </w:p>
    <w:p w:rsidR="008F1CFA" w:rsidRDefault="008F1CFA" w:rsidP="008F1CFA">
      <w:pPr>
        <w:rPr>
          <w:ins w:id="512" w:author="Caree2" w:date="2016-11-05T10:39:00Z"/>
        </w:rPr>
      </w:pPr>
      <w:ins w:id="513" w:author="Caree2" w:date="2016-11-05T10:39:00Z">
        <w:r>
          <w:tab/>
        </w:r>
        <w:r>
          <w:tab/>
          <w:t>&lt;groupId&gt;org.springframework.boot&lt;/groupId&gt;</w:t>
        </w:r>
      </w:ins>
    </w:p>
    <w:p w:rsidR="008F1CFA" w:rsidRDefault="008F1CFA" w:rsidP="008F1CFA">
      <w:pPr>
        <w:rPr>
          <w:ins w:id="514" w:author="Caree2" w:date="2016-11-05T10:39:00Z"/>
        </w:rPr>
      </w:pPr>
      <w:ins w:id="515" w:author="Caree2" w:date="2016-11-05T10:39:00Z">
        <w:r>
          <w:tab/>
        </w:r>
        <w:r>
          <w:tab/>
          <w:t>&lt;artifactId&gt;spring-boot-starter-parent&lt;/artifactId&gt;</w:t>
        </w:r>
      </w:ins>
    </w:p>
    <w:p w:rsidR="008F1CFA" w:rsidRDefault="008F1CFA" w:rsidP="008F1CFA">
      <w:pPr>
        <w:rPr>
          <w:ins w:id="516" w:author="Caree2" w:date="2016-11-05T10:39:00Z"/>
        </w:rPr>
      </w:pPr>
      <w:ins w:id="517" w:author="Caree2" w:date="2016-11-05T10:39:00Z">
        <w:r>
          <w:tab/>
        </w:r>
        <w:r>
          <w:tab/>
          <w:t>&lt;version&gt;1.3.6.RELEASE&lt;/version&gt;</w:t>
        </w:r>
      </w:ins>
    </w:p>
    <w:p w:rsidR="008F1CFA" w:rsidRDefault="008F1CFA" w:rsidP="008F1CFA">
      <w:pPr>
        <w:rPr>
          <w:ins w:id="518" w:author="Caree2" w:date="2016-11-05T10:39:00Z"/>
        </w:rPr>
      </w:pPr>
      <w:ins w:id="519" w:author="Caree2" w:date="2016-11-05T10:39:00Z">
        <w:r>
          <w:tab/>
          <w:t>&lt;/parent&gt;</w:t>
        </w:r>
      </w:ins>
    </w:p>
    <w:p w:rsidR="008F1CFA" w:rsidRDefault="008F1CFA" w:rsidP="008F1CFA">
      <w:pPr>
        <w:rPr>
          <w:ins w:id="520" w:author="Caree2" w:date="2016-11-05T10:39:00Z"/>
        </w:rPr>
      </w:pPr>
    </w:p>
    <w:p w:rsidR="008F1CFA" w:rsidRDefault="008F1CFA" w:rsidP="008F1CFA">
      <w:pPr>
        <w:rPr>
          <w:ins w:id="521" w:author="Caree2" w:date="2016-11-05T10:39:00Z"/>
        </w:rPr>
      </w:pPr>
      <w:ins w:id="522" w:author="Caree2" w:date="2016-11-05T10:39:00Z">
        <w:r>
          <w:tab/>
          <w:t>&lt;properties&gt;</w:t>
        </w:r>
      </w:ins>
    </w:p>
    <w:p w:rsidR="008F1CFA" w:rsidRDefault="008F1CFA" w:rsidP="008F1CFA">
      <w:pPr>
        <w:rPr>
          <w:ins w:id="523" w:author="Caree2" w:date="2016-11-05T10:39:00Z"/>
        </w:rPr>
      </w:pPr>
      <w:ins w:id="524" w:author="Caree2" w:date="2016-11-05T10:39:00Z">
        <w:r>
          <w:tab/>
        </w:r>
        <w:r>
          <w:tab/>
          <w:t>&lt;start-class&gt;com.rollingstone.UserRestAPIApplication&lt;/start-class&gt;</w:t>
        </w:r>
      </w:ins>
    </w:p>
    <w:p w:rsidR="008F1CFA" w:rsidRDefault="008F1CFA" w:rsidP="008F1CFA">
      <w:pPr>
        <w:rPr>
          <w:ins w:id="525" w:author="Caree2" w:date="2016-11-05T10:39:00Z"/>
        </w:rPr>
      </w:pPr>
      <w:ins w:id="526" w:author="Caree2" w:date="2016-11-05T10:39:00Z">
        <w:r>
          <w:tab/>
          <w:t>&lt;/properties&gt;</w:t>
        </w:r>
      </w:ins>
    </w:p>
    <w:p w:rsidR="008F1CFA" w:rsidRDefault="008F1CFA" w:rsidP="008F1CFA">
      <w:pPr>
        <w:rPr>
          <w:ins w:id="527" w:author="Caree2" w:date="2016-11-05T10:39:00Z"/>
        </w:rPr>
      </w:pPr>
    </w:p>
    <w:p w:rsidR="008F1CFA" w:rsidRDefault="008F1CFA" w:rsidP="008F1CFA">
      <w:pPr>
        <w:rPr>
          <w:ins w:id="528" w:author="Caree2" w:date="2016-11-05T10:39:00Z"/>
        </w:rPr>
      </w:pPr>
      <w:ins w:id="529" w:author="Caree2" w:date="2016-11-05T10:39:00Z">
        <w:r>
          <w:tab/>
          <w:t>&lt;dependencyManagement&gt;</w:t>
        </w:r>
      </w:ins>
    </w:p>
    <w:p w:rsidR="008F1CFA" w:rsidRDefault="008F1CFA" w:rsidP="008F1CFA">
      <w:pPr>
        <w:rPr>
          <w:ins w:id="530" w:author="Caree2" w:date="2016-11-05T10:39:00Z"/>
        </w:rPr>
      </w:pPr>
      <w:ins w:id="531" w:author="Caree2" w:date="2016-11-05T10:39:00Z">
        <w:r>
          <w:tab/>
        </w:r>
        <w:r>
          <w:tab/>
          <w:t>&lt;dependencies&gt;</w:t>
        </w:r>
      </w:ins>
    </w:p>
    <w:p w:rsidR="008F1CFA" w:rsidRDefault="008F1CFA" w:rsidP="008F1CFA">
      <w:pPr>
        <w:rPr>
          <w:ins w:id="532" w:author="Caree2" w:date="2016-11-05T10:39:00Z"/>
        </w:rPr>
      </w:pPr>
      <w:ins w:id="533" w:author="Caree2" w:date="2016-11-05T10:39:00Z">
        <w:r>
          <w:tab/>
        </w:r>
        <w:r>
          <w:tab/>
        </w:r>
        <w:r>
          <w:tab/>
          <w:t>&lt;dependency&gt;</w:t>
        </w:r>
      </w:ins>
    </w:p>
    <w:p w:rsidR="008F1CFA" w:rsidRDefault="008F1CFA" w:rsidP="008F1CFA">
      <w:pPr>
        <w:rPr>
          <w:ins w:id="534" w:author="Caree2" w:date="2016-11-05T10:39:00Z"/>
        </w:rPr>
      </w:pPr>
      <w:ins w:id="535" w:author="Caree2" w:date="2016-11-05T10:39:00Z">
        <w:r>
          <w:tab/>
        </w:r>
        <w:r>
          <w:tab/>
        </w:r>
        <w:r>
          <w:tab/>
        </w:r>
        <w:r>
          <w:tab/>
          <w:t>&lt;groupId&gt;org.springframework.cloud&lt;/groupId&gt;</w:t>
        </w:r>
      </w:ins>
    </w:p>
    <w:p w:rsidR="008F1CFA" w:rsidRDefault="008F1CFA" w:rsidP="008F1CFA">
      <w:pPr>
        <w:rPr>
          <w:ins w:id="536" w:author="Caree2" w:date="2016-11-05T10:39:00Z"/>
        </w:rPr>
      </w:pPr>
      <w:ins w:id="537" w:author="Caree2" w:date="2016-11-05T10:39:00Z">
        <w:r>
          <w:tab/>
        </w:r>
        <w:r>
          <w:tab/>
        </w:r>
        <w:r>
          <w:tab/>
        </w:r>
        <w:r>
          <w:tab/>
          <w:t>&lt;artifactId&gt;spring-cloud-dependencies&lt;/artifactId&gt;</w:t>
        </w:r>
      </w:ins>
    </w:p>
    <w:p w:rsidR="008F1CFA" w:rsidRDefault="008F1CFA" w:rsidP="008F1CFA">
      <w:pPr>
        <w:rPr>
          <w:ins w:id="538" w:author="Caree2" w:date="2016-11-05T10:39:00Z"/>
        </w:rPr>
      </w:pPr>
      <w:ins w:id="539" w:author="Caree2" w:date="2016-11-05T10:39:00Z">
        <w:r>
          <w:tab/>
        </w:r>
        <w:r>
          <w:tab/>
        </w:r>
        <w:r>
          <w:tab/>
        </w:r>
        <w:r>
          <w:tab/>
          <w:t>&lt;version&gt;Angel.SR6&lt;/version&gt;</w:t>
        </w:r>
      </w:ins>
    </w:p>
    <w:p w:rsidR="008F1CFA" w:rsidRDefault="008F1CFA" w:rsidP="008F1CFA">
      <w:pPr>
        <w:rPr>
          <w:ins w:id="540" w:author="Caree2" w:date="2016-11-05T10:39:00Z"/>
        </w:rPr>
      </w:pPr>
      <w:ins w:id="541" w:author="Caree2" w:date="2016-11-05T10:39:00Z">
        <w:r>
          <w:tab/>
        </w:r>
        <w:r>
          <w:tab/>
        </w:r>
        <w:r>
          <w:tab/>
        </w:r>
        <w:r>
          <w:tab/>
          <w:t>&lt;type&gt;pom&lt;/type&gt;</w:t>
        </w:r>
      </w:ins>
    </w:p>
    <w:p w:rsidR="008F1CFA" w:rsidRDefault="008F1CFA" w:rsidP="008F1CFA">
      <w:pPr>
        <w:rPr>
          <w:ins w:id="542" w:author="Caree2" w:date="2016-11-05T10:39:00Z"/>
        </w:rPr>
      </w:pPr>
      <w:ins w:id="543" w:author="Caree2" w:date="2016-11-05T10:39:00Z">
        <w:r>
          <w:tab/>
        </w:r>
        <w:r>
          <w:tab/>
        </w:r>
        <w:r>
          <w:tab/>
        </w:r>
        <w:r>
          <w:tab/>
          <w:t>&lt;scope&gt;import&lt;/scope&gt;</w:t>
        </w:r>
      </w:ins>
    </w:p>
    <w:p w:rsidR="008F1CFA" w:rsidRDefault="008F1CFA" w:rsidP="008F1CFA">
      <w:pPr>
        <w:rPr>
          <w:ins w:id="544" w:author="Caree2" w:date="2016-11-05T10:39:00Z"/>
        </w:rPr>
      </w:pPr>
      <w:ins w:id="545" w:author="Caree2" w:date="2016-11-05T10:39:00Z">
        <w:r>
          <w:tab/>
        </w:r>
        <w:r>
          <w:tab/>
        </w:r>
        <w:r>
          <w:tab/>
          <w:t>&lt;/dependency&gt;</w:t>
        </w:r>
      </w:ins>
    </w:p>
    <w:p w:rsidR="008F1CFA" w:rsidRDefault="008F1CFA" w:rsidP="008F1CFA">
      <w:pPr>
        <w:rPr>
          <w:ins w:id="546" w:author="Caree2" w:date="2016-11-05T10:39:00Z"/>
        </w:rPr>
      </w:pPr>
      <w:ins w:id="547" w:author="Caree2" w:date="2016-11-05T10:39:00Z">
        <w:r>
          <w:tab/>
        </w:r>
        <w:r>
          <w:tab/>
          <w:t>&lt;/dependencies&gt;</w:t>
        </w:r>
      </w:ins>
    </w:p>
    <w:p w:rsidR="008F1CFA" w:rsidRDefault="008F1CFA" w:rsidP="008F1CFA">
      <w:pPr>
        <w:rPr>
          <w:ins w:id="548" w:author="Caree2" w:date="2016-11-05T10:39:00Z"/>
        </w:rPr>
      </w:pPr>
      <w:ins w:id="549" w:author="Caree2" w:date="2016-11-05T10:39:00Z">
        <w:r>
          <w:tab/>
          <w:t>&lt;/dependencyManagement&gt;</w:t>
        </w:r>
      </w:ins>
    </w:p>
    <w:p w:rsidR="008F1CFA" w:rsidRDefault="008F1CFA" w:rsidP="008F1CFA">
      <w:pPr>
        <w:rPr>
          <w:ins w:id="550" w:author="Caree2" w:date="2016-11-05T10:39:00Z"/>
        </w:rPr>
      </w:pPr>
    </w:p>
    <w:p w:rsidR="008F1CFA" w:rsidRDefault="008F1CFA" w:rsidP="008F1CFA">
      <w:pPr>
        <w:rPr>
          <w:ins w:id="551" w:author="Caree2" w:date="2016-11-05T10:39:00Z"/>
        </w:rPr>
      </w:pPr>
      <w:ins w:id="552" w:author="Caree2" w:date="2016-11-05T10:39:00Z">
        <w:r>
          <w:tab/>
          <w:t>&lt;dependencies&gt;</w:t>
        </w:r>
      </w:ins>
    </w:p>
    <w:p w:rsidR="008F1CFA" w:rsidRDefault="008F1CFA" w:rsidP="008F1CFA">
      <w:pPr>
        <w:rPr>
          <w:ins w:id="553" w:author="Caree2" w:date="2016-11-05T10:39:00Z"/>
        </w:rPr>
      </w:pPr>
    </w:p>
    <w:p w:rsidR="008F1CFA" w:rsidRDefault="008F1CFA" w:rsidP="008F1CFA">
      <w:pPr>
        <w:rPr>
          <w:ins w:id="554" w:author="Caree2" w:date="2016-11-05T10:39:00Z"/>
        </w:rPr>
      </w:pPr>
      <w:ins w:id="555" w:author="Caree2" w:date="2016-11-05T10:39:00Z">
        <w:r>
          <w:tab/>
        </w:r>
        <w:r>
          <w:tab/>
          <w:t>&lt;dependency&gt;</w:t>
        </w:r>
      </w:ins>
    </w:p>
    <w:p w:rsidR="008F1CFA" w:rsidRDefault="008F1CFA" w:rsidP="008F1CFA">
      <w:pPr>
        <w:rPr>
          <w:ins w:id="556" w:author="Caree2" w:date="2016-11-05T10:39:00Z"/>
        </w:rPr>
      </w:pPr>
      <w:ins w:id="557" w:author="Caree2" w:date="2016-11-05T10:39:00Z">
        <w:r>
          <w:tab/>
        </w:r>
        <w:r>
          <w:tab/>
        </w:r>
        <w:r>
          <w:tab/>
          <w:t>&lt;groupId&gt;org.springframework.boot&lt;/groupId&gt;</w:t>
        </w:r>
      </w:ins>
    </w:p>
    <w:p w:rsidR="008F1CFA" w:rsidRDefault="008F1CFA" w:rsidP="008F1CFA">
      <w:pPr>
        <w:rPr>
          <w:ins w:id="558" w:author="Caree2" w:date="2016-11-05T10:39:00Z"/>
        </w:rPr>
      </w:pPr>
      <w:ins w:id="559" w:author="Caree2" w:date="2016-11-05T10:39:00Z">
        <w:r>
          <w:tab/>
        </w:r>
        <w:r>
          <w:tab/>
        </w:r>
        <w:r>
          <w:tab/>
          <w:t>&lt;artifactId&gt;spring-boot-actuator&lt;/artifactId&gt;</w:t>
        </w:r>
      </w:ins>
    </w:p>
    <w:p w:rsidR="008F1CFA" w:rsidRDefault="008F1CFA" w:rsidP="008F1CFA">
      <w:pPr>
        <w:rPr>
          <w:ins w:id="560" w:author="Caree2" w:date="2016-11-05T10:39:00Z"/>
        </w:rPr>
      </w:pPr>
      <w:ins w:id="561" w:author="Caree2" w:date="2016-11-05T10:39:00Z">
        <w:r>
          <w:tab/>
        </w:r>
        <w:r>
          <w:tab/>
          <w:t>&lt;/dependency&gt;</w:t>
        </w:r>
      </w:ins>
    </w:p>
    <w:p w:rsidR="008F1CFA" w:rsidRDefault="008F1CFA" w:rsidP="008F1CFA">
      <w:pPr>
        <w:rPr>
          <w:ins w:id="562" w:author="Caree2" w:date="2016-11-05T10:39:00Z"/>
        </w:rPr>
      </w:pPr>
    </w:p>
    <w:p w:rsidR="008F1CFA" w:rsidRDefault="008F1CFA" w:rsidP="008F1CFA">
      <w:pPr>
        <w:rPr>
          <w:ins w:id="563" w:author="Caree2" w:date="2016-11-05T10:39:00Z"/>
        </w:rPr>
      </w:pPr>
      <w:ins w:id="564" w:author="Caree2" w:date="2016-11-05T10:39:00Z">
        <w:r>
          <w:tab/>
        </w:r>
        <w:r>
          <w:tab/>
          <w:t>&lt;!-- web development, including Tomcat and spring-webmvc --&gt;</w:t>
        </w:r>
      </w:ins>
    </w:p>
    <w:p w:rsidR="008F1CFA" w:rsidRDefault="008F1CFA" w:rsidP="008F1CFA">
      <w:pPr>
        <w:rPr>
          <w:ins w:id="565" w:author="Caree2" w:date="2016-11-05T10:39:00Z"/>
        </w:rPr>
      </w:pPr>
      <w:ins w:id="566" w:author="Caree2" w:date="2016-11-05T10:39:00Z">
        <w:r>
          <w:tab/>
        </w:r>
        <w:r>
          <w:tab/>
          <w:t>&lt;dependency&gt;</w:t>
        </w:r>
      </w:ins>
    </w:p>
    <w:p w:rsidR="008F1CFA" w:rsidRDefault="008F1CFA" w:rsidP="008F1CFA">
      <w:pPr>
        <w:rPr>
          <w:ins w:id="567" w:author="Caree2" w:date="2016-11-05T10:39:00Z"/>
        </w:rPr>
      </w:pPr>
      <w:ins w:id="568" w:author="Caree2" w:date="2016-11-05T10:39:00Z">
        <w:r>
          <w:tab/>
        </w:r>
        <w:r>
          <w:tab/>
        </w:r>
        <w:r>
          <w:tab/>
          <w:t>&lt;groupId&gt;org.springframework.boot&lt;/groupId&gt;</w:t>
        </w:r>
      </w:ins>
    </w:p>
    <w:p w:rsidR="008F1CFA" w:rsidRDefault="008F1CFA" w:rsidP="008F1CFA">
      <w:pPr>
        <w:rPr>
          <w:ins w:id="569" w:author="Caree2" w:date="2016-11-05T10:39:00Z"/>
        </w:rPr>
      </w:pPr>
      <w:ins w:id="570" w:author="Caree2" w:date="2016-11-05T10:39:00Z">
        <w:r>
          <w:tab/>
        </w:r>
        <w:r>
          <w:tab/>
        </w:r>
        <w:r>
          <w:tab/>
          <w:t>&lt;artifactId&gt;spring-boot-starter-web&lt;/artifactId&gt;</w:t>
        </w:r>
      </w:ins>
    </w:p>
    <w:p w:rsidR="008F1CFA" w:rsidRDefault="008F1CFA" w:rsidP="008F1CFA">
      <w:pPr>
        <w:rPr>
          <w:ins w:id="571" w:author="Caree2" w:date="2016-11-05T10:39:00Z"/>
        </w:rPr>
      </w:pPr>
      <w:ins w:id="572" w:author="Caree2" w:date="2016-11-05T10:39:00Z">
        <w:r>
          <w:tab/>
        </w:r>
        <w:r>
          <w:tab/>
          <w:t>&lt;/dependency&gt;</w:t>
        </w:r>
      </w:ins>
    </w:p>
    <w:p w:rsidR="008F1CFA" w:rsidRDefault="008F1CFA" w:rsidP="008F1CFA">
      <w:pPr>
        <w:rPr>
          <w:ins w:id="573" w:author="Caree2" w:date="2016-11-05T10:39:00Z"/>
        </w:rPr>
      </w:pPr>
    </w:p>
    <w:p w:rsidR="008F1CFA" w:rsidRDefault="008F1CFA" w:rsidP="008F1CFA">
      <w:pPr>
        <w:rPr>
          <w:ins w:id="574" w:author="Caree2" w:date="2016-11-05T10:39:00Z"/>
        </w:rPr>
      </w:pPr>
      <w:ins w:id="575" w:author="Caree2" w:date="2016-11-05T10:39:00Z">
        <w:r>
          <w:tab/>
        </w:r>
        <w:r>
          <w:tab/>
          <w:t>&lt;!-- Spring security --&gt;</w:t>
        </w:r>
      </w:ins>
    </w:p>
    <w:p w:rsidR="008F1CFA" w:rsidRDefault="008F1CFA" w:rsidP="008F1CFA">
      <w:pPr>
        <w:rPr>
          <w:ins w:id="576" w:author="Caree2" w:date="2016-11-05T10:39:00Z"/>
        </w:rPr>
      </w:pPr>
      <w:ins w:id="577" w:author="Caree2" w:date="2016-11-05T10:39:00Z">
        <w:r>
          <w:tab/>
        </w:r>
        <w:r>
          <w:tab/>
          <w:t>&lt;dependency&gt;</w:t>
        </w:r>
      </w:ins>
    </w:p>
    <w:p w:rsidR="008F1CFA" w:rsidRDefault="008F1CFA" w:rsidP="008F1CFA">
      <w:pPr>
        <w:rPr>
          <w:ins w:id="578" w:author="Caree2" w:date="2016-11-05T10:39:00Z"/>
        </w:rPr>
      </w:pPr>
      <w:ins w:id="579" w:author="Caree2" w:date="2016-11-05T10:39:00Z">
        <w:r>
          <w:tab/>
        </w:r>
        <w:r>
          <w:tab/>
        </w:r>
        <w:r>
          <w:tab/>
          <w:t>&lt;groupId&gt;org.springframework.boot&lt;/groupId&gt;</w:t>
        </w:r>
      </w:ins>
    </w:p>
    <w:p w:rsidR="008F1CFA" w:rsidRDefault="008F1CFA" w:rsidP="008F1CFA">
      <w:pPr>
        <w:rPr>
          <w:ins w:id="580" w:author="Caree2" w:date="2016-11-05T10:39:00Z"/>
        </w:rPr>
      </w:pPr>
      <w:ins w:id="581" w:author="Caree2" w:date="2016-11-05T10:39:00Z">
        <w:r>
          <w:tab/>
        </w:r>
        <w:r>
          <w:tab/>
        </w:r>
        <w:r>
          <w:tab/>
          <w:t>&lt;artifactId&gt;spring-boot-starter-security&lt;/artifactId&gt;</w:t>
        </w:r>
      </w:ins>
    </w:p>
    <w:p w:rsidR="008F1CFA" w:rsidRDefault="008F1CFA" w:rsidP="008F1CFA">
      <w:pPr>
        <w:rPr>
          <w:ins w:id="582" w:author="Caree2" w:date="2016-11-05T10:39:00Z"/>
        </w:rPr>
      </w:pPr>
      <w:ins w:id="583" w:author="Caree2" w:date="2016-11-05T10:39:00Z">
        <w:r>
          <w:tab/>
        </w:r>
        <w:r>
          <w:tab/>
          <w:t>&lt;/dependency&gt;</w:t>
        </w:r>
      </w:ins>
    </w:p>
    <w:p w:rsidR="008F1CFA" w:rsidRDefault="008F1CFA" w:rsidP="008F1CFA">
      <w:pPr>
        <w:rPr>
          <w:ins w:id="584" w:author="Caree2" w:date="2016-11-05T10:39:00Z"/>
        </w:rPr>
      </w:pPr>
    </w:p>
    <w:p w:rsidR="008F1CFA" w:rsidRDefault="008F1CFA" w:rsidP="008F1CFA">
      <w:pPr>
        <w:rPr>
          <w:ins w:id="585" w:author="Caree2" w:date="2016-11-05T10:39:00Z"/>
        </w:rPr>
      </w:pPr>
      <w:ins w:id="586" w:author="Caree2" w:date="2016-11-05T10:39:00Z">
        <w:r>
          <w:tab/>
        </w:r>
        <w:r>
          <w:tab/>
          <w:t>&lt;dependency&gt;</w:t>
        </w:r>
      </w:ins>
    </w:p>
    <w:p w:rsidR="008F1CFA" w:rsidRDefault="008F1CFA" w:rsidP="008F1CFA">
      <w:pPr>
        <w:rPr>
          <w:ins w:id="587" w:author="Caree2" w:date="2016-11-05T10:39:00Z"/>
        </w:rPr>
      </w:pPr>
      <w:ins w:id="588" w:author="Caree2" w:date="2016-11-05T10:39:00Z">
        <w:r>
          <w:tab/>
        </w:r>
        <w:r>
          <w:tab/>
        </w:r>
        <w:r>
          <w:tab/>
          <w:t>&lt;groupId&gt;org.springframework.boot&lt;/groupId&gt;</w:t>
        </w:r>
      </w:ins>
    </w:p>
    <w:p w:rsidR="008F1CFA" w:rsidRDefault="008F1CFA" w:rsidP="008F1CFA">
      <w:pPr>
        <w:rPr>
          <w:ins w:id="589" w:author="Caree2" w:date="2016-11-05T10:39:00Z"/>
        </w:rPr>
      </w:pPr>
      <w:ins w:id="590" w:author="Caree2" w:date="2016-11-05T10:39:00Z">
        <w:r>
          <w:tab/>
        </w:r>
        <w:r>
          <w:tab/>
        </w:r>
        <w:r>
          <w:tab/>
          <w:t>&lt;artifactId&gt;spring-boot-starter-tomcat&lt;/artifactId&gt;</w:t>
        </w:r>
      </w:ins>
    </w:p>
    <w:p w:rsidR="008F1CFA" w:rsidRDefault="008F1CFA" w:rsidP="008F1CFA">
      <w:pPr>
        <w:rPr>
          <w:ins w:id="591" w:author="Caree2" w:date="2016-11-05T10:39:00Z"/>
        </w:rPr>
      </w:pPr>
      <w:ins w:id="592" w:author="Caree2" w:date="2016-11-05T10:39:00Z">
        <w:r>
          <w:tab/>
        </w:r>
        <w:r>
          <w:tab/>
        </w:r>
        <w:r>
          <w:tab/>
          <w:t>&lt;scope&gt;provided&lt;/scope&gt;</w:t>
        </w:r>
      </w:ins>
    </w:p>
    <w:p w:rsidR="008F1CFA" w:rsidRDefault="008F1CFA" w:rsidP="008F1CFA">
      <w:pPr>
        <w:rPr>
          <w:ins w:id="593" w:author="Caree2" w:date="2016-11-05T10:39:00Z"/>
        </w:rPr>
      </w:pPr>
      <w:ins w:id="594" w:author="Caree2" w:date="2016-11-05T10:39:00Z">
        <w:r>
          <w:tab/>
        </w:r>
        <w:r>
          <w:tab/>
          <w:t>&lt;/dependency&gt;</w:t>
        </w:r>
      </w:ins>
    </w:p>
    <w:p w:rsidR="008F1CFA" w:rsidRDefault="008F1CFA" w:rsidP="008F1CFA">
      <w:pPr>
        <w:rPr>
          <w:ins w:id="595" w:author="Caree2" w:date="2016-11-05T10:39:00Z"/>
        </w:rPr>
      </w:pPr>
    </w:p>
    <w:p w:rsidR="008F1CFA" w:rsidRDefault="008F1CFA" w:rsidP="008F1CFA">
      <w:pPr>
        <w:rPr>
          <w:ins w:id="596" w:author="Caree2" w:date="2016-11-05T10:39:00Z"/>
        </w:rPr>
      </w:pPr>
      <w:ins w:id="597" w:author="Caree2" w:date="2016-11-05T10:39:00Z">
        <w:r>
          <w:tab/>
        </w:r>
        <w:r>
          <w:tab/>
          <w:t>&lt;!-- spring-data-jpa, spring-orm and Hibernate --&gt;</w:t>
        </w:r>
      </w:ins>
    </w:p>
    <w:p w:rsidR="008F1CFA" w:rsidRDefault="008F1CFA" w:rsidP="008F1CFA">
      <w:pPr>
        <w:rPr>
          <w:ins w:id="598" w:author="Caree2" w:date="2016-11-05T10:39:00Z"/>
        </w:rPr>
      </w:pPr>
      <w:ins w:id="599" w:author="Caree2" w:date="2016-11-05T10:39:00Z">
        <w:r>
          <w:tab/>
        </w:r>
        <w:r>
          <w:tab/>
          <w:t>&lt;dependency&gt;</w:t>
        </w:r>
      </w:ins>
    </w:p>
    <w:p w:rsidR="008F1CFA" w:rsidRDefault="008F1CFA" w:rsidP="008F1CFA">
      <w:pPr>
        <w:rPr>
          <w:ins w:id="600" w:author="Caree2" w:date="2016-11-05T10:39:00Z"/>
        </w:rPr>
      </w:pPr>
      <w:ins w:id="601" w:author="Caree2" w:date="2016-11-05T10:39:00Z">
        <w:r>
          <w:tab/>
        </w:r>
        <w:r>
          <w:tab/>
        </w:r>
        <w:r>
          <w:tab/>
          <w:t>&lt;groupId&gt;org.springframework.boot&lt;/groupId&gt;</w:t>
        </w:r>
      </w:ins>
    </w:p>
    <w:p w:rsidR="008F1CFA" w:rsidRDefault="008F1CFA" w:rsidP="008F1CFA">
      <w:pPr>
        <w:rPr>
          <w:ins w:id="602" w:author="Caree2" w:date="2016-11-05T10:39:00Z"/>
        </w:rPr>
      </w:pPr>
      <w:ins w:id="603" w:author="Caree2" w:date="2016-11-05T10:39:00Z">
        <w:r>
          <w:tab/>
        </w:r>
        <w:r>
          <w:tab/>
        </w:r>
        <w:r>
          <w:tab/>
          <w:t>&lt;artifactId&gt;spring-boot-starter-data-jpa&lt;/artifactId&gt;</w:t>
        </w:r>
      </w:ins>
    </w:p>
    <w:p w:rsidR="008F1CFA" w:rsidRDefault="008F1CFA" w:rsidP="008F1CFA">
      <w:pPr>
        <w:rPr>
          <w:ins w:id="604" w:author="Caree2" w:date="2016-11-05T10:39:00Z"/>
        </w:rPr>
      </w:pPr>
      <w:ins w:id="605" w:author="Caree2" w:date="2016-11-05T10:39:00Z">
        <w:r>
          <w:tab/>
        </w:r>
        <w:r>
          <w:tab/>
          <w:t>&lt;/dependency&gt;</w:t>
        </w:r>
      </w:ins>
    </w:p>
    <w:p w:rsidR="008F1CFA" w:rsidRDefault="008F1CFA" w:rsidP="008F1CFA">
      <w:pPr>
        <w:rPr>
          <w:ins w:id="606" w:author="Caree2" w:date="2016-11-05T10:39:00Z"/>
        </w:rPr>
      </w:pPr>
    </w:p>
    <w:p w:rsidR="008F1CFA" w:rsidRDefault="008F1CFA" w:rsidP="008F1CFA">
      <w:pPr>
        <w:rPr>
          <w:ins w:id="607" w:author="Caree2" w:date="2016-11-05T10:39:00Z"/>
        </w:rPr>
      </w:pPr>
      <w:ins w:id="608" w:author="Caree2" w:date="2016-11-05T10:39:00Z">
        <w:r>
          <w:tab/>
        </w:r>
        <w:r>
          <w:tab/>
          <w:t>&lt;dependency&gt;</w:t>
        </w:r>
      </w:ins>
    </w:p>
    <w:p w:rsidR="008F1CFA" w:rsidRDefault="008F1CFA" w:rsidP="008F1CFA">
      <w:pPr>
        <w:rPr>
          <w:ins w:id="609" w:author="Caree2" w:date="2016-11-05T10:39:00Z"/>
        </w:rPr>
      </w:pPr>
      <w:ins w:id="610" w:author="Caree2" w:date="2016-11-05T10:39:00Z">
        <w:r>
          <w:tab/>
        </w:r>
        <w:r>
          <w:tab/>
        </w:r>
        <w:r>
          <w:tab/>
          <w:t>&lt;groupId&gt;com.h2database&lt;/groupId&gt;</w:t>
        </w:r>
      </w:ins>
    </w:p>
    <w:p w:rsidR="008F1CFA" w:rsidRDefault="008F1CFA" w:rsidP="008F1CFA">
      <w:pPr>
        <w:rPr>
          <w:ins w:id="611" w:author="Caree2" w:date="2016-11-05T10:39:00Z"/>
        </w:rPr>
      </w:pPr>
      <w:ins w:id="612" w:author="Caree2" w:date="2016-11-05T10:39:00Z">
        <w:r>
          <w:tab/>
        </w:r>
        <w:r>
          <w:tab/>
        </w:r>
        <w:r>
          <w:tab/>
          <w:t>&lt;artifactId&gt;h2&lt;/artifactId&gt;</w:t>
        </w:r>
      </w:ins>
    </w:p>
    <w:p w:rsidR="008F1CFA" w:rsidRDefault="008F1CFA" w:rsidP="008F1CFA">
      <w:pPr>
        <w:rPr>
          <w:ins w:id="613" w:author="Caree2" w:date="2016-11-05T10:39:00Z"/>
        </w:rPr>
      </w:pPr>
      <w:ins w:id="614" w:author="Caree2" w:date="2016-11-05T10:39:00Z">
        <w:r>
          <w:tab/>
        </w:r>
        <w:r>
          <w:tab/>
        </w:r>
        <w:r>
          <w:tab/>
          <w:t>&lt;version&gt;1.4.181&lt;/version&gt;</w:t>
        </w:r>
      </w:ins>
    </w:p>
    <w:p w:rsidR="008F1CFA" w:rsidRDefault="008F1CFA" w:rsidP="008F1CFA">
      <w:pPr>
        <w:rPr>
          <w:ins w:id="615" w:author="Caree2" w:date="2016-11-05T10:39:00Z"/>
        </w:rPr>
      </w:pPr>
      <w:ins w:id="616" w:author="Caree2" w:date="2016-11-05T10:39:00Z">
        <w:r>
          <w:tab/>
        </w:r>
        <w:r>
          <w:tab/>
          <w:t>&lt;/dependency&gt;</w:t>
        </w:r>
      </w:ins>
    </w:p>
    <w:p w:rsidR="008F1CFA" w:rsidRDefault="008F1CFA" w:rsidP="008F1CFA">
      <w:pPr>
        <w:rPr>
          <w:ins w:id="617" w:author="Caree2" w:date="2016-11-05T10:39:00Z"/>
        </w:rPr>
      </w:pPr>
    </w:p>
    <w:p w:rsidR="008F1CFA" w:rsidRDefault="008F1CFA" w:rsidP="008F1CFA">
      <w:pPr>
        <w:rPr>
          <w:ins w:id="618" w:author="Caree2" w:date="2016-11-05T10:39:00Z"/>
        </w:rPr>
      </w:pPr>
      <w:ins w:id="619" w:author="Caree2" w:date="2016-11-05T10:39:00Z">
        <w:r>
          <w:tab/>
        </w:r>
        <w:r>
          <w:tab/>
          <w:t>&lt;!-- spring-test, hamcrest, ... --&gt;</w:t>
        </w:r>
      </w:ins>
    </w:p>
    <w:p w:rsidR="008F1CFA" w:rsidRDefault="008F1CFA" w:rsidP="008F1CFA">
      <w:pPr>
        <w:rPr>
          <w:ins w:id="620" w:author="Caree2" w:date="2016-11-05T10:39:00Z"/>
        </w:rPr>
      </w:pPr>
      <w:ins w:id="621" w:author="Caree2" w:date="2016-11-05T10:39:00Z">
        <w:r>
          <w:tab/>
        </w:r>
        <w:r>
          <w:tab/>
          <w:t>&lt;dependency&gt;</w:t>
        </w:r>
      </w:ins>
    </w:p>
    <w:p w:rsidR="008F1CFA" w:rsidRDefault="008F1CFA" w:rsidP="008F1CFA">
      <w:pPr>
        <w:rPr>
          <w:ins w:id="622" w:author="Caree2" w:date="2016-11-05T10:39:00Z"/>
        </w:rPr>
      </w:pPr>
      <w:ins w:id="623" w:author="Caree2" w:date="2016-11-05T10:39:00Z">
        <w:r>
          <w:tab/>
        </w:r>
        <w:r>
          <w:tab/>
        </w:r>
        <w:r>
          <w:tab/>
          <w:t>&lt;groupId&gt;org.springframework.boot&lt;/groupId&gt;</w:t>
        </w:r>
      </w:ins>
    </w:p>
    <w:p w:rsidR="008F1CFA" w:rsidRDefault="008F1CFA" w:rsidP="008F1CFA">
      <w:pPr>
        <w:rPr>
          <w:ins w:id="624" w:author="Caree2" w:date="2016-11-05T10:39:00Z"/>
        </w:rPr>
      </w:pPr>
      <w:ins w:id="625" w:author="Caree2" w:date="2016-11-05T10:39:00Z">
        <w:r>
          <w:tab/>
        </w:r>
        <w:r>
          <w:tab/>
        </w:r>
        <w:r>
          <w:tab/>
          <w:t>&lt;artifactId&gt;spring-boot-starter-test&lt;/artifactId&gt;</w:t>
        </w:r>
      </w:ins>
    </w:p>
    <w:p w:rsidR="008F1CFA" w:rsidRDefault="008F1CFA" w:rsidP="008F1CFA">
      <w:pPr>
        <w:rPr>
          <w:ins w:id="626" w:author="Caree2" w:date="2016-11-05T10:39:00Z"/>
        </w:rPr>
      </w:pPr>
      <w:ins w:id="627" w:author="Caree2" w:date="2016-11-05T10:39:00Z">
        <w:r>
          <w:tab/>
        </w:r>
        <w:r>
          <w:tab/>
        </w:r>
        <w:r>
          <w:tab/>
          <w:t>&lt;scope&gt;test&lt;/scope&gt;</w:t>
        </w:r>
      </w:ins>
    </w:p>
    <w:p w:rsidR="008F1CFA" w:rsidRDefault="008F1CFA" w:rsidP="008F1CFA">
      <w:pPr>
        <w:rPr>
          <w:ins w:id="628" w:author="Caree2" w:date="2016-11-05T10:39:00Z"/>
        </w:rPr>
      </w:pPr>
      <w:ins w:id="629" w:author="Caree2" w:date="2016-11-05T10:39:00Z">
        <w:r>
          <w:tab/>
        </w:r>
        <w:r>
          <w:tab/>
          <w:t>&lt;/dependency&gt;</w:t>
        </w:r>
      </w:ins>
    </w:p>
    <w:p w:rsidR="008F1CFA" w:rsidRDefault="008F1CFA" w:rsidP="008F1CFA">
      <w:pPr>
        <w:rPr>
          <w:ins w:id="630" w:author="Caree2" w:date="2016-11-05T10:39:00Z"/>
        </w:rPr>
      </w:pPr>
    </w:p>
    <w:p w:rsidR="008F1CFA" w:rsidRDefault="008F1CFA" w:rsidP="008F1CFA">
      <w:pPr>
        <w:rPr>
          <w:ins w:id="631" w:author="Caree2" w:date="2016-11-05T10:39:00Z"/>
        </w:rPr>
      </w:pPr>
      <w:ins w:id="632" w:author="Caree2" w:date="2016-11-05T10:39:00Z">
        <w:r>
          <w:tab/>
        </w:r>
        <w:r>
          <w:tab/>
          <w:t>&lt;dependency&gt;</w:t>
        </w:r>
      </w:ins>
    </w:p>
    <w:p w:rsidR="008F1CFA" w:rsidRDefault="008F1CFA" w:rsidP="008F1CFA">
      <w:pPr>
        <w:rPr>
          <w:ins w:id="633" w:author="Caree2" w:date="2016-11-05T10:39:00Z"/>
        </w:rPr>
      </w:pPr>
      <w:ins w:id="634" w:author="Caree2" w:date="2016-11-05T10:39:00Z">
        <w:r>
          <w:tab/>
        </w:r>
        <w:r>
          <w:tab/>
        </w:r>
        <w:r>
          <w:tab/>
          <w:t>&lt;groupId&gt;com.fasterxml.jackson.core&lt;/groupId&gt;</w:t>
        </w:r>
      </w:ins>
    </w:p>
    <w:p w:rsidR="008F1CFA" w:rsidRDefault="008F1CFA" w:rsidP="008F1CFA">
      <w:pPr>
        <w:rPr>
          <w:ins w:id="635" w:author="Caree2" w:date="2016-11-05T10:39:00Z"/>
        </w:rPr>
      </w:pPr>
      <w:ins w:id="636" w:author="Caree2" w:date="2016-11-05T10:39:00Z">
        <w:r>
          <w:tab/>
        </w:r>
        <w:r>
          <w:tab/>
        </w:r>
        <w:r>
          <w:tab/>
          <w:t>&lt;artifactId&gt;jackson-databind&lt;/artifactId&gt;</w:t>
        </w:r>
      </w:ins>
    </w:p>
    <w:p w:rsidR="008F1CFA" w:rsidRDefault="008F1CFA" w:rsidP="008F1CFA">
      <w:pPr>
        <w:rPr>
          <w:ins w:id="637" w:author="Caree2" w:date="2016-11-05T10:39:00Z"/>
        </w:rPr>
      </w:pPr>
      <w:ins w:id="638" w:author="Caree2" w:date="2016-11-05T10:39:00Z">
        <w:r>
          <w:tab/>
        </w:r>
        <w:r>
          <w:tab/>
          <w:t>&lt;/dependency&gt;</w:t>
        </w:r>
      </w:ins>
    </w:p>
    <w:p w:rsidR="008F1CFA" w:rsidRDefault="008F1CFA" w:rsidP="008F1CFA">
      <w:pPr>
        <w:rPr>
          <w:ins w:id="639" w:author="Caree2" w:date="2016-11-05T10:39:00Z"/>
        </w:rPr>
      </w:pPr>
    </w:p>
    <w:p w:rsidR="008F1CFA" w:rsidRDefault="008F1CFA" w:rsidP="008F1CFA">
      <w:pPr>
        <w:rPr>
          <w:ins w:id="640" w:author="Caree2" w:date="2016-11-05T10:39:00Z"/>
        </w:rPr>
      </w:pPr>
      <w:ins w:id="641" w:author="Caree2" w:date="2016-11-05T10:39:00Z">
        <w:r>
          <w:tab/>
        </w:r>
        <w:r>
          <w:tab/>
          <w:t>&lt;dependency&gt;</w:t>
        </w:r>
      </w:ins>
    </w:p>
    <w:p w:rsidR="008F1CFA" w:rsidRDefault="008F1CFA" w:rsidP="008F1CFA">
      <w:pPr>
        <w:rPr>
          <w:ins w:id="642" w:author="Caree2" w:date="2016-11-05T10:39:00Z"/>
        </w:rPr>
      </w:pPr>
      <w:ins w:id="643" w:author="Caree2" w:date="2016-11-05T10:39:00Z">
        <w:r>
          <w:tab/>
        </w:r>
        <w:r>
          <w:tab/>
        </w:r>
        <w:r>
          <w:tab/>
          <w:t>&lt;groupId&gt;org.springframework.data&lt;/groupId&gt;</w:t>
        </w:r>
      </w:ins>
    </w:p>
    <w:p w:rsidR="008F1CFA" w:rsidRDefault="008F1CFA" w:rsidP="008F1CFA">
      <w:pPr>
        <w:rPr>
          <w:ins w:id="644" w:author="Caree2" w:date="2016-11-05T10:39:00Z"/>
        </w:rPr>
      </w:pPr>
      <w:ins w:id="645" w:author="Caree2" w:date="2016-11-05T10:39:00Z">
        <w:r>
          <w:lastRenderedPageBreak/>
          <w:tab/>
        </w:r>
        <w:r>
          <w:tab/>
        </w:r>
        <w:r>
          <w:tab/>
          <w:t>&lt;artifactId&gt;spring-data-rest-hal-browser&lt;/artifactId&gt;</w:t>
        </w:r>
      </w:ins>
    </w:p>
    <w:p w:rsidR="008F1CFA" w:rsidRDefault="008F1CFA" w:rsidP="008F1CFA">
      <w:pPr>
        <w:rPr>
          <w:ins w:id="646" w:author="Caree2" w:date="2016-11-05T10:39:00Z"/>
        </w:rPr>
      </w:pPr>
      <w:ins w:id="647" w:author="Caree2" w:date="2016-11-05T10:39:00Z">
        <w:r>
          <w:tab/>
        </w:r>
        <w:r>
          <w:tab/>
          <w:t>&lt;/dependency&gt;</w:t>
        </w:r>
      </w:ins>
    </w:p>
    <w:p w:rsidR="008F1CFA" w:rsidRDefault="008F1CFA" w:rsidP="008F1CFA">
      <w:pPr>
        <w:rPr>
          <w:ins w:id="648" w:author="Caree2" w:date="2016-11-05T10:39:00Z"/>
        </w:rPr>
      </w:pPr>
    </w:p>
    <w:p w:rsidR="008F1CFA" w:rsidRDefault="008F1CFA" w:rsidP="008F1CFA">
      <w:pPr>
        <w:rPr>
          <w:ins w:id="649" w:author="Caree2" w:date="2016-11-05T10:39:00Z"/>
        </w:rPr>
      </w:pPr>
      <w:ins w:id="650" w:author="Caree2" w:date="2016-11-05T10:39:00Z">
        <w:r>
          <w:tab/>
        </w:r>
        <w:r>
          <w:tab/>
          <w:t>&lt;!-- attribute level json comparisons --&gt;</w:t>
        </w:r>
      </w:ins>
    </w:p>
    <w:p w:rsidR="008F1CFA" w:rsidRDefault="008F1CFA" w:rsidP="008F1CFA">
      <w:pPr>
        <w:rPr>
          <w:ins w:id="651" w:author="Caree2" w:date="2016-11-05T10:39:00Z"/>
        </w:rPr>
      </w:pPr>
      <w:ins w:id="652" w:author="Caree2" w:date="2016-11-05T10:39:00Z">
        <w:r>
          <w:tab/>
        </w:r>
        <w:r>
          <w:tab/>
          <w:t>&lt;dependency&gt;</w:t>
        </w:r>
      </w:ins>
    </w:p>
    <w:p w:rsidR="008F1CFA" w:rsidRDefault="008F1CFA" w:rsidP="008F1CFA">
      <w:pPr>
        <w:rPr>
          <w:ins w:id="653" w:author="Caree2" w:date="2016-11-05T10:39:00Z"/>
        </w:rPr>
      </w:pPr>
      <w:ins w:id="654" w:author="Caree2" w:date="2016-11-05T10:39:00Z">
        <w:r>
          <w:tab/>
        </w:r>
        <w:r>
          <w:tab/>
        </w:r>
        <w:r>
          <w:tab/>
          <w:t>&lt;groupId&gt;com.jayway.jsonpath&lt;/groupId&gt;</w:t>
        </w:r>
      </w:ins>
    </w:p>
    <w:p w:rsidR="008F1CFA" w:rsidRDefault="008F1CFA" w:rsidP="008F1CFA">
      <w:pPr>
        <w:rPr>
          <w:ins w:id="655" w:author="Caree2" w:date="2016-11-05T10:39:00Z"/>
        </w:rPr>
      </w:pPr>
      <w:ins w:id="656" w:author="Caree2" w:date="2016-11-05T10:39:00Z">
        <w:r>
          <w:tab/>
        </w:r>
        <w:r>
          <w:tab/>
        </w:r>
        <w:r>
          <w:tab/>
          <w:t>&lt;artifactId&gt;json-path&lt;/artifactId&gt;</w:t>
        </w:r>
      </w:ins>
    </w:p>
    <w:p w:rsidR="008F1CFA" w:rsidRDefault="008F1CFA" w:rsidP="008F1CFA">
      <w:pPr>
        <w:rPr>
          <w:ins w:id="657" w:author="Caree2" w:date="2016-11-05T10:39:00Z"/>
        </w:rPr>
      </w:pPr>
      <w:ins w:id="658" w:author="Caree2" w:date="2016-11-05T10:39:00Z">
        <w:r>
          <w:tab/>
        </w:r>
        <w:r>
          <w:tab/>
        </w:r>
        <w:r>
          <w:tab/>
          <w:t>&lt;version&gt;0.9.1&lt;/version&gt;</w:t>
        </w:r>
      </w:ins>
    </w:p>
    <w:p w:rsidR="008F1CFA" w:rsidRDefault="008F1CFA" w:rsidP="008F1CFA">
      <w:pPr>
        <w:rPr>
          <w:ins w:id="659" w:author="Caree2" w:date="2016-11-05T10:39:00Z"/>
        </w:rPr>
      </w:pPr>
      <w:ins w:id="660" w:author="Caree2" w:date="2016-11-05T10:39:00Z">
        <w:r>
          <w:tab/>
        </w:r>
        <w:r>
          <w:tab/>
        </w:r>
        <w:r>
          <w:tab/>
          <w:t>&lt;scope&gt;test&lt;/scope&gt;</w:t>
        </w:r>
      </w:ins>
    </w:p>
    <w:p w:rsidR="008F1CFA" w:rsidRDefault="008F1CFA" w:rsidP="008F1CFA">
      <w:pPr>
        <w:rPr>
          <w:ins w:id="661" w:author="Caree2" w:date="2016-11-05T10:39:00Z"/>
        </w:rPr>
      </w:pPr>
      <w:ins w:id="662" w:author="Caree2" w:date="2016-11-05T10:39:00Z">
        <w:r>
          <w:tab/>
        </w:r>
        <w:r>
          <w:tab/>
          <w:t>&lt;/dependency&gt;</w:t>
        </w:r>
      </w:ins>
    </w:p>
    <w:p w:rsidR="008F1CFA" w:rsidRDefault="008F1CFA" w:rsidP="008F1CFA">
      <w:pPr>
        <w:rPr>
          <w:ins w:id="663" w:author="Caree2" w:date="2016-11-05T10:39:00Z"/>
        </w:rPr>
      </w:pPr>
      <w:ins w:id="664" w:author="Caree2" w:date="2016-11-05T10:39:00Z">
        <w:r>
          <w:tab/>
        </w:r>
        <w:r>
          <w:tab/>
          <w:t>&lt;dependency&gt;</w:t>
        </w:r>
      </w:ins>
    </w:p>
    <w:p w:rsidR="008F1CFA" w:rsidRDefault="008F1CFA" w:rsidP="008F1CFA">
      <w:pPr>
        <w:rPr>
          <w:ins w:id="665" w:author="Caree2" w:date="2016-11-05T10:39:00Z"/>
        </w:rPr>
      </w:pPr>
      <w:ins w:id="666" w:author="Caree2" w:date="2016-11-05T10:39:00Z">
        <w:r>
          <w:tab/>
        </w:r>
        <w:r>
          <w:tab/>
        </w:r>
        <w:r>
          <w:tab/>
          <w:t>&lt;groupId&gt;com.jayway.jsonpath&lt;/groupId&gt;</w:t>
        </w:r>
      </w:ins>
    </w:p>
    <w:p w:rsidR="008F1CFA" w:rsidRDefault="008F1CFA" w:rsidP="008F1CFA">
      <w:pPr>
        <w:rPr>
          <w:ins w:id="667" w:author="Caree2" w:date="2016-11-05T10:39:00Z"/>
        </w:rPr>
      </w:pPr>
      <w:ins w:id="668" w:author="Caree2" w:date="2016-11-05T10:39:00Z">
        <w:r>
          <w:tab/>
        </w:r>
        <w:r>
          <w:tab/>
        </w:r>
        <w:r>
          <w:tab/>
          <w:t>&lt;artifactId&gt;json-path-assert&lt;/artifactId&gt;</w:t>
        </w:r>
      </w:ins>
    </w:p>
    <w:p w:rsidR="008F1CFA" w:rsidRDefault="008F1CFA" w:rsidP="008F1CFA">
      <w:pPr>
        <w:rPr>
          <w:ins w:id="669" w:author="Caree2" w:date="2016-11-05T10:39:00Z"/>
        </w:rPr>
      </w:pPr>
      <w:ins w:id="670" w:author="Caree2" w:date="2016-11-05T10:39:00Z">
        <w:r>
          <w:tab/>
        </w:r>
        <w:r>
          <w:tab/>
        </w:r>
        <w:r>
          <w:tab/>
          <w:t>&lt;version&gt;0.9.1&lt;/version&gt;</w:t>
        </w:r>
      </w:ins>
    </w:p>
    <w:p w:rsidR="008F1CFA" w:rsidRDefault="008F1CFA" w:rsidP="008F1CFA">
      <w:pPr>
        <w:rPr>
          <w:ins w:id="671" w:author="Caree2" w:date="2016-11-05T10:39:00Z"/>
        </w:rPr>
      </w:pPr>
      <w:ins w:id="672" w:author="Caree2" w:date="2016-11-05T10:39:00Z">
        <w:r>
          <w:tab/>
        </w:r>
        <w:r>
          <w:tab/>
        </w:r>
        <w:r>
          <w:tab/>
          <w:t>&lt;scope&gt;test&lt;/scope&gt;</w:t>
        </w:r>
      </w:ins>
    </w:p>
    <w:p w:rsidR="008F1CFA" w:rsidRDefault="008F1CFA" w:rsidP="008F1CFA">
      <w:pPr>
        <w:rPr>
          <w:ins w:id="673" w:author="Caree2" w:date="2016-11-05T10:39:00Z"/>
        </w:rPr>
      </w:pPr>
      <w:ins w:id="674" w:author="Caree2" w:date="2016-11-05T10:39:00Z">
        <w:r>
          <w:tab/>
        </w:r>
        <w:r>
          <w:tab/>
          <w:t>&lt;/dependency&gt;</w:t>
        </w:r>
      </w:ins>
    </w:p>
    <w:p w:rsidR="008F1CFA" w:rsidRDefault="008F1CFA" w:rsidP="008F1CFA">
      <w:pPr>
        <w:rPr>
          <w:ins w:id="675" w:author="Caree2" w:date="2016-11-05T10:39:00Z"/>
        </w:rPr>
      </w:pPr>
    </w:p>
    <w:p w:rsidR="008F1CFA" w:rsidRDefault="008F1CFA" w:rsidP="008F1CFA">
      <w:pPr>
        <w:rPr>
          <w:ins w:id="676" w:author="Caree2" w:date="2016-11-05T10:39:00Z"/>
        </w:rPr>
      </w:pPr>
      <w:ins w:id="677" w:author="Caree2" w:date="2016-11-05T10:39:00Z">
        <w:r>
          <w:tab/>
        </w:r>
        <w:r>
          <w:tab/>
          <w:t xml:space="preserve">&lt;!-- https://mvnrepository.com/artifact/com.mangofactory/swagger-springmvc </w:t>
        </w:r>
      </w:ins>
    </w:p>
    <w:p w:rsidR="008F1CFA" w:rsidRDefault="008F1CFA" w:rsidP="008F1CFA">
      <w:pPr>
        <w:rPr>
          <w:ins w:id="678" w:author="Caree2" w:date="2016-11-05T10:39:00Z"/>
        </w:rPr>
      </w:pPr>
      <w:ins w:id="679" w:author="Caree2" w:date="2016-11-05T10:39:00Z">
        <w:r>
          <w:tab/>
        </w:r>
        <w:r>
          <w:tab/>
        </w:r>
        <w:r>
          <w:tab/>
          <w:t xml:space="preserve">&lt;dependency&gt; &lt;groupId&gt;com.mangofactory&lt;/groupId&gt; &lt;artifactId&gt;swagger-springmvc&lt;/artifactId&gt; </w:t>
        </w:r>
      </w:ins>
    </w:p>
    <w:p w:rsidR="008F1CFA" w:rsidRDefault="008F1CFA" w:rsidP="008F1CFA">
      <w:pPr>
        <w:rPr>
          <w:ins w:id="680" w:author="Caree2" w:date="2016-11-05T10:39:00Z"/>
        </w:rPr>
      </w:pPr>
      <w:ins w:id="681" w:author="Caree2" w:date="2016-11-05T10:39:00Z">
        <w:r>
          <w:tab/>
        </w:r>
        <w:r>
          <w:tab/>
        </w:r>
        <w:r>
          <w:tab/>
          <w:t>&lt;version&gt;1.0.1&lt;/version&gt; &lt;/dependency&gt; --&gt;</w:t>
        </w:r>
      </w:ins>
    </w:p>
    <w:p w:rsidR="008F1CFA" w:rsidRDefault="008F1CFA" w:rsidP="008F1CFA">
      <w:pPr>
        <w:rPr>
          <w:ins w:id="682" w:author="Caree2" w:date="2016-11-05T10:39:00Z"/>
        </w:rPr>
      </w:pPr>
    </w:p>
    <w:p w:rsidR="008F1CFA" w:rsidRDefault="008F1CFA" w:rsidP="008F1CFA">
      <w:pPr>
        <w:rPr>
          <w:ins w:id="683" w:author="Caree2" w:date="2016-11-05T10:39:00Z"/>
        </w:rPr>
      </w:pPr>
      <w:ins w:id="684" w:author="Caree2" w:date="2016-11-05T10:39:00Z">
        <w:r>
          <w:tab/>
        </w:r>
        <w:r>
          <w:tab/>
          <w:t>&lt;dependency&gt;</w:t>
        </w:r>
      </w:ins>
    </w:p>
    <w:p w:rsidR="008F1CFA" w:rsidRDefault="008F1CFA" w:rsidP="008F1CFA">
      <w:pPr>
        <w:rPr>
          <w:ins w:id="685" w:author="Caree2" w:date="2016-11-05T10:39:00Z"/>
        </w:rPr>
      </w:pPr>
      <w:ins w:id="686" w:author="Caree2" w:date="2016-11-05T10:39:00Z">
        <w:r>
          <w:tab/>
        </w:r>
        <w:r>
          <w:tab/>
        </w:r>
        <w:r>
          <w:tab/>
          <w:t>&lt;groupId&gt;io.springfox&lt;/groupId&gt;</w:t>
        </w:r>
      </w:ins>
    </w:p>
    <w:p w:rsidR="008F1CFA" w:rsidRDefault="008F1CFA" w:rsidP="008F1CFA">
      <w:pPr>
        <w:rPr>
          <w:ins w:id="687" w:author="Caree2" w:date="2016-11-05T10:39:00Z"/>
        </w:rPr>
      </w:pPr>
      <w:ins w:id="688" w:author="Caree2" w:date="2016-11-05T10:39:00Z">
        <w:r>
          <w:tab/>
        </w:r>
        <w:r>
          <w:tab/>
        </w:r>
        <w:r>
          <w:tab/>
          <w:t>&lt;artifactId&gt;springfox-swagger2&lt;/artifactId&gt;</w:t>
        </w:r>
      </w:ins>
    </w:p>
    <w:p w:rsidR="008F1CFA" w:rsidRDefault="008F1CFA" w:rsidP="008F1CFA">
      <w:pPr>
        <w:rPr>
          <w:ins w:id="689" w:author="Caree2" w:date="2016-11-05T10:39:00Z"/>
        </w:rPr>
      </w:pPr>
      <w:ins w:id="690" w:author="Caree2" w:date="2016-11-05T10:39:00Z">
        <w:r>
          <w:tab/>
        </w:r>
        <w:r>
          <w:tab/>
        </w:r>
        <w:r>
          <w:tab/>
          <w:t>&lt;version&gt;2.3.1&lt;/version&gt;</w:t>
        </w:r>
      </w:ins>
    </w:p>
    <w:p w:rsidR="008F1CFA" w:rsidRDefault="008F1CFA" w:rsidP="008F1CFA">
      <w:pPr>
        <w:rPr>
          <w:ins w:id="691" w:author="Caree2" w:date="2016-11-05T10:39:00Z"/>
        </w:rPr>
      </w:pPr>
      <w:ins w:id="692" w:author="Caree2" w:date="2016-11-05T10:39:00Z">
        <w:r>
          <w:tab/>
        </w:r>
        <w:r>
          <w:tab/>
          <w:t>&lt;/dependency&gt;</w:t>
        </w:r>
      </w:ins>
    </w:p>
    <w:p w:rsidR="008F1CFA" w:rsidRDefault="008F1CFA" w:rsidP="008F1CFA">
      <w:pPr>
        <w:rPr>
          <w:ins w:id="693" w:author="Caree2" w:date="2016-11-05T10:39:00Z"/>
        </w:rPr>
      </w:pPr>
      <w:ins w:id="694" w:author="Caree2" w:date="2016-11-05T10:39:00Z">
        <w:r>
          <w:tab/>
        </w:r>
        <w:r>
          <w:tab/>
          <w:t>&lt;dependency&gt;</w:t>
        </w:r>
      </w:ins>
    </w:p>
    <w:p w:rsidR="008F1CFA" w:rsidRDefault="008F1CFA" w:rsidP="008F1CFA">
      <w:pPr>
        <w:rPr>
          <w:ins w:id="695" w:author="Caree2" w:date="2016-11-05T10:39:00Z"/>
        </w:rPr>
      </w:pPr>
      <w:ins w:id="696" w:author="Caree2" w:date="2016-11-05T10:39:00Z">
        <w:r>
          <w:tab/>
        </w:r>
        <w:r>
          <w:tab/>
        </w:r>
        <w:r>
          <w:tab/>
          <w:t>&lt;groupId&gt;io.springfox&lt;/groupId&gt;</w:t>
        </w:r>
      </w:ins>
    </w:p>
    <w:p w:rsidR="008F1CFA" w:rsidRDefault="008F1CFA" w:rsidP="008F1CFA">
      <w:pPr>
        <w:rPr>
          <w:ins w:id="697" w:author="Caree2" w:date="2016-11-05T10:39:00Z"/>
        </w:rPr>
      </w:pPr>
      <w:ins w:id="698" w:author="Caree2" w:date="2016-11-05T10:39:00Z">
        <w:r>
          <w:tab/>
        </w:r>
        <w:r>
          <w:tab/>
        </w:r>
        <w:r>
          <w:tab/>
          <w:t>&lt;artifactId&gt;springfox-swagger-ui&lt;/artifactId&gt;</w:t>
        </w:r>
      </w:ins>
    </w:p>
    <w:p w:rsidR="008F1CFA" w:rsidRDefault="008F1CFA" w:rsidP="008F1CFA">
      <w:pPr>
        <w:rPr>
          <w:ins w:id="699" w:author="Caree2" w:date="2016-11-05T10:39:00Z"/>
        </w:rPr>
      </w:pPr>
      <w:ins w:id="700" w:author="Caree2" w:date="2016-11-05T10:39:00Z">
        <w:r>
          <w:tab/>
        </w:r>
        <w:r>
          <w:tab/>
        </w:r>
        <w:r>
          <w:tab/>
          <w:t>&lt;version&gt;2.3.1&lt;/version&gt;</w:t>
        </w:r>
      </w:ins>
    </w:p>
    <w:p w:rsidR="008F1CFA" w:rsidRDefault="008F1CFA" w:rsidP="008F1CFA">
      <w:pPr>
        <w:rPr>
          <w:ins w:id="701" w:author="Caree2" w:date="2016-11-05T10:39:00Z"/>
        </w:rPr>
      </w:pPr>
      <w:ins w:id="702" w:author="Caree2" w:date="2016-11-05T10:39:00Z">
        <w:r>
          <w:tab/>
        </w:r>
        <w:r>
          <w:tab/>
          <w:t>&lt;/dependency&gt;</w:t>
        </w:r>
      </w:ins>
    </w:p>
    <w:p w:rsidR="008F1CFA" w:rsidRDefault="008F1CFA" w:rsidP="008F1CFA">
      <w:pPr>
        <w:rPr>
          <w:ins w:id="703" w:author="Caree2" w:date="2016-11-05T10:39:00Z"/>
        </w:rPr>
      </w:pPr>
    </w:p>
    <w:p w:rsidR="008F1CFA" w:rsidRDefault="008F1CFA" w:rsidP="008F1CFA">
      <w:pPr>
        <w:rPr>
          <w:ins w:id="704" w:author="Caree2" w:date="2016-11-05T10:39:00Z"/>
        </w:rPr>
      </w:pPr>
      <w:ins w:id="705" w:author="Caree2" w:date="2016-11-05T10:39:00Z">
        <w:r>
          <w:tab/>
        </w:r>
        <w:r>
          <w:tab/>
          <w:t>&lt;dependency&gt;</w:t>
        </w:r>
      </w:ins>
    </w:p>
    <w:p w:rsidR="008F1CFA" w:rsidRDefault="008F1CFA" w:rsidP="008F1CFA">
      <w:pPr>
        <w:rPr>
          <w:ins w:id="706" w:author="Caree2" w:date="2016-11-05T10:39:00Z"/>
        </w:rPr>
      </w:pPr>
      <w:ins w:id="707" w:author="Caree2" w:date="2016-11-05T10:39:00Z">
        <w:r>
          <w:tab/>
        </w:r>
        <w:r>
          <w:tab/>
        </w:r>
        <w:r>
          <w:tab/>
          <w:t>&lt;groupId&gt;org.hsqldb&lt;/groupId&gt;</w:t>
        </w:r>
      </w:ins>
    </w:p>
    <w:p w:rsidR="008F1CFA" w:rsidRDefault="008F1CFA" w:rsidP="008F1CFA">
      <w:pPr>
        <w:rPr>
          <w:ins w:id="708" w:author="Caree2" w:date="2016-11-05T10:39:00Z"/>
        </w:rPr>
      </w:pPr>
      <w:ins w:id="709" w:author="Caree2" w:date="2016-11-05T10:39:00Z">
        <w:r>
          <w:tab/>
        </w:r>
        <w:r>
          <w:tab/>
        </w:r>
        <w:r>
          <w:tab/>
          <w:t>&lt;artifactId&gt;hsqldb&lt;/artifactId&gt;</w:t>
        </w:r>
      </w:ins>
    </w:p>
    <w:p w:rsidR="008F1CFA" w:rsidRDefault="008F1CFA" w:rsidP="008F1CFA">
      <w:pPr>
        <w:rPr>
          <w:ins w:id="710" w:author="Caree2" w:date="2016-11-05T10:39:00Z"/>
        </w:rPr>
      </w:pPr>
      <w:ins w:id="711" w:author="Caree2" w:date="2016-11-05T10:39:00Z">
        <w:r>
          <w:tab/>
        </w:r>
        <w:r>
          <w:tab/>
        </w:r>
        <w:r>
          <w:tab/>
          <w:t>&lt;scope&gt;runtime&lt;/scope&gt;</w:t>
        </w:r>
      </w:ins>
    </w:p>
    <w:p w:rsidR="008F1CFA" w:rsidRDefault="008F1CFA" w:rsidP="008F1CFA">
      <w:pPr>
        <w:rPr>
          <w:ins w:id="712" w:author="Caree2" w:date="2016-11-05T10:39:00Z"/>
        </w:rPr>
      </w:pPr>
      <w:ins w:id="713" w:author="Caree2" w:date="2016-11-05T10:39:00Z">
        <w:r>
          <w:tab/>
        </w:r>
        <w:r>
          <w:tab/>
          <w:t>&lt;/dependency&gt;</w:t>
        </w:r>
      </w:ins>
    </w:p>
    <w:p w:rsidR="008F1CFA" w:rsidRDefault="008F1CFA" w:rsidP="008F1CFA">
      <w:pPr>
        <w:rPr>
          <w:ins w:id="714" w:author="Caree2" w:date="2016-11-05T10:39:00Z"/>
        </w:rPr>
      </w:pPr>
    </w:p>
    <w:p w:rsidR="008F1CFA" w:rsidRDefault="008F1CFA" w:rsidP="008F1CFA">
      <w:pPr>
        <w:rPr>
          <w:ins w:id="715" w:author="Caree2" w:date="2016-11-05T10:39:00Z"/>
        </w:rPr>
      </w:pPr>
      <w:ins w:id="716" w:author="Caree2" w:date="2016-11-05T10:39:00Z">
        <w:r>
          <w:tab/>
        </w:r>
        <w:r>
          <w:tab/>
          <w:t>&lt;dependency&gt;</w:t>
        </w:r>
      </w:ins>
    </w:p>
    <w:p w:rsidR="008F1CFA" w:rsidRDefault="008F1CFA" w:rsidP="008F1CFA">
      <w:pPr>
        <w:rPr>
          <w:ins w:id="717" w:author="Caree2" w:date="2016-11-05T10:39:00Z"/>
        </w:rPr>
      </w:pPr>
      <w:ins w:id="718" w:author="Caree2" w:date="2016-11-05T10:39:00Z">
        <w:r>
          <w:tab/>
        </w:r>
        <w:r>
          <w:tab/>
        </w:r>
        <w:r>
          <w:tab/>
          <w:t>&lt;groupId&gt;mysql&lt;/groupId&gt;</w:t>
        </w:r>
      </w:ins>
    </w:p>
    <w:p w:rsidR="008F1CFA" w:rsidRDefault="008F1CFA" w:rsidP="008F1CFA">
      <w:pPr>
        <w:rPr>
          <w:ins w:id="719" w:author="Caree2" w:date="2016-11-05T10:39:00Z"/>
        </w:rPr>
      </w:pPr>
      <w:ins w:id="720" w:author="Caree2" w:date="2016-11-05T10:39:00Z">
        <w:r>
          <w:tab/>
        </w:r>
        <w:r>
          <w:tab/>
        </w:r>
        <w:r>
          <w:tab/>
          <w:t>&lt;artifactId&gt;mysql-connector-java&lt;/artifactId&gt;</w:t>
        </w:r>
      </w:ins>
    </w:p>
    <w:p w:rsidR="008F1CFA" w:rsidRDefault="008F1CFA" w:rsidP="008F1CFA">
      <w:pPr>
        <w:rPr>
          <w:ins w:id="721" w:author="Caree2" w:date="2016-11-05T10:39:00Z"/>
        </w:rPr>
      </w:pPr>
      <w:ins w:id="722" w:author="Caree2" w:date="2016-11-05T10:39:00Z">
        <w:r>
          <w:tab/>
        </w:r>
        <w:r>
          <w:tab/>
        </w:r>
        <w:r>
          <w:tab/>
          <w:t>&lt;version&gt;5.1.40&lt;/version&gt;</w:t>
        </w:r>
      </w:ins>
    </w:p>
    <w:p w:rsidR="008F1CFA" w:rsidRDefault="008F1CFA" w:rsidP="008F1CFA">
      <w:pPr>
        <w:rPr>
          <w:ins w:id="723" w:author="Caree2" w:date="2016-11-05T10:39:00Z"/>
        </w:rPr>
      </w:pPr>
      <w:ins w:id="724" w:author="Caree2" w:date="2016-11-05T10:39:00Z">
        <w:r>
          <w:tab/>
        </w:r>
        <w:r>
          <w:tab/>
          <w:t>&lt;/dependency&gt;</w:t>
        </w:r>
      </w:ins>
    </w:p>
    <w:p w:rsidR="008F1CFA" w:rsidRDefault="008F1CFA" w:rsidP="008F1CFA">
      <w:pPr>
        <w:rPr>
          <w:ins w:id="725" w:author="Caree2" w:date="2016-11-05T10:39:00Z"/>
        </w:rPr>
      </w:pPr>
    </w:p>
    <w:p w:rsidR="008F1CFA" w:rsidRDefault="008F1CFA" w:rsidP="008F1CFA">
      <w:pPr>
        <w:rPr>
          <w:ins w:id="726" w:author="Caree2" w:date="2016-11-05T10:39:00Z"/>
        </w:rPr>
      </w:pPr>
      <w:ins w:id="727" w:author="Caree2" w:date="2016-11-05T10:39:00Z">
        <w:r>
          <w:lastRenderedPageBreak/>
          <w:tab/>
        </w:r>
        <w:r>
          <w:tab/>
          <w:t>&lt;dependency&gt;</w:t>
        </w:r>
      </w:ins>
    </w:p>
    <w:p w:rsidR="008F1CFA" w:rsidRDefault="008F1CFA" w:rsidP="008F1CFA">
      <w:pPr>
        <w:rPr>
          <w:ins w:id="728" w:author="Caree2" w:date="2016-11-05T10:39:00Z"/>
        </w:rPr>
      </w:pPr>
      <w:ins w:id="729" w:author="Caree2" w:date="2016-11-05T10:39:00Z">
        <w:r>
          <w:tab/>
        </w:r>
        <w:r>
          <w:tab/>
        </w:r>
        <w:r>
          <w:tab/>
          <w:t>&lt;groupId&gt;org.springframework.cloud&lt;/groupId&gt;</w:t>
        </w:r>
      </w:ins>
    </w:p>
    <w:p w:rsidR="008F1CFA" w:rsidRDefault="008F1CFA" w:rsidP="008F1CFA">
      <w:pPr>
        <w:rPr>
          <w:ins w:id="730" w:author="Caree2" w:date="2016-11-05T10:39:00Z"/>
        </w:rPr>
      </w:pPr>
      <w:ins w:id="731" w:author="Caree2" w:date="2016-11-05T10:39:00Z">
        <w:r>
          <w:tab/>
        </w:r>
        <w:r>
          <w:tab/>
        </w:r>
        <w:r>
          <w:tab/>
          <w:t>&lt;artifactId&gt;spring-cloud-starter-eureka&lt;/artifactId&gt;</w:t>
        </w:r>
      </w:ins>
    </w:p>
    <w:p w:rsidR="008F1CFA" w:rsidRDefault="008F1CFA" w:rsidP="008F1CFA">
      <w:pPr>
        <w:rPr>
          <w:ins w:id="732" w:author="Caree2" w:date="2016-11-05T10:39:00Z"/>
        </w:rPr>
      </w:pPr>
      <w:ins w:id="733" w:author="Caree2" w:date="2016-11-05T10:39:00Z">
        <w:r>
          <w:tab/>
        </w:r>
        <w:r>
          <w:tab/>
          <w:t>&lt;/dependency&gt;</w:t>
        </w:r>
      </w:ins>
    </w:p>
    <w:p w:rsidR="008F1CFA" w:rsidRDefault="008F1CFA" w:rsidP="008F1CFA">
      <w:pPr>
        <w:rPr>
          <w:ins w:id="734" w:author="Caree2" w:date="2016-11-05T10:39:00Z"/>
        </w:rPr>
      </w:pPr>
    </w:p>
    <w:p w:rsidR="008F1CFA" w:rsidRDefault="008F1CFA" w:rsidP="008F1CFA">
      <w:pPr>
        <w:rPr>
          <w:ins w:id="735" w:author="Caree2" w:date="2016-11-05T10:39:00Z"/>
        </w:rPr>
      </w:pPr>
      <w:ins w:id="736" w:author="Caree2" w:date="2016-11-05T10:39:00Z">
        <w:r>
          <w:tab/>
        </w:r>
        <w:r>
          <w:tab/>
          <w:t>&lt;dependency&gt;</w:t>
        </w:r>
      </w:ins>
    </w:p>
    <w:p w:rsidR="008F1CFA" w:rsidRDefault="008F1CFA" w:rsidP="008F1CFA">
      <w:pPr>
        <w:rPr>
          <w:ins w:id="737" w:author="Caree2" w:date="2016-11-05T10:39:00Z"/>
        </w:rPr>
      </w:pPr>
      <w:ins w:id="738" w:author="Caree2" w:date="2016-11-05T10:39:00Z">
        <w:r>
          <w:tab/>
        </w:r>
        <w:r>
          <w:tab/>
        </w:r>
        <w:r>
          <w:tab/>
          <w:t>&lt;groupId&gt;org.springframework.cloud&lt;/groupId&gt;</w:t>
        </w:r>
      </w:ins>
    </w:p>
    <w:p w:rsidR="008F1CFA" w:rsidRDefault="008F1CFA" w:rsidP="008F1CFA">
      <w:pPr>
        <w:rPr>
          <w:ins w:id="739" w:author="Caree2" w:date="2016-11-05T10:39:00Z"/>
        </w:rPr>
      </w:pPr>
      <w:ins w:id="740" w:author="Caree2" w:date="2016-11-05T10:39:00Z">
        <w:r>
          <w:tab/>
        </w:r>
        <w:r>
          <w:tab/>
        </w:r>
        <w:r>
          <w:tab/>
          <w:t>&lt;artifactId&gt;spring-cloud-starter-feign&lt;/artifactId&gt;</w:t>
        </w:r>
      </w:ins>
    </w:p>
    <w:p w:rsidR="008F1CFA" w:rsidRDefault="008F1CFA" w:rsidP="008F1CFA">
      <w:pPr>
        <w:rPr>
          <w:ins w:id="741" w:author="Caree2" w:date="2016-11-05T10:39:00Z"/>
        </w:rPr>
      </w:pPr>
      <w:ins w:id="742" w:author="Caree2" w:date="2016-11-05T10:39:00Z">
        <w:r>
          <w:tab/>
        </w:r>
        <w:r>
          <w:tab/>
          <w:t>&lt;/dependency&gt;</w:t>
        </w:r>
      </w:ins>
    </w:p>
    <w:p w:rsidR="008F1CFA" w:rsidRDefault="008F1CFA" w:rsidP="008F1CFA">
      <w:pPr>
        <w:rPr>
          <w:ins w:id="743" w:author="Caree2" w:date="2016-11-05T10:39:00Z"/>
        </w:rPr>
      </w:pPr>
    </w:p>
    <w:p w:rsidR="008F1CFA" w:rsidRDefault="008F1CFA" w:rsidP="008F1CFA">
      <w:pPr>
        <w:rPr>
          <w:ins w:id="744" w:author="Caree2" w:date="2016-11-05T10:39:00Z"/>
        </w:rPr>
      </w:pPr>
      <w:ins w:id="745" w:author="Caree2" w:date="2016-11-05T10:39:00Z">
        <w:r>
          <w:tab/>
          <w:t>&lt;/dependencies&gt;</w:t>
        </w:r>
      </w:ins>
    </w:p>
    <w:p w:rsidR="008F1CFA" w:rsidRDefault="008F1CFA" w:rsidP="008F1CFA">
      <w:pPr>
        <w:rPr>
          <w:ins w:id="746" w:author="Caree2" w:date="2016-11-05T10:39:00Z"/>
        </w:rPr>
      </w:pPr>
    </w:p>
    <w:p w:rsidR="008F1CFA" w:rsidRDefault="008F1CFA" w:rsidP="008F1CFA">
      <w:pPr>
        <w:rPr>
          <w:ins w:id="747" w:author="Caree2" w:date="2016-11-05T10:39:00Z"/>
        </w:rPr>
      </w:pPr>
      <w:ins w:id="748" w:author="Caree2" w:date="2016-11-05T10:39:00Z">
        <w:r>
          <w:tab/>
          <w:t>&lt;build&gt;</w:t>
        </w:r>
      </w:ins>
    </w:p>
    <w:p w:rsidR="008F1CFA" w:rsidRDefault="008F1CFA" w:rsidP="008F1CFA">
      <w:pPr>
        <w:rPr>
          <w:ins w:id="749" w:author="Caree2" w:date="2016-11-05T10:39:00Z"/>
        </w:rPr>
      </w:pPr>
      <w:ins w:id="750" w:author="Caree2" w:date="2016-11-05T10:39:00Z">
        <w:r>
          <w:tab/>
        </w:r>
        <w:r>
          <w:tab/>
          <w:t>&lt;resources&gt;</w:t>
        </w:r>
      </w:ins>
    </w:p>
    <w:p w:rsidR="008F1CFA" w:rsidRDefault="008F1CFA" w:rsidP="008F1CFA">
      <w:pPr>
        <w:rPr>
          <w:ins w:id="751" w:author="Caree2" w:date="2016-11-05T10:39:00Z"/>
        </w:rPr>
      </w:pPr>
      <w:ins w:id="752" w:author="Caree2" w:date="2016-11-05T10:39:00Z">
        <w:r>
          <w:tab/>
        </w:r>
        <w:r>
          <w:tab/>
        </w:r>
        <w:r>
          <w:tab/>
          <w:t>&lt;resource&gt;</w:t>
        </w:r>
      </w:ins>
    </w:p>
    <w:p w:rsidR="008F1CFA" w:rsidRDefault="008F1CFA" w:rsidP="008F1CFA">
      <w:pPr>
        <w:rPr>
          <w:ins w:id="753" w:author="Caree2" w:date="2016-11-05T10:39:00Z"/>
        </w:rPr>
      </w:pPr>
      <w:ins w:id="754" w:author="Caree2" w:date="2016-11-05T10:39:00Z">
        <w:r>
          <w:tab/>
        </w:r>
        <w:r>
          <w:tab/>
        </w:r>
        <w:r>
          <w:tab/>
        </w:r>
        <w:r>
          <w:tab/>
          <w:t>&lt;directory&gt;src/main/resources&lt;/directory&gt;</w:t>
        </w:r>
      </w:ins>
    </w:p>
    <w:p w:rsidR="008F1CFA" w:rsidRDefault="008F1CFA" w:rsidP="008F1CFA">
      <w:pPr>
        <w:rPr>
          <w:ins w:id="755" w:author="Caree2" w:date="2016-11-05T10:39:00Z"/>
        </w:rPr>
      </w:pPr>
      <w:ins w:id="756" w:author="Caree2" w:date="2016-11-05T10:39:00Z">
        <w:r>
          <w:tab/>
        </w:r>
        <w:r>
          <w:tab/>
        </w:r>
        <w:r>
          <w:tab/>
        </w:r>
        <w:r>
          <w:tab/>
          <w:t>&lt;filtering&gt;true&lt;/filtering&gt;</w:t>
        </w:r>
      </w:ins>
    </w:p>
    <w:p w:rsidR="008F1CFA" w:rsidRDefault="008F1CFA" w:rsidP="008F1CFA">
      <w:pPr>
        <w:rPr>
          <w:ins w:id="757" w:author="Caree2" w:date="2016-11-05T10:39:00Z"/>
        </w:rPr>
      </w:pPr>
      <w:ins w:id="758" w:author="Caree2" w:date="2016-11-05T10:39:00Z">
        <w:r>
          <w:tab/>
        </w:r>
        <w:r>
          <w:tab/>
        </w:r>
        <w:r>
          <w:tab/>
          <w:t>&lt;/resource&gt;</w:t>
        </w:r>
      </w:ins>
    </w:p>
    <w:p w:rsidR="008F1CFA" w:rsidRDefault="008F1CFA" w:rsidP="008F1CFA">
      <w:pPr>
        <w:rPr>
          <w:ins w:id="759" w:author="Caree2" w:date="2016-11-05T10:39:00Z"/>
        </w:rPr>
      </w:pPr>
      <w:ins w:id="760" w:author="Caree2" w:date="2016-11-05T10:39:00Z">
        <w:r>
          <w:tab/>
        </w:r>
        <w:r>
          <w:tab/>
          <w:t>&lt;/resources&gt;</w:t>
        </w:r>
      </w:ins>
    </w:p>
    <w:p w:rsidR="008F1CFA" w:rsidRDefault="008F1CFA" w:rsidP="008F1CFA">
      <w:pPr>
        <w:rPr>
          <w:ins w:id="761" w:author="Caree2" w:date="2016-11-05T10:39:00Z"/>
        </w:rPr>
      </w:pPr>
      <w:ins w:id="762" w:author="Caree2" w:date="2016-11-05T10:39:00Z">
        <w:r>
          <w:tab/>
        </w:r>
        <w:r>
          <w:tab/>
          <w:t>&lt;plugins&gt;</w:t>
        </w:r>
      </w:ins>
    </w:p>
    <w:p w:rsidR="008F1CFA" w:rsidRDefault="008F1CFA" w:rsidP="008F1CFA">
      <w:pPr>
        <w:rPr>
          <w:ins w:id="763" w:author="Caree2" w:date="2016-11-05T10:39:00Z"/>
        </w:rPr>
      </w:pPr>
      <w:ins w:id="764" w:author="Caree2" w:date="2016-11-05T10:39:00Z">
        <w:r>
          <w:tab/>
        </w:r>
        <w:r>
          <w:tab/>
        </w:r>
        <w:r>
          <w:tab/>
          <w:t>&lt;plugin&gt;</w:t>
        </w:r>
      </w:ins>
    </w:p>
    <w:p w:rsidR="008F1CFA" w:rsidRDefault="008F1CFA" w:rsidP="008F1CFA">
      <w:pPr>
        <w:rPr>
          <w:ins w:id="765" w:author="Caree2" w:date="2016-11-05T10:39:00Z"/>
        </w:rPr>
      </w:pPr>
      <w:ins w:id="766" w:author="Caree2" w:date="2016-11-05T10:39:00Z">
        <w:r>
          <w:tab/>
        </w:r>
        <w:r>
          <w:tab/>
        </w:r>
        <w:r>
          <w:tab/>
        </w:r>
        <w:r>
          <w:tab/>
          <w:t>&lt;groupId&gt;org.apache.maven.plugins&lt;/groupId&gt;</w:t>
        </w:r>
      </w:ins>
    </w:p>
    <w:p w:rsidR="008F1CFA" w:rsidRDefault="008F1CFA" w:rsidP="008F1CFA">
      <w:pPr>
        <w:rPr>
          <w:ins w:id="767" w:author="Caree2" w:date="2016-11-05T10:39:00Z"/>
        </w:rPr>
      </w:pPr>
      <w:ins w:id="768" w:author="Caree2" w:date="2016-11-05T10:39:00Z">
        <w:r>
          <w:tab/>
        </w:r>
        <w:r>
          <w:tab/>
        </w:r>
        <w:r>
          <w:tab/>
        </w:r>
        <w:r>
          <w:tab/>
          <w:t>&lt;artifactId&gt;maven-compiler-plugin&lt;/artifactId&gt;</w:t>
        </w:r>
      </w:ins>
    </w:p>
    <w:p w:rsidR="008F1CFA" w:rsidRDefault="008F1CFA" w:rsidP="008F1CFA">
      <w:pPr>
        <w:rPr>
          <w:ins w:id="769" w:author="Caree2" w:date="2016-11-05T10:39:00Z"/>
        </w:rPr>
      </w:pPr>
      <w:ins w:id="770" w:author="Caree2" w:date="2016-11-05T10:39:00Z">
        <w:r>
          <w:tab/>
        </w:r>
        <w:r>
          <w:tab/>
        </w:r>
        <w:r>
          <w:tab/>
        </w:r>
        <w:r>
          <w:tab/>
          <w:t>&lt;version&gt;3.1&lt;/version&gt;</w:t>
        </w:r>
      </w:ins>
    </w:p>
    <w:p w:rsidR="008F1CFA" w:rsidRDefault="008F1CFA" w:rsidP="008F1CFA">
      <w:pPr>
        <w:rPr>
          <w:ins w:id="771" w:author="Caree2" w:date="2016-11-05T10:39:00Z"/>
        </w:rPr>
      </w:pPr>
      <w:ins w:id="772" w:author="Caree2" w:date="2016-11-05T10:39:00Z">
        <w:r>
          <w:tab/>
        </w:r>
        <w:r>
          <w:tab/>
        </w:r>
        <w:r>
          <w:tab/>
        </w:r>
        <w:r>
          <w:tab/>
          <w:t>&lt;configuration&gt;</w:t>
        </w:r>
      </w:ins>
    </w:p>
    <w:p w:rsidR="008F1CFA" w:rsidRDefault="008F1CFA" w:rsidP="008F1CFA">
      <w:pPr>
        <w:rPr>
          <w:ins w:id="773" w:author="Caree2" w:date="2016-11-05T10:39:00Z"/>
        </w:rPr>
      </w:pPr>
      <w:ins w:id="774" w:author="Caree2" w:date="2016-11-05T10:39:00Z">
        <w:r>
          <w:tab/>
        </w:r>
        <w:r>
          <w:tab/>
        </w:r>
        <w:r>
          <w:tab/>
        </w:r>
        <w:r>
          <w:tab/>
        </w:r>
        <w:r>
          <w:tab/>
          <w:t>&lt;source&gt;1.8&lt;/source&gt;</w:t>
        </w:r>
      </w:ins>
    </w:p>
    <w:p w:rsidR="008F1CFA" w:rsidRDefault="008F1CFA" w:rsidP="008F1CFA">
      <w:pPr>
        <w:rPr>
          <w:ins w:id="775" w:author="Caree2" w:date="2016-11-05T10:39:00Z"/>
        </w:rPr>
      </w:pPr>
      <w:ins w:id="776" w:author="Caree2" w:date="2016-11-05T10:39:00Z">
        <w:r>
          <w:tab/>
        </w:r>
        <w:r>
          <w:tab/>
        </w:r>
        <w:r>
          <w:tab/>
        </w:r>
        <w:r>
          <w:tab/>
        </w:r>
        <w:r>
          <w:tab/>
          <w:t>&lt;target&gt;1.8&lt;/target&gt;</w:t>
        </w:r>
      </w:ins>
    </w:p>
    <w:p w:rsidR="008F1CFA" w:rsidRDefault="008F1CFA" w:rsidP="008F1CFA">
      <w:pPr>
        <w:rPr>
          <w:ins w:id="777" w:author="Caree2" w:date="2016-11-05T10:39:00Z"/>
        </w:rPr>
      </w:pPr>
      <w:ins w:id="778" w:author="Caree2" w:date="2016-11-05T10:39:00Z">
        <w:r>
          <w:tab/>
        </w:r>
        <w:r>
          <w:tab/>
        </w:r>
        <w:r>
          <w:tab/>
        </w:r>
        <w:r>
          <w:tab/>
          <w:t>&lt;/configuration&gt;</w:t>
        </w:r>
      </w:ins>
    </w:p>
    <w:p w:rsidR="008F1CFA" w:rsidRDefault="008F1CFA" w:rsidP="008F1CFA">
      <w:pPr>
        <w:rPr>
          <w:ins w:id="779" w:author="Caree2" w:date="2016-11-05T10:39:00Z"/>
        </w:rPr>
      </w:pPr>
      <w:ins w:id="780" w:author="Caree2" w:date="2016-11-05T10:39:00Z">
        <w:r>
          <w:tab/>
        </w:r>
        <w:r>
          <w:tab/>
        </w:r>
        <w:r>
          <w:tab/>
          <w:t>&lt;/plugin&gt;</w:t>
        </w:r>
      </w:ins>
    </w:p>
    <w:p w:rsidR="008F1CFA" w:rsidRDefault="008F1CFA" w:rsidP="008F1CFA">
      <w:pPr>
        <w:rPr>
          <w:ins w:id="781" w:author="Caree2" w:date="2016-11-05T10:39:00Z"/>
        </w:rPr>
      </w:pPr>
      <w:ins w:id="782" w:author="Caree2" w:date="2016-11-05T10:39:00Z">
        <w:r>
          <w:tab/>
        </w:r>
        <w:r>
          <w:tab/>
        </w:r>
        <w:r>
          <w:tab/>
          <w:t>&lt;!-- Spring boot support --&gt;</w:t>
        </w:r>
      </w:ins>
    </w:p>
    <w:p w:rsidR="008F1CFA" w:rsidRDefault="008F1CFA" w:rsidP="008F1CFA">
      <w:pPr>
        <w:rPr>
          <w:ins w:id="783" w:author="Caree2" w:date="2016-11-05T10:39:00Z"/>
        </w:rPr>
      </w:pPr>
      <w:ins w:id="784" w:author="Caree2" w:date="2016-11-05T10:39:00Z">
        <w:r>
          <w:tab/>
        </w:r>
        <w:r>
          <w:tab/>
        </w:r>
        <w:r>
          <w:tab/>
          <w:t>&lt;plugin&gt;</w:t>
        </w:r>
      </w:ins>
    </w:p>
    <w:p w:rsidR="008F1CFA" w:rsidRDefault="008F1CFA" w:rsidP="008F1CFA">
      <w:pPr>
        <w:rPr>
          <w:ins w:id="785" w:author="Caree2" w:date="2016-11-05T10:39:00Z"/>
        </w:rPr>
      </w:pPr>
      <w:ins w:id="786" w:author="Caree2" w:date="2016-11-05T10:39:00Z">
        <w:r>
          <w:tab/>
        </w:r>
        <w:r>
          <w:tab/>
        </w:r>
        <w:r>
          <w:tab/>
        </w:r>
        <w:r>
          <w:tab/>
          <w:t>&lt;groupId&gt;org.springframework.boot&lt;/groupId&gt;</w:t>
        </w:r>
      </w:ins>
    </w:p>
    <w:p w:rsidR="008F1CFA" w:rsidRDefault="008F1CFA" w:rsidP="008F1CFA">
      <w:pPr>
        <w:rPr>
          <w:ins w:id="787" w:author="Caree2" w:date="2016-11-05T10:39:00Z"/>
        </w:rPr>
      </w:pPr>
      <w:ins w:id="788" w:author="Caree2" w:date="2016-11-05T10:39:00Z">
        <w:r>
          <w:tab/>
        </w:r>
        <w:r>
          <w:tab/>
        </w:r>
        <w:r>
          <w:tab/>
        </w:r>
        <w:r>
          <w:tab/>
          <w:t>&lt;artifactId&gt;spring-boot-maven-plugin&lt;/artifactId&gt;</w:t>
        </w:r>
      </w:ins>
    </w:p>
    <w:p w:rsidR="008F1CFA" w:rsidRDefault="008F1CFA" w:rsidP="008F1CFA">
      <w:pPr>
        <w:rPr>
          <w:ins w:id="789" w:author="Caree2" w:date="2016-11-05T10:39:00Z"/>
        </w:rPr>
      </w:pPr>
      <w:ins w:id="790" w:author="Caree2" w:date="2016-11-05T10:39:00Z">
        <w:r>
          <w:tab/>
        </w:r>
        <w:r>
          <w:tab/>
        </w:r>
        <w:r>
          <w:tab/>
        </w:r>
        <w:r>
          <w:tab/>
          <w:t>&lt;configuration&gt;</w:t>
        </w:r>
      </w:ins>
    </w:p>
    <w:p w:rsidR="008F1CFA" w:rsidRDefault="008F1CFA" w:rsidP="008F1CFA">
      <w:pPr>
        <w:rPr>
          <w:ins w:id="791" w:author="Caree2" w:date="2016-11-05T10:39:00Z"/>
        </w:rPr>
      </w:pPr>
      <w:ins w:id="792" w:author="Caree2" w:date="2016-11-05T10:39:00Z">
        <w:r>
          <w:tab/>
        </w:r>
        <w:r>
          <w:tab/>
        </w:r>
        <w:r>
          <w:tab/>
        </w:r>
        <w:r>
          <w:tab/>
        </w:r>
        <w:r>
          <w:tab/>
          <w:t>&lt;addResources&gt;false&lt;/addResources&gt;</w:t>
        </w:r>
      </w:ins>
    </w:p>
    <w:p w:rsidR="008F1CFA" w:rsidRDefault="008F1CFA" w:rsidP="008F1CFA">
      <w:pPr>
        <w:rPr>
          <w:ins w:id="793" w:author="Caree2" w:date="2016-11-05T10:39:00Z"/>
        </w:rPr>
      </w:pPr>
      <w:ins w:id="794" w:author="Caree2" w:date="2016-11-05T10:39:00Z">
        <w:r>
          <w:tab/>
        </w:r>
        <w:r>
          <w:tab/>
        </w:r>
        <w:r>
          <w:tab/>
        </w:r>
        <w:r>
          <w:tab/>
          <w:t>&lt;/configuration&gt;</w:t>
        </w:r>
      </w:ins>
    </w:p>
    <w:p w:rsidR="008F1CFA" w:rsidRDefault="008F1CFA" w:rsidP="008F1CFA">
      <w:pPr>
        <w:rPr>
          <w:ins w:id="795" w:author="Caree2" w:date="2016-11-05T10:39:00Z"/>
        </w:rPr>
      </w:pPr>
      <w:ins w:id="796" w:author="Caree2" w:date="2016-11-05T10:39:00Z">
        <w:r>
          <w:tab/>
        </w:r>
        <w:r>
          <w:tab/>
        </w:r>
        <w:r>
          <w:tab/>
          <w:t>&lt;/plugin&gt;</w:t>
        </w:r>
      </w:ins>
    </w:p>
    <w:p w:rsidR="008F1CFA" w:rsidRDefault="008F1CFA" w:rsidP="008F1CFA">
      <w:pPr>
        <w:rPr>
          <w:ins w:id="797" w:author="Caree2" w:date="2016-11-05T10:39:00Z"/>
        </w:rPr>
      </w:pPr>
      <w:ins w:id="798" w:author="Caree2" w:date="2016-11-05T10:39:00Z">
        <w:r>
          <w:tab/>
        </w:r>
        <w:r>
          <w:tab/>
          <w:t>&lt;/plugins&gt;</w:t>
        </w:r>
      </w:ins>
    </w:p>
    <w:p w:rsidR="008F1CFA" w:rsidRDefault="008F1CFA" w:rsidP="008F1CFA">
      <w:pPr>
        <w:rPr>
          <w:ins w:id="799" w:author="Caree2" w:date="2016-11-05T10:39:00Z"/>
        </w:rPr>
      </w:pPr>
      <w:ins w:id="800" w:author="Caree2" w:date="2016-11-05T10:39:00Z">
        <w:r>
          <w:tab/>
          <w:t>&lt;/build&gt;</w:t>
        </w:r>
      </w:ins>
    </w:p>
    <w:p w:rsidR="001A4B38" w:rsidRPr="00A40FD9" w:rsidRDefault="008F1CFA" w:rsidP="008F1CFA">
      <w:pPr>
        <w:rPr>
          <w:ins w:id="801" w:author="Caree2" w:date="2016-10-26T18:20:00Z"/>
        </w:rPr>
        <w:pPrChange w:id="802" w:author="Caree2" w:date="2016-10-28T06:28:00Z">
          <w:pPr>
            <w:shd w:val="clear" w:color="auto" w:fill="FFFFFF"/>
          </w:pPr>
        </w:pPrChange>
      </w:pPr>
      <w:ins w:id="803" w:author="Caree2" w:date="2016-11-05T10:39:00Z">
        <w:r>
          <w:t>&lt;/project&gt;</w:t>
        </w:r>
      </w:ins>
    </w:p>
    <w:p w:rsidR="00FE3307" w:rsidRDefault="00FE3307">
      <w:pPr>
        <w:pStyle w:val="h1"/>
        <w:rPr>
          <w:ins w:id="804" w:author="Caree2" w:date="2016-10-26T18:20:00Z"/>
        </w:rPr>
        <w:pPrChange w:id="805" w:author="Caree2" w:date="2016-10-26T18:18:00Z">
          <w:pPr>
            <w:shd w:val="clear" w:color="auto" w:fill="FFFFFF"/>
          </w:pPr>
        </w:pPrChange>
      </w:pPr>
    </w:p>
    <w:p w:rsidR="00E10142" w:rsidRDefault="00E10142" w:rsidP="00E10142">
      <w:pPr>
        <w:pStyle w:val="StyleHeading114ptBoldUnderlineLeft"/>
        <w:rPr>
          <w:ins w:id="806" w:author="Caree2" w:date="2016-11-05T10:40:00Z"/>
        </w:rPr>
      </w:pPr>
      <w:bookmarkStart w:id="807" w:name="_Toc465593224"/>
      <w:ins w:id="808" w:author="Caree2" w:date="2016-11-05T10:40:00Z">
        <w:r w:rsidRPr="00EA03DE">
          <w:lastRenderedPageBreak/>
          <w:t>1.</w:t>
        </w:r>
        <w:r>
          <w:t>7</w:t>
        </w:r>
        <w:r w:rsidRPr="00EA03DE">
          <w:t xml:space="preserve"> </w:t>
        </w:r>
        <w:r>
          <w:t>–</w:t>
        </w:r>
        <w:r w:rsidRPr="00EA03DE">
          <w:t xml:space="preserve"> </w:t>
        </w:r>
        <w:r>
          <w:t>Maven POM Elements Explanation</w:t>
        </w:r>
      </w:ins>
    </w:p>
    <w:p w:rsidR="00E10142" w:rsidRDefault="00E10142" w:rsidP="00E10142">
      <w:pPr>
        <w:pStyle w:val="StyleHeading114ptBoldUnderlineLeft"/>
        <w:rPr>
          <w:ins w:id="809" w:author="Caree2" w:date="2016-11-05T10:40:00Z"/>
        </w:rPr>
      </w:pPr>
    </w:p>
    <w:p w:rsidR="00E10142" w:rsidRDefault="00E10142" w:rsidP="00E10142">
      <w:pPr>
        <w:pStyle w:val="StyleHeading114ptBoldUnderlineLeft"/>
        <w:numPr>
          <w:ilvl w:val="0"/>
          <w:numId w:val="54"/>
        </w:numPr>
        <w:rPr>
          <w:ins w:id="810" w:author="Caree2" w:date="2016-11-05T10:40:00Z"/>
        </w:rPr>
        <w:pPrChange w:id="811" w:author="Caree2" w:date="2016-11-05T10:40:00Z">
          <w:pPr>
            <w:pStyle w:val="StyleHeading114ptBoldUnderlineLeft"/>
          </w:pPr>
        </w:pPrChange>
      </w:pPr>
      <w:ins w:id="812" w:author="Caree2" w:date="2016-11-05T10:40:00Z">
        <w:r>
          <w:t>Starter parent</w:t>
        </w:r>
      </w:ins>
    </w:p>
    <w:p w:rsidR="00E10142" w:rsidRDefault="00E10142" w:rsidP="00E10142">
      <w:pPr>
        <w:pStyle w:val="StyleHeading114ptBoldUnderlineLeft"/>
        <w:numPr>
          <w:ilvl w:val="0"/>
          <w:numId w:val="54"/>
        </w:numPr>
        <w:rPr>
          <w:ins w:id="813" w:author="Caree2" w:date="2016-11-05T10:40:00Z"/>
        </w:rPr>
        <w:pPrChange w:id="814" w:author="Caree2" w:date="2016-11-05T10:40:00Z">
          <w:pPr>
            <w:pStyle w:val="StyleHeading114ptBoldUnderlineLeft"/>
          </w:pPr>
        </w:pPrChange>
      </w:pPr>
      <w:ins w:id="815" w:author="Caree2" w:date="2016-11-05T10:40:00Z">
        <w:r>
          <w:t>Dependency Management</w:t>
        </w:r>
      </w:ins>
    </w:p>
    <w:p w:rsidR="00E10142" w:rsidRDefault="00E10142" w:rsidP="00E10142">
      <w:pPr>
        <w:pStyle w:val="StyleHeading114ptBoldUnderlineLeft"/>
        <w:numPr>
          <w:ilvl w:val="0"/>
          <w:numId w:val="54"/>
        </w:numPr>
        <w:rPr>
          <w:ins w:id="816" w:author="Caree2" w:date="2016-11-05T10:41:00Z"/>
        </w:rPr>
        <w:pPrChange w:id="817" w:author="Caree2" w:date="2016-11-05T10:40:00Z">
          <w:pPr>
            <w:pStyle w:val="StyleHeading114ptBoldUnderlineLeft"/>
          </w:pPr>
        </w:pPrChange>
      </w:pPr>
      <w:ins w:id="818" w:author="Caree2" w:date="2016-11-05T10:41:00Z">
        <w:r>
          <w:t>Packaging</w:t>
        </w:r>
      </w:ins>
    </w:p>
    <w:p w:rsidR="00E10142" w:rsidRDefault="00E10142" w:rsidP="00E10142">
      <w:pPr>
        <w:pStyle w:val="StyleHeading114ptBoldUnderlineLeft"/>
        <w:numPr>
          <w:ilvl w:val="0"/>
          <w:numId w:val="54"/>
        </w:numPr>
        <w:rPr>
          <w:ins w:id="819" w:author="Caree2" w:date="2016-11-05T10:42:00Z"/>
        </w:rPr>
        <w:pPrChange w:id="820" w:author="Caree2" w:date="2016-11-05T10:40:00Z">
          <w:pPr>
            <w:pStyle w:val="StyleHeading114ptBoldUnderlineLeft"/>
          </w:pPr>
        </w:pPrChange>
      </w:pPr>
      <w:ins w:id="821" w:author="Caree2" w:date="2016-11-05T10:42:00Z">
        <w:r>
          <w:t>POM Hierarchy</w:t>
        </w:r>
      </w:ins>
    </w:p>
    <w:p w:rsidR="00710D4A" w:rsidRDefault="00710D4A" w:rsidP="00E10142">
      <w:pPr>
        <w:pStyle w:val="StyleHeading114ptBoldUnderlineLeft"/>
        <w:numPr>
          <w:ilvl w:val="0"/>
          <w:numId w:val="54"/>
        </w:numPr>
        <w:rPr>
          <w:ins w:id="822" w:author="Caree2" w:date="2016-11-05T10:42:00Z"/>
        </w:rPr>
        <w:pPrChange w:id="823" w:author="Caree2" w:date="2016-11-05T10:40:00Z">
          <w:pPr>
            <w:pStyle w:val="StyleHeading114ptBoldUnderlineLeft"/>
          </w:pPr>
        </w:pPrChange>
      </w:pPr>
      <w:ins w:id="824" w:author="Caree2" w:date="2016-11-05T10:42:00Z">
        <w:r>
          <w:t>Spring Boot Actuator</w:t>
        </w:r>
      </w:ins>
    </w:p>
    <w:p w:rsidR="00710D4A" w:rsidRDefault="00710D4A" w:rsidP="00E10142">
      <w:pPr>
        <w:pStyle w:val="StyleHeading114ptBoldUnderlineLeft"/>
        <w:numPr>
          <w:ilvl w:val="0"/>
          <w:numId w:val="54"/>
        </w:numPr>
        <w:rPr>
          <w:ins w:id="825" w:author="Caree2" w:date="2016-11-05T10:42:00Z"/>
        </w:rPr>
        <w:pPrChange w:id="826" w:author="Caree2" w:date="2016-11-05T10:40:00Z">
          <w:pPr>
            <w:pStyle w:val="StyleHeading114ptBoldUnderlineLeft"/>
          </w:pPr>
        </w:pPrChange>
      </w:pPr>
      <w:ins w:id="827" w:author="Caree2" w:date="2016-11-05T10:42:00Z">
        <w:r>
          <w:t>Starter Web</w:t>
        </w:r>
      </w:ins>
    </w:p>
    <w:p w:rsidR="00710D4A" w:rsidRDefault="00710D4A" w:rsidP="00E10142">
      <w:pPr>
        <w:pStyle w:val="StyleHeading114ptBoldUnderlineLeft"/>
        <w:numPr>
          <w:ilvl w:val="0"/>
          <w:numId w:val="54"/>
        </w:numPr>
        <w:rPr>
          <w:ins w:id="828" w:author="Caree2" w:date="2016-11-05T10:42:00Z"/>
        </w:rPr>
        <w:pPrChange w:id="829" w:author="Caree2" w:date="2016-11-05T10:40:00Z">
          <w:pPr>
            <w:pStyle w:val="StyleHeading114ptBoldUnderlineLeft"/>
          </w:pPr>
        </w:pPrChange>
      </w:pPr>
      <w:ins w:id="830" w:author="Caree2" w:date="2016-11-05T10:42:00Z">
        <w:r>
          <w:t>Starter Security</w:t>
        </w:r>
      </w:ins>
    </w:p>
    <w:p w:rsidR="00710D4A" w:rsidRDefault="00710D4A" w:rsidP="00E10142">
      <w:pPr>
        <w:pStyle w:val="StyleHeading114ptBoldUnderlineLeft"/>
        <w:numPr>
          <w:ilvl w:val="0"/>
          <w:numId w:val="54"/>
        </w:numPr>
        <w:rPr>
          <w:ins w:id="831" w:author="Caree2" w:date="2016-11-05T11:07:00Z"/>
        </w:rPr>
        <w:pPrChange w:id="832" w:author="Caree2" w:date="2016-11-05T10:40:00Z">
          <w:pPr>
            <w:pStyle w:val="StyleHeading114ptBoldUnderlineLeft"/>
          </w:pPr>
        </w:pPrChange>
      </w:pPr>
      <w:ins w:id="833" w:author="Caree2" w:date="2016-11-05T10:42:00Z">
        <w:r>
          <w:t xml:space="preserve">Starter </w:t>
        </w:r>
      </w:ins>
      <w:ins w:id="834" w:author="Caree2" w:date="2016-11-05T11:07:00Z">
        <w:r w:rsidR="00C14924">
          <w:t>Tomcat</w:t>
        </w:r>
      </w:ins>
    </w:p>
    <w:p w:rsidR="00C14924" w:rsidRDefault="00C14924" w:rsidP="00E10142">
      <w:pPr>
        <w:pStyle w:val="StyleHeading114ptBoldUnderlineLeft"/>
        <w:numPr>
          <w:ilvl w:val="0"/>
          <w:numId w:val="54"/>
        </w:numPr>
        <w:rPr>
          <w:ins w:id="835" w:author="Caree2" w:date="2016-11-05T11:07:00Z"/>
        </w:rPr>
        <w:pPrChange w:id="836" w:author="Caree2" w:date="2016-11-05T10:40:00Z">
          <w:pPr>
            <w:pStyle w:val="StyleHeading114ptBoldUnderlineLeft"/>
          </w:pPr>
        </w:pPrChange>
      </w:pPr>
      <w:ins w:id="837" w:author="Caree2" w:date="2016-11-05T11:07:00Z">
        <w:r>
          <w:t>Starter JPA</w:t>
        </w:r>
      </w:ins>
    </w:p>
    <w:p w:rsidR="00C14924" w:rsidRDefault="00C14924" w:rsidP="00E10142">
      <w:pPr>
        <w:pStyle w:val="StyleHeading114ptBoldUnderlineLeft"/>
        <w:numPr>
          <w:ilvl w:val="0"/>
          <w:numId w:val="54"/>
        </w:numPr>
        <w:rPr>
          <w:ins w:id="838" w:author="Caree2" w:date="2016-11-05T11:07:00Z"/>
        </w:rPr>
        <w:pPrChange w:id="839" w:author="Caree2" w:date="2016-11-05T10:40:00Z">
          <w:pPr>
            <w:pStyle w:val="StyleHeading114ptBoldUnderlineLeft"/>
          </w:pPr>
        </w:pPrChange>
      </w:pPr>
      <w:ins w:id="840" w:author="Caree2" w:date="2016-11-05T11:07:00Z">
        <w:r>
          <w:t>Starter Test</w:t>
        </w:r>
      </w:ins>
    </w:p>
    <w:p w:rsidR="00C14924" w:rsidRDefault="00C14924" w:rsidP="00E10142">
      <w:pPr>
        <w:pStyle w:val="StyleHeading114ptBoldUnderlineLeft"/>
        <w:numPr>
          <w:ilvl w:val="0"/>
          <w:numId w:val="54"/>
        </w:numPr>
        <w:rPr>
          <w:ins w:id="841" w:author="Caree2" w:date="2016-11-05T11:07:00Z"/>
        </w:rPr>
        <w:pPrChange w:id="842" w:author="Caree2" w:date="2016-11-05T10:40:00Z">
          <w:pPr>
            <w:pStyle w:val="StyleHeading114ptBoldUnderlineLeft"/>
          </w:pPr>
        </w:pPrChange>
      </w:pPr>
      <w:ins w:id="843" w:author="Caree2" w:date="2016-11-05T11:07:00Z">
        <w:r>
          <w:t>Jackson Databind</w:t>
        </w:r>
      </w:ins>
    </w:p>
    <w:p w:rsidR="00C14924" w:rsidRDefault="00C14924" w:rsidP="00E10142">
      <w:pPr>
        <w:pStyle w:val="StyleHeading114ptBoldUnderlineLeft"/>
        <w:numPr>
          <w:ilvl w:val="0"/>
          <w:numId w:val="54"/>
        </w:numPr>
        <w:rPr>
          <w:ins w:id="844" w:author="Caree2" w:date="2016-11-05T11:07:00Z"/>
        </w:rPr>
        <w:pPrChange w:id="845" w:author="Caree2" w:date="2016-11-05T10:40:00Z">
          <w:pPr>
            <w:pStyle w:val="StyleHeading114ptBoldUnderlineLeft"/>
          </w:pPr>
        </w:pPrChange>
      </w:pPr>
      <w:ins w:id="846" w:author="Caree2" w:date="2016-11-05T11:07:00Z">
        <w:r>
          <w:t>HAL Browser</w:t>
        </w:r>
      </w:ins>
    </w:p>
    <w:p w:rsidR="00C14924" w:rsidRDefault="00C14924" w:rsidP="00E10142">
      <w:pPr>
        <w:pStyle w:val="StyleHeading114ptBoldUnderlineLeft"/>
        <w:numPr>
          <w:ilvl w:val="0"/>
          <w:numId w:val="54"/>
        </w:numPr>
        <w:rPr>
          <w:ins w:id="847" w:author="Caree2" w:date="2016-11-05T11:08:00Z"/>
        </w:rPr>
        <w:pPrChange w:id="848" w:author="Caree2" w:date="2016-11-05T10:40:00Z">
          <w:pPr>
            <w:pStyle w:val="StyleHeading114ptBoldUnderlineLeft"/>
          </w:pPr>
        </w:pPrChange>
      </w:pPr>
      <w:ins w:id="849" w:author="Caree2" w:date="2016-11-05T11:08:00Z">
        <w:r>
          <w:t>Swagger</w:t>
        </w:r>
      </w:ins>
    </w:p>
    <w:p w:rsidR="00C14924" w:rsidRDefault="00C14924" w:rsidP="00E10142">
      <w:pPr>
        <w:pStyle w:val="StyleHeading114ptBoldUnderlineLeft"/>
        <w:numPr>
          <w:ilvl w:val="0"/>
          <w:numId w:val="54"/>
        </w:numPr>
        <w:rPr>
          <w:ins w:id="850" w:author="Caree2" w:date="2016-11-05T11:08:00Z"/>
        </w:rPr>
        <w:pPrChange w:id="851" w:author="Caree2" w:date="2016-11-05T10:40:00Z">
          <w:pPr>
            <w:pStyle w:val="StyleHeading114ptBoldUnderlineLeft"/>
          </w:pPr>
        </w:pPrChange>
      </w:pPr>
      <w:ins w:id="852" w:author="Caree2" w:date="2016-11-05T11:08:00Z">
        <w:r>
          <w:t>Eureka</w:t>
        </w:r>
      </w:ins>
    </w:p>
    <w:p w:rsidR="00C14924" w:rsidRDefault="00C14924" w:rsidP="00E10142">
      <w:pPr>
        <w:pStyle w:val="StyleHeading114ptBoldUnderlineLeft"/>
        <w:numPr>
          <w:ilvl w:val="0"/>
          <w:numId w:val="54"/>
        </w:numPr>
        <w:rPr>
          <w:ins w:id="853" w:author="Caree2" w:date="2016-11-05T11:08:00Z"/>
        </w:rPr>
        <w:pPrChange w:id="854" w:author="Caree2" w:date="2016-11-05T10:40:00Z">
          <w:pPr>
            <w:pStyle w:val="StyleHeading114ptBoldUnderlineLeft"/>
          </w:pPr>
        </w:pPrChange>
      </w:pPr>
      <w:ins w:id="855" w:author="Caree2" w:date="2016-11-05T11:08:00Z">
        <w:r>
          <w:t>Feign</w:t>
        </w:r>
      </w:ins>
    </w:p>
    <w:p w:rsidR="00C14924" w:rsidRDefault="00C14924" w:rsidP="00E10142">
      <w:pPr>
        <w:pStyle w:val="StyleHeading114ptBoldUnderlineLeft"/>
        <w:numPr>
          <w:ilvl w:val="0"/>
          <w:numId w:val="54"/>
        </w:numPr>
        <w:rPr>
          <w:ins w:id="856" w:author="Caree2" w:date="2016-11-05T11:08:00Z"/>
        </w:rPr>
        <w:pPrChange w:id="857" w:author="Caree2" w:date="2016-11-05T10:40:00Z">
          <w:pPr>
            <w:pStyle w:val="StyleHeading114ptBoldUnderlineLeft"/>
          </w:pPr>
        </w:pPrChange>
      </w:pPr>
      <w:ins w:id="858" w:author="Caree2" w:date="2016-11-05T11:08:00Z">
        <w:r>
          <w:t>Resources Plugin</w:t>
        </w:r>
      </w:ins>
    </w:p>
    <w:p w:rsidR="00C14924" w:rsidRDefault="00C14924" w:rsidP="00E10142">
      <w:pPr>
        <w:pStyle w:val="StyleHeading114ptBoldUnderlineLeft"/>
        <w:numPr>
          <w:ilvl w:val="0"/>
          <w:numId w:val="54"/>
        </w:numPr>
        <w:rPr>
          <w:ins w:id="859" w:author="Caree2" w:date="2016-11-05T11:08:00Z"/>
        </w:rPr>
        <w:pPrChange w:id="860" w:author="Caree2" w:date="2016-11-05T10:40:00Z">
          <w:pPr>
            <w:pStyle w:val="StyleHeading114ptBoldUnderlineLeft"/>
          </w:pPr>
        </w:pPrChange>
      </w:pPr>
      <w:ins w:id="861" w:author="Caree2" w:date="2016-11-05T11:08:00Z">
        <w:r>
          <w:t>Compiler Plugin</w:t>
        </w:r>
      </w:ins>
    </w:p>
    <w:p w:rsidR="00C14924" w:rsidRDefault="00C14924" w:rsidP="00E10142">
      <w:pPr>
        <w:pStyle w:val="StyleHeading114ptBoldUnderlineLeft"/>
        <w:numPr>
          <w:ilvl w:val="0"/>
          <w:numId w:val="54"/>
        </w:numPr>
        <w:rPr>
          <w:ins w:id="862" w:author="Caree2" w:date="2016-11-05T10:40:00Z"/>
        </w:rPr>
        <w:pPrChange w:id="863" w:author="Caree2" w:date="2016-11-05T10:40:00Z">
          <w:pPr>
            <w:pStyle w:val="StyleHeading114ptBoldUnderlineLeft"/>
          </w:pPr>
        </w:pPrChange>
      </w:pPr>
      <w:ins w:id="864" w:author="Caree2" w:date="2016-11-05T11:08:00Z">
        <w:r>
          <w:t>Spring Boot Plugin</w:t>
        </w:r>
      </w:ins>
    </w:p>
    <w:p w:rsidR="00E10142" w:rsidRDefault="00E10142" w:rsidP="00673EC6">
      <w:pPr>
        <w:pStyle w:val="StyleHeading114ptBoldUnderlineLeft"/>
        <w:rPr>
          <w:ins w:id="865" w:author="Caree2" w:date="2016-11-05T10:40:00Z"/>
        </w:rPr>
      </w:pPr>
    </w:p>
    <w:p w:rsidR="004A7020" w:rsidRDefault="004A7020">
      <w:pPr>
        <w:rPr>
          <w:ins w:id="866" w:author="Caree2" w:date="2016-11-05T11:09:00Z"/>
          <w:rFonts w:ascii="Times New Roman" w:hAnsi="Times New Roman"/>
          <w:b/>
          <w:bCs/>
          <w:color w:val="000000"/>
          <w:sz w:val="28"/>
          <w:szCs w:val="20"/>
        </w:rPr>
      </w:pPr>
      <w:ins w:id="867" w:author="Caree2" w:date="2016-11-05T11:09:00Z">
        <w:r>
          <w:br w:type="page"/>
        </w:r>
      </w:ins>
    </w:p>
    <w:p w:rsidR="00673EC6" w:rsidRDefault="00673EC6" w:rsidP="00673EC6">
      <w:pPr>
        <w:pStyle w:val="StyleHeading114ptBoldUnderlineLeft"/>
        <w:rPr>
          <w:ins w:id="868" w:author="Caree2" w:date="2016-10-29T13:10:00Z"/>
        </w:rPr>
      </w:pPr>
      <w:ins w:id="869" w:author="Caree2" w:date="2016-10-29T13:09:00Z">
        <w:r w:rsidRPr="00EA03DE">
          <w:lastRenderedPageBreak/>
          <w:t>1.</w:t>
        </w:r>
      </w:ins>
      <w:ins w:id="870" w:author="Caree2" w:date="2016-11-05T11:09:00Z">
        <w:r w:rsidR="004A7020">
          <w:t>8</w:t>
        </w:r>
      </w:ins>
      <w:ins w:id="871" w:author="Caree2" w:date="2016-10-29T13:09:00Z">
        <w:r w:rsidRPr="00EA03DE">
          <w:t xml:space="preserve"> </w:t>
        </w:r>
        <w:r>
          <w:t>–</w:t>
        </w:r>
        <w:r w:rsidRPr="00EA03DE">
          <w:t xml:space="preserve"> </w:t>
        </w:r>
      </w:ins>
      <w:ins w:id="872" w:author="Caree2" w:date="2016-10-29T13:10:00Z">
        <w:r>
          <w:t>Add this property to the pom.xml</w:t>
        </w:r>
        <w:bookmarkEnd w:id="807"/>
      </w:ins>
    </w:p>
    <w:p w:rsidR="00673EC6" w:rsidRDefault="00673EC6" w:rsidP="00673EC6">
      <w:pPr>
        <w:pStyle w:val="StyleHeading114ptBoldUnderlineLeft"/>
        <w:rPr>
          <w:ins w:id="873" w:author="Caree2" w:date="2016-10-29T13:10:00Z"/>
        </w:rPr>
      </w:pPr>
    </w:p>
    <w:p w:rsidR="00673EC6" w:rsidRPr="00673EC6" w:rsidRDefault="00673EC6">
      <w:pPr>
        <w:rPr>
          <w:ins w:id="874" w:author="Caree2" w:date="2016-10-29T13:09:00Z"/>
          <w:rPrChange w:id="875" w:author="Caree2" w:date="2016-10-29T13:10:00Z">
            <w:rPr>
              <w:ins w:id="876" w:author="Caree2" w:date="2016-10-29T13:09:00Z"/>
            </w:rPr>
          </w:rPrChange>
        </w:rPr>
        <w:pPrChange w:id="877" w:author="Caree2" w:date="2016-10-30T11:20:00Z">
          <w:pPr>
            <w:pStyle w:val="StyleHeading114ptBoldUnderlineLeft"/>
          </w:pPr>
        </w:pPrChange>
      </w:pPr>
      <w:ins w:id="878" w:author="Caree2" w:date="2016-10-29T13:10:00Z">
        <w:r w:rsidRPr="002612E3">
          <w:tab/>
        </w:r>
        <w:r w:rsidRPr="002612E3">
          <w:tab/>
          <w:t>&lt;start-class&gt;com.rollingstone.</w:t>
        </w:r>
      </w:ins>
      <w:ins w:id="879" w:author="Caree2" w:date="2016-11-05T11:10:00Z">
        <w:r w:rsidR="004A7020" w:rsidRPr="004A7020">
          <w:t>UserRestAPIApplication</w:t>
        </w:r>
      </w:ins>
      <w:ins w:id="880" w:author="Caree2" w:date="2016-10-29T13:10:00Z">
        <w:r w:rsidRPr="002612E3">
          <w:t>&lt;/start-class&gt;</w:t>
        </w:r>
      </w:ins>
    </w:p>
    <w:p w:rsidR="00673EC6" w:rsidRDefault="00673EC6">
      <w:pPr>
        <w:rPr>
          <w:ins w:id="881" w:author="Caree2" w:date="2016-10-29T13:10:00Z"/>
        </w:rPr>
      </w:pPr>
    </w:p>
    <w:p w:rsidR="00673EC6" w:rsidRDefault="00673EC6" w:rsidP="00673EC6">
      <w:pPr>
        <w:pStyle w:val="StyleHeading114ptBoldUnderlineLeft"/>
        <w:rPr>
          <w:ins w:id="882" w:author="Caree2" w:date="2016-10-29T13:14:00Z"/>
        </w:rPr>
      </w:pPr>
      <w:bookmarkStart w:id="883" w:name="_Toc465593225"/>
      <w:ins w:id="884" w:author="Caree2" w:date="2016-10-29T13:10:00Z">
        <w:r w:rsidRPr="00EA03DE">
          <w:t>1.</w:t>
        </w:r>
      </w:ins>
      <w:ins w:id="885" w:author="Caree2" w:date="2016-11-05T11:11:00Z">
        <w:r w:rsidR="00742392">
          <w:t>9</w:t>
        </w:r>
      </w:ins>
      <w:ins w:id="886" w:author="Caree2" w:date="2016-10-29T13:10:00Z">
        <w:r w:rsidRPr="00EA03DE">
          <w:t xml:space="preserve"> </w:t>
        </w:r>
        <w:r>
          <w:t>–</w:t>
        </w:r>
        <w:r w:rsidRPr="00EA03DE">
          <w:t xml:space="preserve"> </w:t>
        </w:r>
        <w:r>
          <w:t xml:space="preserve">Add </w:t>
        </w:r>
      </w:ins>
      <w:ins w:id="887" w:author="Caree2" w:date="2016-10-29T13:14:00Z">
        <w:r>
          <w:t>these maven dependencies</w:t>
        </w:r>
      </w:ins>
      <w:ins w:id="888" w:author="Caree2" w:date="2016-10-29T13:10:00Z">
        <w:r>
          <w:t xml:space="preserve"> to the pom.xml</w:t>
        </w:r>
      </w:ins>
      <w:bookmarkEnd w:id="883"/>
    </w:p>
    <w:p w:rsidR="003E2C60" w:rsidRDefault="003E2C60" w:rsidP="00673EC6">
      <w:pPr>
        <w:pStyle w:val="StyleHeading114ptBoldUnderlineLeft"/>
        <w:rPr>
          <w:ins w:id="889" w:author="Caree2" w:date="2016-10-29T13:14:00Z"/>
        </w:rPr>
      </w:pPr>
    </w:p>
    <w:p w:rsidR="003E2C60" w:rsidRPr="003E2C60" w:rsidRDefault="003E2C60">
      <w:pPr>
        <w:rPr>
          <w:ins w:id="890" w:author="Caree2" w:date="2016-10-29T13:14:00Z"/>
          <w:rPrChange w:id="891" w:author="Caree2" w:date="2016-10-29T13:14:00Z">
            <w:rPr>
              <w:ins w:id="892" w:author="Caree2" w:date="2016-10-29T13:14:00Z"/>
            </w:rPr>
          </w:rPrChange>
        </w:rPr>
        <w:pPrChange w:id="893" w:author="Caree2" w:date="2016-10-30T11:21:00Z">
          <w:pPr>
            <w:pStyle w:val="StyleHeading114ptBoldUnderlineLeft"/>
          </w:pPr>
        </w:pPrChange>
      </w:pPr>
      <w:ins w:id="894" w:author="Caree2" w:date="2016-10-29T13:14:00Z">
        <w:r>
          <w:tab/>
        </w:r>
        <w:r w:rsidRPr="002612E3">
          <w:t>&lt;dependency&gt;</w:t>
        </w:r>
      </w:ins>
    </w:p>
    <w:p w:rsidR="003E2C60" w:rsidRPr="003E2C60" w:rsidRDefault="003E2C60">
      <w:pPr>
        <w:rPr>
          <w:ins w:id="895" w:author="Caree2" w:date="2016-10-29T13:14:00Z"/>
          <w:rPrChange w:id="896" w:author="Caree2" w:date="2016-10-29T13:14:00Z">
            <w:rPr>
              <w:ins w:id="897" w:author="Caree2" w:date="2016-10-29T13:14:00Z"/>
            </w:rPr>
          </w:rPrChange>
        </w:rPr>
        <w:pPrChange w:id="898" w:author="Caree2" w:date="2016-10-30T11:21:00Z">
          <w:pPr>
            <w:pStyle w:val="StyleHeading114ptBoldUnderlineLeft"/>
          </w:pPr>
        </w:pPrChange>
      </w:pPr>
      <w:ins w:id="899" w:author="Caree2" w:date="2016-10-29T13:14:00Z">
        <w:r w:rsidRPr="003E2C60">
          <w:rPr>
            <w:rPrChange w:id="900" w:author="Caree2" w:date="2016-10-29T13:14:00Z">
              <w:rPr>
                <w:b w:val="0"/>
                <w:bCs w:val="0"/>
              </w:rPr>
            </w:rPrChange>
          </w:rPr>
          <w:tab/>
        </w:r>
        <w:r w:rsidRPr="003E2C60">
          <w:rPr>
            <w:rPrChange w:id="901" w:author="Caree2" w:date="2016-10-29T13:14:00Z">
              <w:rPr>
                <w:b w:val="0"/>
                <w:bCs w:val="0"/>
              </w:rPr>
            </w:rPrChange>
          </w:rPr>
          <w:tab/>
          <w:t>&lt;groupId&gt;io.springfox&lt;/groupId&gt;</w:t>
        </w:r>
      </w:ins>
    </w:p>
    <w:p w:rsidR="003E2C60" w:rsidRPr="003E2C60" w:rsidRDefault="003E2C60">
      <w:pPr>
        <w:rPr>
          <w:ins w:id="902" w:author="Caree2" w:date="2016-10-29T13:14:00Z"/>
          <w:rPrChange w:id="903" w:author="Caree2" w:date="2016-10-29T13:14:00Z">
            <w:rPr>
              <w:ins w:id="904" w:author="Caree2" w:date="2016-10-29T13:14:00Z"/>
            </w:rPr>
          </w:rPrChange>
        </w:rPr>
        <w:pPrChange w:id="905" w:author="Caree2" w:date="2016-10-30T11:21:00Z">
          <w:pPr>
            <w:pStyle w:val="StyleHeading114ptBoldUnderlineLeft"/>
          </w:pPr>
        </w:pPrChange>
      </w:pPr>
      <w:ins w:id="906" w:author="Caree2" w:date="2016-10-29T13:14:00Z">
        <w:r w:rsidRPr="003E2C60">
          <w:rPr>
            <w:rPrChange w:id="907" w:author="Caree2" w:date="2016-10-29T13:14:00Z">
              <w:rPr>
                <w:b w:val="0"/>
                <w:bCs w:val="0"/>
              </w:rPr>
            </w:rPrChange>
          </w:rPr>
          <w:tab/>
        </w:r>
        <w:r w:rsidRPr="003E2C60">
          <w:rPr>
            <w:rPrChange w:id="908" w:author="Caree2" w:date="2016-10-29T13:14:00Z">
              <w:rPr>
                <w:b w:val="0"/>
                <w:bCs w:val="0"/>
              </w:rPr>
            </w:rPrChange>
          </w:rPr>
          <w:tab/>
          <w:t>&lt;artifactId&gt;springfox-swagger2&lt;/artifactId&gt;</w:t>
        </w:r>
      </w:ins>
    </w:p>
    <w:p w:rsidR="003E2C60" w:rsidRPr="003E2C60" w:rsidRDefault="003E2C60">
      <w:pPr>
        <w:rPr>
          <w:ins w:id="909" w:author="Caree2" w:date="2016-10-29T13:14:00Z"/>
          <w:rPrChange w:id="910" w:author="Caree2" w:date="2016-10-29T13:14:00Z">
            <w:rPr>
              <w:ins w:id="911" w:author="Caree2" w:date="2016-10-29T13:14:00Z"/>
            </w:rPr>
          </w:rPrChange>
        </w:rPr>
        <w:pPrChange w:id="912" w:author="Caree2" w:date="2016-10-30T11:21:00Z">
          <w:pPr>
            <w:pStyle w:val="StyleHeading114ptBoldUnderlineLeft"/>
          </w:pPr>
        </w:pPrChange>
      </w:pPr>
      <w:ins w:id="913" w:author="Caree2" w:date="2016-10-29T13:14:00Z">
        <w:r w:rsidRPr="003E2C60">
          <w:rPr>
            <w:rPrChange w:id="914" w:author="Caree2" w:date="2016-10-29T13:14:00Z">
              <w:rPr>
                <w:b w:val="0"/>
                <w:bCs w:val="0"/>
              </w:rPr>
            </w:rPrChange>
          </w:rPr>
          <w:tab/>
        </w:r>
        <w:r w:rsidRPr="003E2C60">
          <w:rPr>
            <w:rPrChange w:id="915" w:author="Caree2" w:date="2016-10-29T13:14:00Z">
              <w:rPr>
                <w:b w:val="0"/>
                <w:bCs w:val="0"/>
              </w:rPr>
            </w:rPrChange>
          </w:rPr>
          <w:tab/>
          <w:t>&lt;version&gt;2.3.1&lt;/version&gt;</w:t>
        </w:r>
      </w:ins>
    </w:p>
    <w:p w:rsidR="003E2C60" w:rsidRPr="003E2C60" w:rsidRDefault="003E2C60">
      <w:pPr>
        <w:rPr>
          <w:ins w:id="916" w:author="Caree2" w:date="2016-10-29T13:14:00Z"/>
          <w:rPrChange w:id="917" w:author="Caree2" w:date="2016-10-29T13:14:00Z">
            <w:rPr>
              <w:ins w:id="918" w:author="Caree2" w:date="2016-10-29T13:14:00Z"/>
            </w:rPr>
          </w:rPrChange>
        </w:rPr>
        <w:pPrChange w:id="919" w:author="Caree2" w:date="2016-10-30T11:21:00Z">
          <w:pPr>
            <w:pStyle w:val="StyleHeading114ptBoldUnderlineLeft"/>
          </w:pPr>
        </w:pPrChange>
      </w:pPr>
      <w:ins w:id="920" w:author="Caree2" w:date="2016-10-29T13:14:00Z">
        <w:r w:rsidRPr="003E2C60">
          <w:rPr>
            <w:rPrChange w:id="921" w:author="Caree2" w:date="2016-10-29T13:14:00Z">
              <w:rPr>
                <w:b w:val="0"/>
                <w:bCs w:val="0"/>
              </w:rPr>
            </w:rPrChange>
          </w:rPr>
          <w:tab/>
          <w:t>&lt;/dependency&gt;</w:t>
        </w:r>
      </w:ins>
    </w:p>
    <w:p w:rsidR="003E2C60" w:rsidRPr="003E2C60" w:rsidRDefault="003E2C60">
      <w:pPr>
        <w:rPr>
          <w:ins w:id="922" w:author="Caree2" w:date="2016-10-29T13:14:00Z"/>
          <w:rPrChange w:id="923" w:author="Caree2" w:date="2016-10-29T13:14:00Z">
            <w:rPr>
              <w:ins w:id="924" w:author="Caree2" w:date="2016-10-29T13:14:00Z"/>
            </w:rPr>
          </w:rPrChange>
        </w:rPr>
        <w:pPrChange w:id="925" w:author="Caree2" w:date="2016-10-30T11:21:00Z">
          <w:pPr>
            <w:pStyle w:val="StyleHeading114ptBoldUnderlineLeft"/>
          </w:pPr>
        </w:pPrChange>
      </w:pPr>
      <w:ins w:id="926" w:author="Caree2" w:date="2016-10-29T13:14:00Z">
        <w:r w:rsidRPr="003E2C60">
          <w:rPr>
            <w:rPrChange w:id="927" w:author="Caree2" w:date="2016-10-29T13:14:00Z">
              <w:rPr>
                <w:b w:val="0"/>
                <w:bCs w:val="0"/>
              </w:rPr>
            </w:rPrChange>
          </w:rPr>
          <w:tab/>
          <w:t>&lt;dependency&gt;</w:t>
        </w:r>
      </w:ins>
    </w:p>
    <w:p w:rsidR="003E2C60" w:rsidRPr="003E2C60" w:rsidRDefault="003E2C60">
      <w:pPr>
        <w:rPr>
          <w:ins w:id="928" w:author="Caree2" w:date="2016-10-29T13:14:00Z"/>
          <w:rPrChange w:id="929" w:author="Caree2" w:date="2016-10-29T13:14:00Z">
            <w:rPr>
              <w:ins w:id="930" w:author="Caree2" w:date="2016-10-29T13:14:00Z"/>
            </w:rPr>
          </w:rPrChange>
        </w:rPr>
        <w:pPrChange w:id="931" w:author="Caree2" w:date="2016-10-30T11:21:00Z">
          <w:pPr>
            <w:pStyle w:val="StyleHeading114ptBoldUnderlineLeft"/>
          </w:pPr>
        </w:pPrChange>
      </w:pPr>
      <w:ins w:id="932" w:author="Caree2" w:date="2016-10-29T13:14:00Z">
        <w:r w:rsidRPr="003E2C60">
          <w:rPr>
            <w:rPrChange w:id="933" w:author="Caree2" w:date="2016-10-29T13:14:00Z">
              <w:rPr>
                <w:b w:val="0"/>
                <w:bCs w:val="0"/>
              </w:rPr>
            </w:rPrChange>
          </w:rPr>
          <w:tab/>
        </w:r>
        <w:r w:rsidRPr="003E2C60">
          <w:rPr>
            <w:rPrChange w:id="934" w:author="Caree2" w:date="2016-10-29T13:14:00Z">
              <w:rPr>
                <w:b w:val="0"/>
                <w:bCs w:val="0"/>
              </w:rPr>
            </w:rPrChange>
          </w:rPr>
          <w:tab/>
          <w:t>&lt;groupId&gt;io.springfox&lt;/groupId&gt;</w:t>
        </w:r>
      </w:ins>
    </w:p>
    <w:p w:rsidR="003E2C60" w:rsidRPr="003E2C60" w:rsidRDefault="003E2C60">
      <w:pPr>
        <w:rPr>
          <w:ins w:id="935" w:author="Caree2" w:date="2016-10-29T13:14:00Z"/>
          <w:rPrChange w:id="936" w:author="Caree2" w:date="2016-10-29T13:14:00Z">
            <w:rPr>
              <w:ins w:id="937" w:author="Caree2" w:date="2016-10-29T13:14:00Z"/>
            </w:rPr>
          </w:rPrChange>
        </w:rPr>
        <w:pPrChange w:id="938" w:author="Caree2" w:date="2016-10-30T11:21:00Z">
          <w:pPr>
            <w:pStyle w:val="StyleHeading114ptBoldUnderlineLeft"/>
          </w:pPr>
        </w:pPrChange>
      </w:pPr>
      <w:ins w:id="939" w:author="Caree2" w:date="2016-10-29T13:14:00Z">
        <w:r w:rsidRPr="003E2C60">
          <w:rPr>
            <w:rPrChange w:id="940" w:author="Caree2" w:date="2016-10-29T13:14:00Z">
              <w:rPr>
                <w:b w:val="0"/>
                <w:bCs w:val="0"/>
              </w:rPr>
            </w:rPrChange>
          </w:rPr>
          <w:tab/>
        </w:r>
        <w:r w:rsidRPr="003E2C60">
          <w:rPr>
            <w:rPrChange w:id="941" w:author="Caree2" w:date="2016-10-29T13:14:00Z">
              <w:rPr>
                <w:b w:val="0"/>
                <w:bCs w:val="0"/>
              </w:rPr>
            </w:rPrChange>
          </w:rPr>
          <w:tab/>
          <w:t>&lt;artifactId&gt;springfox-swagger-ui&lt;/artifactId&gt;</w:t>
        </w:r>
      </w:ins>
    </w:p>
    <w:p w:rsidR="003E2C60" w:rsidRPr="003E2C60" w:rsidRDefault="003E2C60">
      <w:pPr>
        <w:rPr>
          <w:ins w:id="942" w:author="Caree2" w:date="2016-10-29T13:14:00Z"/>
          <w:rPrChange w:id="943" w:author="Caree2" w:date="2016-10-29T13:14:00Z">
            <w:rPr>
              <w:ins w:id="944" w:author="Caree2" w:date="2016-10-29T13:14:00Z"/>
            </w:rPr>
          </w:rPrChange>
        </w:rPr>
        <w:pPrChange w:id="945" w:author="Caree2" w:date="2016-10-30T11:21:00Z">
          <w:pPr>
            <w:pStyle w:val="StyleHeading114ptBoldUnderlineLeft"/>
          </w:pPr>
        </w:pPrChange>
      </w:pPr>
      <w:ins w:id="946" w:author="Caree2" w:date="2016-10-29T13:14:00Z">
        <w:r w:rsidRPr="003E2C60">
          <w:rPr>
            <w:rPrChange w:id="947" w:author="Caree2" w:date="2016-10-29T13:14:00Z">
              <w:rPr>
                <w:b w:val="0"/>
                <w:bCs w:val="0"/>
              </w:rPr>
            </w:rPrChange>
          </w:rPr>
          <w:tab/>
        </w:r>
        <w:r w:rsidRPr="003E2C60">
          <w:rPr>
            <w:rPrChange w:id="948" w:author="Caree2" w:date="2016-10-29T13:14:00Z">
              <w:rPr>
                <w:b w:val="0"/>
                <w:bCs w:val="0"/>
              </w:rPr>
            </w:rPrChange>
          </w:rPr>
          <w:tab/>
          <w:t>&lt;version&gt;2.3.1&lt;/version&gt;</w:t>
        </w:r>
      </w:ins>
    </w:p>
    <w:p w:rsidR="003E2C60" w:rsidRPr="003E2C60" w:rsidRDefault="003E2C60">
      <w:pPr>
        <w:rPr>
          <w:ins w:id="949" w:author="Caree2" w:date="2016-10-29T13:14:00Z"/>
          <w:rPrChange w:id="950" w:author="Caree2" w:date="2016-10-29T13:14:00Z">
            <w:rPr>
              <w:ins w:id="951" w:author="Caree2" w:date="2016-10-29T13:14:00Z"/>
            </w:rPr>
          </w:rPrChange>
        </w:rPr>
        <w:pPrChange w:id="952" w:author="Caree2" w:date="2016-10-30T11:21:00Z">
          <w:pPr>
            <w:pStyle w:val="StyleHeading114ptBoldUnderlineLeft"/>
          </w:pPr>
        </w:pPrChange>
      </w:pPr>
      <w:ins w:id="953" w:author="Caree2" w:date="2016-10-29T13:14:00Z">
        <w:r w:rsidRPr="003E2C60">
          <w:rPr>
            <w:rPrChange w:id="954" w:author="Caree2" w:date="2016-10-29T13:14:00Z">
              <w:rPr>
                <w:b w:val="0"/>
                <w:bCs w:val="0"/>
              </w:rPr>
            </w:rPrChange>
          </w:rPr>
          <w:tab/>
          <w:t>&lt;/dependency&gt;</w:t>
        </w:r>
      </w:ins>
    </w:p>
    <w:p w:rsidR="003E2C60" w:rsidRPr="003E2C60" w:rsidRDefault="003E2C60">
      <w:pPr>
        <w:rPr>
          <w:ins w:id="955" w:author="Caree2" w:date="2016-10-29T13:14:00Z"/>
          <w:rPrChange w:id="956" w:author="Caree2" w:date="2016-10-29T13:14:00Z">
            <w:rPr>
              <w:ins w:id="957" w:author="Caree2" w:date="2016-10-29T13:14:00Z"/>
            </w:rPr>
          </w:rPrChange>
        </w:rPr>
        <w:pPrChange w:id="958" w:author="Caree2" w:date="2016-10-30T11:21:00Z">
          <w:pPr>
            <w:pStyle w:val="StyleHeading114ptBoldUnderlineLeft"/>
          </w:pPr>
        </w:pPrChange>
      </w:pPr>
    </w:p>
    <w:p w:rsidR="003E2C60" w:rsidRPr="003E2C60" w:rsidRDefault="003E2C60">
      <w:pPr>
        <w:rPr>
          <w:ins w:id="959" w:author="Caree2" w:date="2016-10-29T13:14:00Z"/>
          <w:rPrChange w:id="960" w:author="Caree2" w:date="2016-10-29T13:14:00Z">
            <w:rPr>
              <w:ins w:id="961" w:author="Caree2" w:date="2016-10-29T13:14:00Z"/>
            </w:rPr>
          </w:rPrChange>
        </w:rPr>
        <w:pPrChange w:id="962" w:author="Caree2" w:date="2016-10-30T11:21:00Z">
          <w:pPr>
            <w:pStyle w:val="StyleHeading114ptBoldUnderlineLeft"/>
          </w:pPr>
        </w:pPrChange>
      </w:pPr>
      <w:ins w:id="963" w:author="Caree2" w:date="2016-10-29T13:14:00Z">
        <w:r w:rsidRPr="003E2C60">
          <w:rPr>
            <w:rPrChange w:id="964" w:author="Caree2" w:date="2016-10-29T13:14:00Z">
              <w:rPr>
                <w:b w:val="0"/>
                <w:bCs w:val="0"/>
              </w:rPr>
            </w:rPrChange>
          </w:rPr>
          <w:tab/>
          <w:t>&lt;dependency&gt;</w:t>
        </w:r>
      </w:ins>
    </w:p>
    <w:p w:rsidR="003E2C60" w:rsidRPr="003E2C60" w:rsidRDefault="003E2C60">
      <w:pPr>
        <w:rPr>
          <w:ins w:id="965" w:author="Caree2" w:date="2016-10-29T13:14:00Z"/>
          <w:rPrChange w:id="966" w:author="Caree2" w:date="2016-10-29T13:14:00Z">
            <w:rPr>
              <w:ins w:id="967" w:author="Caree2" w:date="2016-10-29T13:14:00Z"/>
            </w:rPr>
          </w:rPrChange>
        </w:rPr>
        <w:pPrChange w:id="968" w:author="Caree2" w:date="2016-10-30T11:21:00Z">
          <w:pPr>
            <w:pStyle w:val="StyleHeading114ptBoldUnderlineLeft"/>
          </w:pPr>
        </w:pPrChange>
      </w:pPr>
      <w:ins w:id="969" w:author="Caree2" w:date="2016-10-29T13:14:00Z">
        <w:r w:rsidRPr="003E2C60">
          <w:rPr>
            <w:rPrChange w:id="970" w:author="Caree2" w:date="2016-10-29T13:14:00Z">
              <w:rPr>
                <w:b w:val="0"/>
                <w:bCs w:val="0"/>
              </w:rPr>
            </w:rPrChange>
          </w:rPr>
          <w:tab/>
        </w:r>
        <w:r w:rsidRPr="003E2C60">
          <w:rPr>
            <w:rPrChange w:id="971" w:author="Caree2" w:date="2016-10-29T13:14:00Z">
              <w:rPr>
                <w:b w:val="0"/>
                <w:bCs w:val="0"/>
              </w:rPr>
            </w:rPrChange>
          </w:rPr>
          <w:tab/>
          <w:t>&lt;groupId&gt;org.hsqldb&lt;/groupId&gt;</w:t>
        </w:r>
      </w:ins>
    </w:p>
    <w:p w:rsidR="003E2C60" w:rsidRPr="003E2C60" w:rsidRDefault="003E2C60">
      <w:pPr>
        <w:rPr>
          <w:ins w:id="972" w:author="Caree2" w:date="2016-10-29T13:14:00Z"/>
          <w:rPrChange w:id="973" w:author="Caree2" w:date="2016-10-29T13:14:00Z">
            <w:rPr>
              <w:ins w:id="974" w:author="Caree2" w:date="2016-10-29T13:14:00Z"/>
            </w:rPr>
          </w:rPrChange>
        </w:rPr>
        <w:pPrChange w:id="975" w:author="Caree2" w:date="2016-10-30T11:21:00Z">
          <w:pPr>
            <w:pStyle w:val="StyleHeading114ptBoldUnderlineLeft"/>
          </w:pPr>
        </w:pPrChange>
      </w:pPr>
      <w:ins w:id="976" w:author="Caree2" w:date="2016-10-29T13:14:00Z">
        <w:r w:rsidRPr="003E2C60">
          <w:rPr>
            <w:rPrChange w:id="977" w:author="Caree2" w:date="2016-10-29T13:14:00Z">
              <w:rPr>
                <w:b w:val="0"/>
                <w:bCs w:val="0"/>
              </w:rPr>
            </w:rPrChange>
          </w:rPr>
          <w:tab/>
        </w:r>
        <w:r w:rsidRPr="003E2C60">
          <w:rPr>
            <w:rPrChange w:id="978" w:author="Caree2" w:date="2016-10-29T13:14:00Z">
              <w:rPr>
                <w:b w:val="0"/>
                <w:bCs w:val="0"/>
              </w:rPr>
            </w:rPrChange>
          </w:rPr>
          <w:tab/>
          <w:t>&lt;artifactId&gt;hsqldb&lt;/artifactId&gt;</w:t>
        </w:r>
      </w:ins>
    </w:p>
    <w:p w:rsidR="003E2C60" w:rsidRPr="003E2C60" w:rsidRDefault="003E2C60">
      <w:pPr>
        <w:rPr>
          <w:ins w:id="979" w:author="Caree2" w:date="2016-10-29T13:14:00Z"/>
          <w:rPrChange w:id="980" w:author="Caree2" w:date="2016-10-29T13:14:00Z">
            <w:rPr>
              <w:ins w:id="981" w:author="Caree2" w:date="2016-10-29T13:14:00Z"/>
            </w:rPr>
          </w:rPrChange>
        </w:rPr>
        <w:pPrChange w:id="982" w:author="Caree2" w:date="2016-10-30T11:21:00Z">
          <w:pPr>
            <w:pStyle w:val="StyleHeading114ptBoldUnderlineLeft"/>
          </w:pPr>
        </w:pPrChange>
      </w:pPr>
      <w:ins w:id="983" w:author="Caree2" w:date="2016-10-29T13:14:00Z">
        <w:r w:rsidRPr="003E2C60">
          <w:rPr>
            <w:rPrChange w:id="984" w:author="Caree2" w:date="2016-10-29T13:14:00Z">
              <w:rPr>
                <w:b w:val="0"/>
                <w:bCs w:val="0"/>
              </w:rPr>
            </w:rPrChange>
          </w:rPr>
          <w:tab/>
        </w:r>
        <w:r w:rsidRPr="003E2C60">
          <w:rPr>
            <w:rPrChange w:id="985" w:author="Caree2" w:date="2016-10-29T13:14:00Z">
              <w:rPr>
                <w:b w:val="0"/>
                <w:bCs w:val="0"/>
              </w:rPr>
            </w:rPrChange>
          </w:rPr>
          <w:tab/>
          <w:t>&lt;scope&gt;runtime&lt;/scope&gt;</w:t>
        </w:r>
      </w:ins>
    </w:p>
    <w:p w:rsidR="003E2C60" w:rsidRPr="003E2C60" w:rsidRDefault="003E2C60">
      <w:pPr>
        <w:rPr>
          <w:ins w:id="986" w:author="Caree2" w:date="2016-10-29T13:14:00Z"/>
          <w:rPrChange w:id="987" w:author="Caree2" w:date="2016-10-29T13:14:00Z">
            <w:rPr>
              <w:ins w:id="988" w:author="Caree2" w:date="2016-10-29T13:14:00Z"/>
            </w:rPr>
          </w:rPrChange>
        </w:rPr>
        <w:pPrChange w:id="989" w:author="Caree2" w:date="2016-10-30T11:21:00Z">
          <w:pPr>
            <w:pStyle w:val="StyleHeading114ptBoldUnderlineLeft"/>
          </w:pPr>
        </w:pPrChange>
      </w:pPr>
      <w:ins w:id="990" w:author="Caree2" w:date="2016-10-29T13:14:00Z">
        <w:r w:rsidRPr="003E2C60">
          <w:rPr>
            <w:rPrChange w:id="991" w:author="Caree2" w:date="2016-10-29T13:14:00Z">
              <w:rPr>
                <w:b w:val="0"/>
                <w:bCs w:val="0"/>
              </w:rPr>
            </w:rPrChange>
          </w:rPr>
          <w:tab/>
          <w:t>&lt;/dependency&gt;</w:t>
        </w:r>
      </w:ins>
    </w:p>
    <w:p w:rsidR="003E2C60" w:rsidRPr="003E2C60" w:rsidRDefault="003E2C60">
      <w:pPr>
        <w:rPr>
          <w:ins w:id="992" w:author="Caree2" w:date="2016-10-29T13:14:00Z"/>
          <w:rPrChange w:id="993" w:author="Caree2" w:date="2016-10-29T13:14:00Z">
            <w:rPr>
              <w:ins w:id="994" w:author="Caree2" w:date="2016-10-29T13:14:00Z"/>
            </w:rPr>
          </w:rPrChange>
        </w:rPr>
        <w:pPrChange w:id="995" w:author="Caree2" w:date="2016-10-30T11:21:00Z">
          <w:pPr>
            <w:pStyle w:val="StyleHeading114ptBoldUnderlineLeft"/>
          </w:pPr>
        </w:pPrChange>
      </w:pPr>
    </w:p>
    <w:p w:rsidR="003E2C60" w:rsidRPr="003E2C60" w:rsidRDefault="003E2C60">
      <w:pPr>
        <w:rPr>
          <w:ins w:id="996" w:author="Caree2" w:date="2016-10-29T13:14:00Z"/>
          <w:rPrChange w:id="997" w:author="Caree2" w:date="2016-10-29T13:14:00Z">
            <w:rPr>
              <w:ins w:id="998" w:author="Caree2" w:date="2016-10-29T13:14:00Z"/>
            </w:rPr>
          </w:rPrChange>
        </w:rPr>
        <w:pPrChange w:id="999" w:author="Caree2" w:date="2016-10-30T11:21:00Z">
          <w:pPr>
            <w:pStyle w:val="StyleHeading114ptBoldUnderlineLeft"/>
          </w:pPr>
        </w:pPrChange>
      </w:pPr>
      <w:ins w:id="1000" w:author="Caree2" w:date="2016-10-29T13:14:00Z">
        <w:r w:rsidRPr="003E2C60">
          <w:rPr>
            <w:rPrChange w:id="1001" w:author="Caree2" w:date="2016-10-29T13:14:00Z">
              <w:rPr>
                <w:b w:val="0"/>
                <w:bCs w:val="0"/>
              </w:rPr>
            </w:rPrChange>
          </w:rPr>
          <w:tab/>
          <w:t>&lt;dependency&gt;</w:t>
        </w:r>
      </w:ins>
    </w:p>
    <w:p w:rsidR="003E2C60" w:rsidRPr="003E2C60" w:rsidRDefault="003E2C60">
      <w:pPr>
        <w:rPr>
          <w:ins w:id="1002" w:author="Caree2" w:date="2016-10-29T13:14:00Z"/>
          <w:rPrChange w:id="1003" w:author="Caree2" w:date="2016-10-29T13:14:00Z">
            <w:rPr>
              <w:ins w:id="1004" w:author="Caree2" w:date="2016-10-29T13:14:00Z"/>
            </w:rPr>
          </w:rPrChange>
        </w:rPr>
        <w:pPrChange w:id="1005" w:author="Caree2" w:date="2016-10-30T11:21:00Z">
          <w:pPr>
            <w:pStyle w:val="StyleHeading114ptBoldUnderlineLeft"/>
          </w:pPr>
        </w:pPrChange>
      </w:pPr>
      <w:ins w:id="1006" w:author="Caree2" w:date="2016-10-29T13:14:00Z">
        <w:r w:rsidRPr="003E2C60">
          <w:rPr>
            <w:rPrChange w:id="1007" w:author="Caree2" w:date="2016-10-29T13:14:00Z">
              <w:rPr>
                <w:b w:val="0"/>
                <w:bCs w:val="0"/>
              </w:rPr>
            </w:rPrChange>
          </w:rPr>
          <w:tab/>
        </w:r>
        <w:r w:rsidRPr="003E2C60">
          <w:rPr>
            <w:rPrChange w:id="1008" w:author="Caree2" w:date="2016-10-29T13:14:00Z">
              <w:rPr>
                <w:b w:val="0"/>
                <w:bCs w:val="0"/>
              </w:rPr>
            </w:rPrChange>
          </w:rPr>
          <w:tab/>
          <w:t>&lt;groupId&gt;mysql&lt;/groupId&gt;</w:t>
        </w:r>
      </w:ins>
    </w:p>
    <w:p w:rsidR="003E2C60" w:rsidRPr="003E2C60" w:rsidRDefault="003E2C60">
      <w:pPr>
        <w:rPr>
          <w:ins w:id="1009" w:author="Caree2" w:date="2016-10-29T13:14:00Z"/>
          <w:rPrChange w:id="1010" w:author="Caree2" w:date="2016-10-29T13:14:00Z">
            <w:rPr>
              <w:ins w:id="1011" w:author="Caree2" w:date="2016-10-29T13:14:00Z"/>
            </w:rPr>
          </w:rPrChange>
        </w:rPr>
        <w:pPrChange w:id="1012" w:author="Caree2" w:date="2016-10-30T11:21:00Z">
          <w:pPr>
            <w:pStyle w:val="StyleHeading114ptBoldUnderlineLeft"/>
          </w:pPr>
        </w:pPrChange>
      </w:pPr>
      <w:ins w:id="1013" w:author="Caree2" w:date="2016-10-29T13:14:00Z">
        <w:r w:rsidRPr="003E2C60">
          <w:rPr>
            <w:rPrChange w:id="1014" w:author="Caree2" w:date="2016-10-29T13:14:00Z">
              <w:rPr>
                <w:b w:val="0"/>
                <w:bCs w:val="0"/>
              </w:rPr>
            </w:rPrChange>
          </w:rPr>
          <w:tab/>
        </w:r>
        <w:r w:rsidRPr="003E2C60">
          <w:rPr>
            <w:rPrChange w:id="1015" w:author="Caree2" w:date="2016-10-29T13:14:00Z">
              <w:rPr>
                <w:b w:val="0"/>
                <w:bCs w:val="0"/>
              </w:rPr>
            </w:rPrChange>
          </w:rPr>
          <w:tab/>
          <w:t>&lt;artifactId&gt;mysql-connector-java&lt;/artifactId&gt;</w:t>
        </w:r>
      </w:ins>
    </w:p>
    <w:p w:rsidR="003E2C60" w:rsidRPr="003E2C60" w:rsidRDefault="003E2C60">
      <w:pPr>
        <w:rPr>
          <w:ins w:id="1016" w:author="Caree2" w:date="2016-10-29T13:14:00Z"/>
          <w:rPrChange w:id="1017" w:author="Caree2" w:date="2016-10-29T13:14:00Z">
            <w:rPr>
              <w:ins w:id="1018" w:author="Caree2" w:date="2016-10-29T13:14:00Z"/>
            </w:rPr>
          </w:rPrChange>
        </w:rPr>
        <w:pPrChange w:id="1019" w:author="Caree2" w:date="2016-10-30T11:21:00Z">
          <w:pPr>
            <w:pStyle w:val="StyleHeading114ptBoldUnderlineLeft"/>
          </w:pPr>
        </w:pPrChange>
      </w:pPr>
      <w:ins w:id="1020" w:author="Caree2" w:date="2016-10-29T13:14:00Z">
        <w:r w:rsidRPr="003E2C60">
          <w:rPr>
            <w:rPrChange w:id="1021" w:author="Caree2" w:date="2016-10-29T13:14:00Z">
              <w:rPr>
                <w:b w:val="0"/>
                <w:bCs w:val="0"/>
              </w:rPr>
            </w:rPrChange>
          </w:rPr>
          <w:tab/>
        </w:r>
        <w:r w:rsidRPr="003E2C60">
          <w:rPr>
            <w:rPrChange w:id="1022" w:author="Caree2" w:date="2016-10-29T13:14:00Z">
              <w:rPr>
                <w:b w:val="0"/>
                <w:bCs w:val="0"/>
              </w:rPr>
            </w:rPrChange>
          </w:rPr>
          <w:tab/>
          <w:t>&lt;version&gt;5.1.40&lt;/version&gt;</w:t>
        </w:r>
      </w:ins>
    </w:p>
    <w:p w:rsidR="003E2C60" w:rsidRPr="003E2C60" w:rsidRDefault="003E2C60">
      <w:pPr>
        <w:rPr>
          <w:ins w:id="1023" w:author="Caree2" w:date="2016-10-29T13:14:00Z"/>
          <w:rPrChange w:id="1024" w:author="Caree2" w:date="2016-10-29T13:14:00Z">
            <w:rPr>
              <w:ins w:id="1025" w:author="Caree2" w:date="2016-10-29T13:14:00Z"/>
            </w:rPr>
          </w:rPrChange>
        </w:rPr>
        <w:pPrChange w:id="1026" w:author="Caree2" w:date="2016-10-30T11:21:00Z">
          <w:pPr>
            <w:pStyle w:val="StyleHeading114ptBoldUnderlineLeft"/>
          </w:pPr>
        </w:pPrChange>
      </w:pPr>
      <w:ins w:id="1027" w:author="Caree2" w:date="2016-10-29T13:14:00Z">
        <w:r w:rsidRPr="003E2C60">
          <w:rPr>
            <w:rPrChange w:id="1028" w:author="Caree2" w:date="2016-10-29T13:14:00Z">
              <w:rPr>
                <w:b w:val="0"/>
                <w:bCs w:val="0"/>
              </w:rPr>
            </w:rPrChange>
          </w:rPr>
          <w:tab/>
          <w:t>&lt;/dependency&gt;</w:t>
        </w:r>
      </w:ins>
    </w:p>
    <w:p w:rsidR="003E2C60" w:rsidRPr="003E2C60" w:rsidRDefault="003E2C60">
      <w:pPr>
        <w:rPr>
          <w:ins w:id="1029" w:author="Caree2" w:date="2016-10-29T13:14:00Z"/>
          <w:rPrChange w:id="1030" w:author="Caree2" w:date="2016-10-29T13:14:00Z">
            <w:rPr>
              <w:ins w:id="1031" w:author="Caree2" w:date="2016-10-29T13:14:00Z"/>
            </w:rPr>
          </w:rPrChange>
        </w:rPr>
        <w:pPrChange w:id="1032" w:author="Caree2" w:date="2016-10-30T11:21:00Z">
          <w:pPr>
            <w:pStyle w:val="StyleHeading114ptBoldUnderlineLeft"/>
          </w:pPr>
        </w:pPrChange>
      </w:pPr>
    </w:p>
    <w:p w:rsidR="003E2C60" w:rsidRPr="003E2C60" w:rsidRDefault="003E2C60">
      <w:pPr>
        <w:rPr>
          <w:ins w:id="1033" w:author="Caree2" w:date="2016-10-29T13:14:00Z"/>
          <w:rPrChange w:id="1034" w:author="Caree2" w:date="2016-10-29T13:14:00Z">
            <w:rPr>
              <w:ins w:id="1035" w:author="Caree2" w:date="2016-10-29T13:14:00Z"/>
            </w:rPr>
          </w:rPrChange>
        </w:rPr>
        <w:pPrChange w:id="1036" w:author="Caree2" w:date="2016-10-30T11:21:00Z">
          <w:pPr>
            <w:pStyle w:val="StyleHeading114ptBoldUnderlineLeft"/>
          </w:pPr>
        </w:pPrChange>
      </w:pPr>
      <w:ins w:id="1037" w:author="Caree2" w:date="2016-10-29T13:14:00Z">
        <w:r w:rsidRPr="003E2C60">
          <w:rPr>
            <w:rPrChange w:id="1038" w:author="Caree2" w:date="2016-10-29T13:14:00Z">
              <w:rPr>
                <w:b w:val="0"/>
                <w:bCs w:val="0"/>
              </w:rPr>
            </w:rPrChange>
          </w:rPr>
          <w:tab/>
          <w:t>&lt;dependency&gt;</w:t>
        </w:r>
      </w:ins>
    </w:p>
    <w:p w:rsidR="003E2C60" w:rsidRPr="003E2C60" w:rsidRDefault="003E2C60">
      <w:pPr>
        <w:rPr>
          <w:ins w:id="1039" w:author="Caree2" w:date="2016-10-29T13:14:00Z"/>
          <w:rPrChange w:id="1040" w:author="Caree2" w:date="2016-10-29T13:14:00Z">
            <w:rPr>
              <w:ins w:id="1041" w:author="Caree2" w:date="2016-10-29T13:14:00Z"/>
            </w:rPr>
          </w:rPrChange>
        </w:rPr>
        <w:pPrChange w:id="1042" w:author="Caree2" w:date="2016-10-30T11:21:00Z">
          <w:pPr>
            <w:pStyle w:val="StyleHeading114ptBoldUnderlineLeft"/>
          </w:pPr>
        </w:pPrChange>
      </w:pPr>
      <w:ins w:id="1043" w:author="Caree2" w:date="2016-10-29T13:14:00Z">
        <w:r w:rsidRPr="003E2C60">
          <w:rPr>
            <w:rPrChange w:id="1044" w:author="Caree2" w:date="2016-10-29T13:14:00Z">
              <w:rPr>
                <w:b w:val="0"/>
                <w:bCs w:val="0"/>
              </w:rPr>
            </w:rPrChange>
          </w:rPr>
          <w:tab/>
        </w:r>
        <w:r w:rsidRPr="003E2C60">
          <w:rPr>
            <w:rPrChange w:id="1045" w:author="Caree2" w:date="2016-10-29T13:14:00Z">
              <w:rPr>
                <w:b w:val="0"/>
                <w:bCs w:val="0"/>
              </w:rPr>
            </w:rPrChange>
          </w:rPr>
          <w:tab/>
          <w:t>&lt;groupId&gt;org.springframework.boot&lt;/groupId&gt;</w:t>
        </w:r>
      </w:ins>
    </w:p>
    <w:p w:rsidR="003E2C60" w:rsidRPr="003E2C60" w:rsidRDefault="003E2C60">
      <w:pPr>
        <w:rPr>
          <w:ins w:id="1046" w:author="Caree2" w:date="2016-10-29T13:14:00Z"/>
          <w:rPrChange w:id="1047" w:author="Caree2" w:date="2016-10-29T13:14:00Z">
            <w:rPr>
              <w:ins w:id="1048" w:author="Caree2" w:date="2016-10-29T13:14:00Z"/>
            </w:rPr>
          </w:rPrChange>
        </w:rPr>
        <w:pPrChange w:id="1049" w:author="Caree2" w:date="2016-10-30T11:21:00Z">
          <w:pPr>
            <w:pStyle w:val="StyleHeading114ptBoldUnderlineLeft"/>
          </w:pPr>
        </w:pPrChange>
      </w:pPr>
      <w:ins w:id="1050" w:author="Caree2" w:date="2016-10-29T13:14:00Z">
        <w:r w:rsidRPr="003E2C60">
          <w:rPr>
            <w:rPrChange w:id="1051" w:author="Caree2" w:date="2016-10-29T13:14:00Z">
              <w:rPr>
                <w:b w:val="0"/>
                <w:bCs w:val="0"/>
              </w:rPr>
            </w:rPrChange>
          </w:rPr>
          <w:tab/>
        </w:r>
        <w:r w:rsidRPr="003E2C60">
          <w:rPr>
            <w:rPrChange w:id="1052" w:author="Caree2" w:date="2016-10-29T13:14:00Z">
              <w:rPr>
                <w:b w:val="0"/>
                <w:bCs w:val="0"/>
              </w:rPr>
            </w:rPrChange>
          </w:rPr>
          <w:tab/>
          <w:t>&lt;artifactId&gt;spring-boot-starter-tomcat&lt;/artifactId&gt;</w:t>
        </w:r>
      </w:ins>
    </w:p>
    <w:p w:rsidR="003E2C60" w:rsidRPr="003E2C60" w:rsidRDefault="003E2C60">
      <w:pPr>
        <w:rPr>
          <w:ins w:id="1053" w:author="Caree2" w:date="2016-10-29T13:14:00Z"/>
          <w:rPrChange w:id="1054" w:author="Caree2" w:date="2016-10-29T13:14:00Z">
            <w:rPr>
              <w:ins w:id="1055" w:author="Caree2" w:date="2016-10-29T13:14:00Z"/>
            </w:rPr>
          </w:rPrChange>
        </w:rPr>
        <w:pPrChange w:id="1056" w:author="Caree2" w:date="2016-10-30T11:21:00Z">
          <w:pPr>
            <w:pStyle w:val="StyleHeading114ptBoldUnderlineLeft"/>
          </w:pPr>
        </w:pPrChange>
      </w:pPr>
      <w:ins w:id="1057" w:author="Caree2" w:date="2016-10-29T13:14:00Z">
        <w:r w:rsidRPr="003E2C60">
          <w:rPr>
            <w:rPrChange w:id="1058" w:author="Caree2" w:date="2016-10-29T13:14:00Z">
              <w:rPr>
                <w:b w:val="0"/>
                <w:bCs w:val="0"/>
              </w:rPr>
            </w:rPrChange>
          </w:rPr>
          <w:tab/>
        </w:r>
        <w:r w:rsidRPr="003E2C60">
          <w:rPr>
            <w:rPrChange w:id="1059" w:author="Caree2" w:date="2016-10-29T13:14:00Z">
              <w:rPr>
                <w:b w:val="0"/>
                <w:bCs w:val="0"/>
              </w:rPr>
            </w:rPrChange>
          </w:rPr>
          <w:tab/>
          <w:t>&lt;scope&gt;provided&lt;/scope&gt;</w:t>
        </w:r>
      </w:ins>
    </w:p>
    <w:p w:rsidR="003E2C60" w:rsidRPr="003E2C60" w:rsidRDefault="003E2C60">
      <w:pPr>
        <w:rPr>
          <w:ins w:id="1060" w:author="Caree2" w:date="2016-10-29T13:14:00Z"/>
          <w:rPrChange w:id="1061" w:author="Caree2" w:date="2016-10-29T13:14:00Z">
            <w:rPr>
              <w:ins w:id="1062" w:author="Caree2" w:date="2016-10-29T13:14:00Z"/>
            </w:rPr>
          </w:rPrChange>
        </w:rPr>
        <w:pPrChange w:id="1063" w:author="Caree2" w:date="2016-10-30T11:21:00Z">
          <w:pPr>
            <w:pStyle w:val="StyleHeading114ptBoldUnderlineLeft"/>
          </w:pPr>
        </w:pPrChange>
      </w:pPr>
      <w:ins w:id="1064" w:author="Caree2" w:date="2016-10-29T13:14:00Z">
        <w:r w:rsidRPr="003E2C60">
          <w:rPr>
            <w:rPrChange w:id="1065" w:author="Caree2" w:date="2016-10-29T13:14:00Z">
              <w:rPr>
                <w:b w:val="0"/>
                <w:bCs w:val="0"/>
              </w:rPr>
            </w:rPrChange>
          </w:rPr>
          <w:tab/>
          <w:t>&lt;/dependency&gt;</w:t>
        </w:r>
      </w:ins>
    </w:p>
    <w:p w:rsidR="003E2C60" w:rsidRPr="003E2C60" w:rsidRDefault="003E2C60">
      <w:pPr>
        <w:rPr>
          <w:ins w:id="1066" w:author="Caree2" w:date="2016-10-29T13:14:00Z"/>
          <w:rPrChange w:id="1067" w:author="Caree2" w:date="2016-10-29T13:14:00Z">
            <w:rPr>
              <w:ins w:id="1068" w:author="Caree2" w:date="2016-10-29T13:14:00Z"/>
            </w:rPr>
          </w:rPrChange>
        </w:rPr>
        <w:pPrChange w:id="1069" w:author="Caree2" w:date="2016-10-30T11:21:00Z">
          <w:pPr>
            <w:pStyle w:val="StyleHeading114ptBoldUnderlineLeft"/>
          </w:pPr>
        </w:pPrChange>
      </w:pPr>
    </w:p>
    <w:p w:rsidR="003E2C60" w:rsidRPr="003E2C60" w:rsidRDefault="003E2C60">
      <w:pPr>
        <w:rPr>
          <w:ins w:id="1070" w:author="Caree2" w:date="2016-10-29T13:14:00Z"/>
          <w:rPrChange w:id="1071" w:author="Caree2" w:date="2016-10-29T13:14:00Z">
            <w:rPr>
              <w:ins w:id="1072" w:author="Caree2" w:date="2016-10-29T13:14:00Z"/>
            </w:rPr>
          </w:rPrChange>
        </w:rPr>
        <w:pPrChange w:id="1073" w:author="Caree2" w:date="2016-10-30T11:21:00Z">
          <w:pPr>
            <w:pStyle w:val="StyleHeading114ptBoldUnderlineLeft"/>
          </w:pPr>
        </w:pPrChange>
      </w:pPr>
      <w:ins w:id="1074" w:author="Caree2" w:date="2016-10-29T13:14:00Z">
        <w:r w:rsidRPr="003E2C60">
          <w:rPr>
            <w:rPrChange w:id="1075" w:author="Caree2" w:date="2016-10-29T13:14:00Z">
              <w:rPr>
                <w:b w:val="0"/>
                <w:bCs w:val="0"/>
              </w:rPr>
            </w:rPrChange>
          </w:rPr>
          <w:tab/>
          <w:t>&lt;dependency&gt;</w:t>
        </w:r>
      </w:ins>
    </w:p>
    <w:p w:rsidR="003E2C60" w:rsidRPr="003E2C60" w:rsidRDefault="003E2C60">
      <w:pPr>
        <w:rPr>
          <w:ins w:id="1076" w:author="Caree2" w:date="2016-10-29T13:14:00Z"/>
          <w:rPrChange w:id="1077" w:author="Caree2" w:date="2016-10-29T13:14:00Z">
            <w:rPr>
              <w:ins w:id="1078" w:author="Caree2" w:date="2016-10-29T13:14:00Z"/>
            </w:rPr>
          </w:rPrChange>
        </w:rPr>
        <w:pPrChange w:id="1079" w:author="Caree2" w:date="2016-10-30T11:21:00Z">
          <w:pPr>
            <w:pStyle w:val="StyleHeading114ptBoldUnderlineLeft"/>
          </w:pPr>
        </w:pPrChange>
      </w:pPr>
      <w:ins w:id="1080" w:author="Caree2" w:date="2016-10-29T13:14:00Z">
        <w:r w:rsidRPr="003E2C60">
          <w:rPr>
            <w:rPrChange w:id="1081" w:author="Caree2" w:date="2016-10-29T13:14:00Z">
              <w:rPr>
                <w:b w:val="0"/>
                <w:bCs w:val="0"/>
              </w:rPr>
            </w:rPrChange>
          </w:rPr>
          <w:tab/>
        </w:r>
        <w:r w:rsidRPr="003E2C60">
          <w:rPr>
            <w:rPrChange w:id="1082" w:author="Caree2" w:date="2016-10-29T13:14:00Z">
              <w:rPr>
                <w:b w:val="0"/>
                <w:bCs w:val="0"/>
              </w:rPr>
            </w:rPrChange>
          </w:rPr>
          <w:tab/>
          <w:t>&lt;groupId&gt;com.h2database&lt;/groupId&gt;</w:t>
        </w:r>
      </w:ins>
    </w:p>
    <w:p w:rsidR="003E2C60" w:rsidRPr="003E2C60" w:rsidRDefault="003E2C60">
      <w:pPr>
        <w:rPr>
          <w:ins w:id="1083" w:author="Caree2" w:date="2016-10-29T13:14:00Z"/>
          <w:rPrChange w:id="1084" w:author="Caree2" w:date="2016-10-29T13:14:00Z">
            <w:rPr>
              <w:ins w:id="1085" w:author="Caree2" w:date="2016-10-29T13:14:00Z"/>
            </w:rPr>
          </w:rPrChange>
        </w:rPr>
        <w:pPrChange w:id="1086" w:author="Caree2" w:date="2016-10-30T11:21:00Z">
          <w:pPr>
            <w:pStyle w:val="StyleHeading114ptBoldUnderlineLeft"/>
          </w:pPr>
        </w:pPrChange>
      </w:pPr>
      <w:ins w:id="1087" w:author="Caree2" w:date="2016-10-29T13:14:00Z">
        <w:r w:rsidRPr="003E2C60">
          <w:rPr>
            <w:rPrChange w:id="1088" w:author="Caree2" w:date="2016-10-29T13:14:00Z">
              <w:rPr>
                <w:b w:val="0"/>
                <w:bCs w:val="0"/>
              </w:rPr>
            </w:rPrChange>
          </w:rPr>
          <w:tab/>
        </w:r>
        <w:r w:rsidRPr="003E2C60">
          <w:rPr>
            <w:rPrChange w:id="1089" w:author="Caree2" w:date="2016-10-29T13:14:00Z">
              <w:rPr>
                <w:b w:val="0"/>
                <w:bCs w:val="0"/>
              </w:rPr>
            </w:rPrChange>
          </w:rPr>
          <w:tab/>
          <w:t>&lt;artifactId&gt;h2&lt;/artifactId&gt;</w:t>
        </w:r>
      </w:ins>
    </w:p>
    <w:p w:rsidR="003E2C60" w:rsidRPr="003E2C60" w:rsidRDefault="003E2C60">
      <w:pPr>
        <w:rPr>
          <w:ins w:id="1090" w:author="Caree2" w:date="2016-10-29T13:14:00Z"/>
          <w:rPrChange w:id="1091" w:author="Caree2" w:date="2016-10-29T13:14:00Z">
            <w:rPr>
              <w:ins w:id="1092" w:author="Caree2" w:date="2016-10-29T13:14:00Z"/>
            </w:rPr>
          </w:rPrChange>
        </w:rPr>
        <w:pPrChange w:id="1093" w:author="Caree2" w:date="2016-10-30T11:21:00Z">
          <w:pPr>
            <w:pStyle w:val="StyleHeading114ptBoldUnderlineLeft"/>
          </w:pPr>
        </w:pPrChange>
      </w:pPr>
      <w:ins w:id="1094" w:author="Caree2" w:date="2016-10-29T13:14:00Z">
        <w:r w:rsidRPr="003E2C60">
          <w:rPr>
            <w:rPrChange w:id="1095" w:author="Caree2" w:date="2016-10-29T13:14:00Z">
              <w:rPr>
                <w:b w:val="0"/>
                <w:bCs w:val="0"/>
              </w:rPr>
            </w:rPrChange>
          </w:rPr>
          <w:tab/>
        </w:r>
        <w:r w:rsidRPr="003E2C60">
          <w:rPr>
            <w:rPrChange w:id="1096" w:author="Caree2" w:date="2016-10-29T13:14:00Z">
              <w:rPr>
                <w:b w:val="0"/>
                <w:bCs w:val="0"/>
              </w:rPr>
            </w:rPrChange>
          </w:rPr>
          <w:tab/>
          <w:t>&lt;version&gt;1.4.181&lt;/version&gt;</w:t>
        </w:r>
      </w:ins>
    </w:p>
    <w:p w:rsidR="003E2C60" w:rsidRPr="003E2C60" w:rsidRDefault="003E2C60">
      <w:pPr>
        <w:rPr>
          <w:ins w:id="1097" w:author="Caree2" w:date="2016-10-29T13:14:00Z"/>
          <w:rPrChange w:id="1098" w:author="Caree2" w:date="2016-10-29T13:14:00Z">
            <w:rPr>
              <w:ins w:id="1099" w:author="Caree2" w:date="2016-10-29T13:14:00Z"/>
            </w:rPr>
          </w:rPrChange>
        </w:rPr>
        <w:pPrChange w:id="1100" w:author="Caree2" w:date="2016-10-30T11:21:00Z">
          <w:pPr>
            <w:pStyle w:val="StyleHeading114ptBoldUnderlineLeft"/>
          </w:pPr>
        </w:pPrChange>
      </w:pPr>
      <w:ins w:id="1101" w:author="Caree2" w:date="2016-10-29T13:14:00Z">
        <w:r w:rsidRPr="003E2C60">
          <w:rPr>
            <w:rPrChange w:id="1102" w:author="Caree2" w:date="2016-10-29T13:14:00Z">
              <w:rPr>
                <w:b w:val="0"/>
                <w:bCs w:val="0"/>
              </w:rPr>
            </w:rPrChange>
          </w:rPr>
          <w:tab/>
          <w:t>&lt;/dependency&gt;</w:t>
        </w:r>
      </w:ins>
    </w:p>
    <w:p w:rsidR="003E2C60" w:rsidRPr="003E2C60" w:rsidRDefault="003E2C60">
      <w:pPr>
        <w:rPr>
          <w:ins w:id="1103" w:author="Caree2" w:date="2016-10-29T13:14:00Z"/>
          <w:rPrChange w:id="1104" w:author="Caree2" w:date="2016-10-29T13:14:00Z">
            <w:rPr>
              <w:ins w:id="1105" w:author="Caree2" w:date="2016-10-29T13:14:00Z"/>
            </w:rPr>
          </w:rPrChange>
        </w:rPr>
        <w:pPrChange w:id="1106" w:author="Caree2" w:date="2016-10-30T11:21:00Z">
          <w:pPr>
            <w:pStyle w:val="StyleHeading114ptBoldUnderlineLeft"/>
          </w:pPr>
        </w:pPrChange>
      </w:pPr>
    </w:p>
    <w:p w:rsidR="003E2C60" w:rsidRPr="003E2C60" w:rsidRDefault="003E2C60">
      <w:pPr>
        <w:rPr>
          <w:ins w:id="1107" w:author="Caree2" w:date="2016-10-29T13:14:00Z"/>
          <w:rPrChange w:id="1108" w:author="Caree2" w:date="2016-10-29T13:14:00Z">
            <w:rPr>
              <w:ins w:id="1109" w:author="Caree2" w:date="2016-10-29T13:14:00Z"/>
            </w:rPr>
          </w:rPrChange>
        </w:rPr>
        <w:pPrChange w:id="1110" w:author="Caree2" w:date="2016-10-30T11:21:00Z">
          <w:pPr>
            <w:pStyle w:val="StyleHeading114ptBoldUnderlineLeft"/>
          </w:pPr>
        </w:pPrChange>
      </w:pPr>
      <w:ins w:id="1111" w:author="Caree2" w:date="2016-10-29T13:14:00Z">
        <w:r w:rsidRPr="003E2C60">
          <w:rPr>
            <w:rPrChange w:id="1112" w:author="Caree2" w:date="2016-10-29T13:14:00Z">
              <w:rPr>
                <w:b w:val="0"/>
                <w:bCs w:val="0"/>
              </w:rPr>
            </w:rPrChange>
          </w:rPr>
          <w:tab/>
          <w:t>&lt;dependency&gt;</w:t>
        </w:r>
      </w:ins>
    </w:p>
    <w:p w:rsidR="003E2C60" w:rsidRPr="003E2C60" w:rsidRDefault="003E2C60">
      <w:pPr>
        <w:rPr>
          <w:ins w:id="1113" w:author="Caree2" w:date="2016-10-29T13:14:00Z"/>
          <w:rPrChange w:id="1114" w:author="Caree2" w:date="2016-10-29T13:14:00Z">
            <w:rPr>
              <w:ins w:id="1115" w:author="Caree2" w:date="2016-10-29T13:14:00Z"/>
            </w:rPr>
          </w:rPrChange>
        </w:rPr>
        <w:pPrChange w:id="1116" w:author="Caree2" w:date="2016-10-30T11:21:00Z">
          <w:pPr>
            <w:pStyle w:val="StyleHeading114ptBoldUnderlineLeft"/>
          </w:pPr>
        </w:pPrChange>
      </w:pPr>
      <w:ins w:id="1117" w:author="Caree2" w:date="2016-10-29T13:14:00Z">
        <w:r w:rsidRPr="003E2C60">
          <w:rPr>
            <w:rPrChange w:id="1118" w:author="Caree2" w:date="2016-10-29T13:14:00Z">
              <w:rPr>
                <w:b w:val="0"/>
                <w:bCs w:val="0"/>
              </w:rPr>
            </w:rPrChange>
          </w:rPr>
          <w:tab/>
        </w:r>
        <w:r w:rsidRPr="003E2C60">
          <w:rPr>
            <w:rPrChange w:id="1119" w:author="Caree2" w:date="2016-10-29T13:14:00Z">
              <w:rPr>
                <w:b w:val="0"/>
                <w:bCs w:val="0"/>
              </w:rPr>
            </w:rPrChange>
          </w:rPr>
          <w:tab/>
          <w:t>&lt;groupId&gt;com.fasterxml.jackson.core&lt;/groupId&gt;</w:t>
        </w:r>
      </w:ins>
    </w:p>
    <w:p w:rsidR="003E2C60" w:rsidRPr="003E2C60" w:rsidRDefault="003E2C60">
      <w:pPr>
        <w:rPr>
          <w:ins w:id="1120" w:author="Caree2" w:date="2016-10-29T13:14:00Z"/>
          <w:rPrChange w:id="1121" w:author="Caree2" w:date="2016-10-29T13:14:00Z">
            <w:rPr>
              <w:ins w:id="1122" w:author="Caree2" w:date="2016-10-29T13:14:00Z"/>
            </w:rPr>
          </w:rPrChange>
        </w:rPr>
        <w:pPrChange w:id="1123" w:author="Caree2" w:date="2016-10-30T11:21:00Z">
          <w:pPr>
            <w:pStyle w:val="StyleHeading114ptBoldUnderlineLeft"/>
          </w:pPr>
        </w:pPrChange>
      </w:pPr>
      <w:ins w:id="1124" w:author="Caree2" w:date="2016-10-29T13:14:00Z">
        <w:r w:rsidRPr="003E2C60">
          <w:rPr>
            <w:rPrChange w:id="1125" w:author="Caree2" w:date="2016-10-29T13:14:00Z">
              <w:rPr>
                <w:b w:val="0"/>
                <w:bCs w:val="0"/>
              </w:rPr>
            </w:rPrChange>
          </w:rPr>
          <w:tab/>
        </w:r>
        <w:r w:rsidRPr="003E2C60">
          <w:rPr>
            <w:rPrChange w:id="1126" w:author="Caree2" w:date="2016-10-29T13:14:00Z">
              <w:rPr>
                <w:b w:val="0"/>
                <w:bCs w:val="0"/>
              </w:rPr>
            </w:rPrChange>
          </w:rPr>
          <w:tab/>
          <w:t>&lt;artifactId&gt;jackson-databind&lt;/artifactId&gt;</w:t>
        </w:r>
      </w:ins>
    </w:p>
    <w:p w:rsidR="003E2C60" w:rsidRPr="003E2C60" w:rsidRDefault="003E2C60">
      <w:pPr>
        <w:rPr>
          <w:ins w:id="1127" w:author="Caree2" w:date="2016-10-29T13:10:00Z"/>
          <w:rPrChange w:id="1128" w:author="Caree2" w:date="2016-10-29T13:14:00Z">
            <w:rPr>
              <w:ins w:id="1129" w:author="Caree2" w:date="2016-10-29T13:10:00Z"/>
            </w:rPr>
          </w:rPrChange>
        </w:rPr>
        <w:pPrChange w:id="1130" w:author="Caree2" w:date="2016-10-30T11:21:00Z">
          <w:pPr>
            <w:pStyle w:val="StyleHeading114ptBoldUnderlineLeft"/>
          </w:pPr>
        </w:pPrChange>
      </w:pPr>
      <w:ins w:id="1131" w:author="Caree2" w:date="2016-10-29T13:14:00Z">
        <w:r w:rsidRPr="003E2C60">
          <w:rPr>
            <w:rPrChange w:id="1132" w:author="Caree2" w:date="2016-10-29T13:14:00Z">
              <w:rPr>
                <w:b w:val="0"/>
                <w:bCs w:val="0"/>
              </w:rPr>
            </w:rPrChange>
          </w:rPr>
          <w:tab/>
          <w:t>&lt;/dependency&gt;</w:t>
        </w:r>
      </w:ins>
    </w:p>
    <w:p w:rsidR="00FE3307" w:rsidRDefault="00FE3307">
      <w:pPr>
        <w:pStyle w:val="StyleHeading114ptBoldUnderlineLeft"/>
        <w:rPr>
          <w:ins w:id="1133" w:author="Caree2" w:date="2016-10-29T13:17:00Z"/>
        </w:rPr>
        <w:pPrChange w:id="1134" w:author="Caree2" w:date="2016-10-30T11:21:00Z">
          <w:pPr>
            <w:shd w:val="clear" w:color="auto" w:fill="FFFFFF"/>
          </w:pPr>
        </w:pPrChange>
      </w:pPr>
      <w:bookmarkStart w:id="1135" w:name="_Toc465593226"/>
      <w:ins w:id="1136" w:author="Caree2" w:date="2016-10-26T18:20:00Z">
        <w:r w:rsidRPr="00EA03DE">
          <w:lastRenderedPageBreak/>
          <w:t>1</w:t>
        </w:r>
      </w:ins>
      <w:ins w:id="1137" w:author="Caree2" w:date="2016-11-05T11:11:00Z">
        <w:r w:rsidR="00F83319">
          <w:t>.10</w:t>
        </w:r>
      </w:ins>
      <w:ins w:id="1138" w:author="Caree2" w:date="2016-10-26T18:20:00Z">
        <w:r w:rsidRPr="00EA03DE">
          <w:t xml:space="preserve"> </w:t>
        </w:r>
        <w:r>
          <w:t>–</w:t>
        </w:r>
        <w:r w:rsidRPr="00EA03DE">
          <w:t xml:space="preserve"> </w:t>
        </w:r>
      </w:ins>
      <w:ins w:id="1139" w:author="Caree2" w:date="2016-10-29T13:16:00Z">
        <w:r w:rsidR="0044397D">
          <w:t>Replace the Maven build section with this</w:t>
        </w:r>
      </w:ins>
      <w:bookmarkEnd w:id="1135"/>
    </w:p>
    <w:p w:rsidR="0044397D" w:rsidRDefault="0044397D">
      <w:pPr>
        <w:pStyle w:val="h1"/>
        <w:rPr>
          <w:ins w:id="1140" w:author="Caree2" w:date="2016-10-29T13:17:00Z"/>
        </w:rPr>
        <w:pPrChange w:id="1141" w:author="Caree2" w:date="2016-10-26T18:18:00Z">
          <w:pPr>
            <w:shd w:val="clear" w:color="auto" w:fill="FFFFFF"/>
          </w:pPr>
        </w:pPrChange>
      </w:pPr>
    </w:p>
    <w:p w:rsidR="0044397D" w:rsidRPr="0044397D" w:rsidRDefault="0044397D">
      <w:pPr>
        <w:rPr>
          <w:ins w:id="1142" w:author="Caree2" w:date="2016-10-29T13:17:00Z"/>
          <w:rPrChange w:id="1143" w:author="Caree2" w:date="2016-10-29T13:17:00Z">
            <w:rPr>
              <w:ins w:id="1144" w:author="Caree2" w:date="2016-10-29T13:17:00Z"/>
            </w:rPr>
          </w:rPrChange>
        </w:rPr>
        <w:pPrChange w:id="1145" w:author="Caree2" w:date="2016-10-30T11:21:00Z">
          <w:pPr>
            <w:pStyle w:val="StyleHeading114ptBoldUnderlineLeft"/>
          </w:pPr>
        </w:pPrChange>
      </w:pPr>
      <w:ins w:id="1146" w:author="Caree2" w:date="2016-10-29T13:17:00Z">
        <w:r w:rsidRPr="002612E3">
          <w:t>&lt;build&gt;</w:t>
        </w:r>
      </w:ins>
    </w:p>
    <w:p w:rsidR="0044397D" w:rsidRPr="0044397D" w:rsidRDefault="0044397D">
      <w:pPr>
        <w:rPr>
          <w:ins w:id="1147" w:author="Caree2" w:date="2016-10-29T13:17:00Z"/>
          <w:rPrChange w:id="1148" w:author="Caree2" w:date="2016-10-29T13:17:00Z">
            <w:rPr>
              <w:ins w:id="1149" w:author="Caree2" w:date="2016-10-29T13:17:00Z"/>
            </w:rPr>
          </w:rPrChange>
        </w:rPr>
        <w:pPrChange w:id="1150" w:author="Caree2" w:date="2016-10-30T11:21:00Z">
          <w:pPr>
            <w:pStyle w:val="StyleHeading114ptBoldUnderlineLeft"/>
          </w:pPr>
        </w:pPrChange>
      </w:pPr>
      <w:ins w:id="1151" w:author="Caree2" w:date="2016-10-29T13:17:00Z">
        <w:r w:rsidRPr="0044397D">
          <w:rPr>
            <w:rPrChange w:id="1152" w:author="Caree2" w:date="2016-10-29T13:17:00Z">
              <w:rPr>
                <w:b w:val="0"/>
                <w:bCs w:val="0"/>
              </w:rPr>
            </w:rPrChange>
          </w:rPr>
          <w:tab/>
          <w:t>&lt;resources&gt;</w:t>
        </w:r>
      </w:ins>
    </w:p>
    <w:p w:rsidR="0044397D" w:rsidRPr="0044397D" w:rsidRDefault="0044397D">
      <w:pPr>
        <w:rPr>
          <w:ins w:id="1153" w:author="Caree2" w:date="2016-10-29T13:17:00Z"/>
          <w:rPrChange w:id="1154" w:author="Caree2" w:date="2016-10-29T13:17:00Z">
            <w:rPr>
              <w:ins w:id="1155" w:author="Caree2" w:date="2016-10-29T13:17:00Z"/>
            </w:rPr>
          </w:rPrChange>
        </w:rPr>
        <w:pPrChange w:id="1156" w:author="Caree2" w:date="2016-10-30T11:21:00Z">
          <w:pPr>
            <w:pStyle w:val="StyleHeading114ptBoldUnderlineLeft"/>
          </w:pPr>
        </w:pPrChange>
      </w:pPr>
      <w:ins w:id="1157" w:author="Caree2" w:date="2016-10-29T13:17:00Z">
        <w:r w:rsidRPr="0044397D">
          <w:rPr>
            <w:rPrChange w:id="1158" w:author="Caree2" w:date="2016-10-29T13:17:00Z">
              <w:rPr>
                <w:b w:val="0"/>
                <w:bCs w:val="0"/>
              </w:rPr>
            </w:rPrChange>
          </w:rPr>
          <w:tab/>
        </w:r>
        <w:r w:rsidRPr="0044397D">
          <w:rPr>
            <w:rPrChange w:id="1159" w:author="Caree2" w:date="2016-10-29T13:17:00Z">
              <w:rPr>
                <w:b w:val="0"/>
                <w:bCs w:val="0"/>
              </w:rPr>
            </w:rPrChange>
          </w:rPr>
          <w:tab/>
          <w:t>&lt;resource&gt;</w:t>
        </w:r>
      </w:ins>
    </w:p>
    <w:p w:rsidR="0044397D" w:rsidRPr="0044397D" w:rsidRDefault="0044397D">
      <w:pPr>
        <w:rPr>
          <w:ins w:id="1160" w:author="Caree2" w:date="2016-10-29T13:17:00Z"/>
          <w:rPrChange w:id="1161" w:author="Caree2" w:date="2016-10-29T13:17:00Z">
            <w:rPr>
              <w:ins w:id="1162" w:author="Caree2" w:date="2016-10-29T13:17:00Z"/>
            </w:rPr>
          </w:rPrChange>
        </w:rPr>
        <w:pPrChange w:id="1163" w:author="Caree2" w:date="2016-10-30T11:21:00Z">
          <w:pPr>
            <w:pStyle w:val="StyleHeading114ptBoldUnderlineLeft"/>
          </w:pPr>
        </w:pPrChange>
      </w:pPr>
      <w:ins w:id="1164" w:author="Caree2" w:date="2016-10-29T13:17:00Z">
        <w:r w:rsidRPr="0044397D">
          <w:rPr>
            <w:rPrChange w:id="1165" w:author="Caree2" w:date="2016-10-29T13:17:00Z">
              <w:rPr>
                <w:b w:val="0"/>
                <w:bCs w:val="0"/>
              </w:rPr>
            </w:rPrChange>
          </w:rPr>
          <w:tab/>
        </w:r>
        <w:r w:rsidRPr="0044397D">
          <w:rPr>
            <w:rPrChange w:id="1166" w:author="Caree2" w:date="2016-10-29T13:17:00Z">
              <w:rPr>
                <w:b w:val="0"/>
                <w:bCs w:val="0"/>
              </w:rPr>
            </w:rPrChange>
          </w:rPr>
          <w:tab/>
        </w:r>
        <w:r w:rsidRPr="0044397D">
          <w:rPr>
            <w:rPrChange w:id="1167" w:author="Caree2" w:date="2016-10-29T13:17:00Z">
              <w:rPr>
                <w:b w:val="0"/>
                <w:bCs w:val="0"/>
              </w:rPr>
            </w:rPrChange>
          </w:rPr>
          <w:tab/>
          <w:t>&lt;directory&gt;src/main/resources&lt;/directory&gt;</w:t>
        </w:r>
      </w:ins>
    </w:p>
    <w:p w:rsidR="0044397D" w:rsidRPr="0044397D" w:rsidRDefault="0044397D">
      <w:pPr>
        <w:rPr>
          <w:ins w:id="1168" w:author="Caree2" w:date="2016-10-29T13:17:00Z"/>
          <w:rPrChange w:id="1169" w:author="Caree2" w:date="2016-10-29T13:17:00Z">
            <w:rPr>
              <w:ins w:id="1170" w:author="Caree2" w:date="2016-10-29T13:17:00Z"/>
            </w:rPr>
          </w:rPrChange>
        </w:rPr>
        <w:pPrChange w:id="1171" w:author="Caree2" w:date="2016-10-30T11:21:00Z">
          <w:pPr>
            <w:pStyle w:val="StyleHeading114ptBoldUnderlineLeft"/>
          </w:pPr>
        </w:pPrChange>
      </w:pPr>
      <w:ins w:id="1172" w:author="Caree2" w:date="2016-10-29T13:17:00Z">
        <w:r w:rsidRPr="0044397D">
          <w:rPr>
            <w:rPrChange w:id="1173" w:author="Caree2" w:date="2016-10-29T13:17:00Z">
              <w:rPr>
                <w:b w:val="0"/>
                <w:bCs w:val="0"/>
              </w:rPr>
            </w:rPrChange>
          </w:rPr>
          <w:tab/>
        </w:r>
        <w:r w:rsidRPr="0044397D">
          <w:rPr>
            <w:rPrChange w:id="1174" w:author="Caree2" w:date="2016-10-29T13:17:00Z">
              <w:rPr>
                <w:b w:val="0"/>
                <w:bCs w:val="0"/>
              </w:rPr>
            </w:rPrChange>
          </w:rPr>
          <w:tab/>
        </w:r>
        <w:r w:rsidRPr="0044397D">
          <w:rPr>
            <w:rPrChange w:id="1175" w:author="Caree2" w:date="2016-10-29T13:17:00Z">
              <w:rPr>
                <w:b w:val="0"/>
                <w:bCs w:val="0"/>
              </w:rPr>
            </w:rPrChange>
          </w:rPr>
          <w:tab/>
          <w:t>&lt;filtering&gt;true&lt;/filtering&gt;</w:t>
        </w:r>
      </w:ins>
    </w:p>
    <w:p w:rsidR="0044397D" w:rsidRPr="0044397D" w:rsidRDefault="0044397D">
      <w:pPr>
        <w:rPr>
          <w:ins w:id="1176" w:author="Caree2" w:date="2016-10-29T13:17:00Z"/>
          <w:rPrChange w:id="1177" w:author="Caree2" w:date="2016-10-29T13:17:00Z">
            <w:rPr>
              <w:ins w:id="1178" w:author="Caree2" w:date="2016-10-29T13:17:00Z"/>
            </w:rPr>
          </w:rPrChange>
        </w:rPr>
        <w:pPrChange w:id="1179" w:author="Caree2" w:date="2016-10-30T11:21:00Z">
          <w:pPr>
            <w:pStyle w:val="StyleHeading114ptBoldUnderlineLeft"/>
          </w:pPr>
        </w:pPrChange>
      </w:pPr>
      <w:ins w:id="1180" w:author="Caree2" w:date="2016-10-29T13:17:00Z">
        <w:r w:rsidRPr="0044397D">
          <w:rPr>
            <w:rPrChange w:id="1181" w:author="Caree2" w:date="2016-10-29T13:17:00Z">
              <w:rPr>
                <w:b w:val="0"/>
                <w:bCs w:val="0"/>
              </w:rPr>
            </w:rPrChange>
          </w:rPr>
          <w:tab/>
        </w:r>
        <w:r w:rsidRPr="0044397D">
          <w:rPr>
            <w:rPrChange w:id="1182" w:author="Caree2" w:date="2016-10-29T13:17:00Z">
              <w:rPr>
                <w:b w:val="0"/>
                <w:bCs w:val="0"/>
              </w:rPr>
            </w:rPrChange>
          </w:rPr>
          <w:tab/>
          <w:t>&lt;/resource&gt;</w:t>
        </w:r>
      </w:ins>
    </w:p>
    <w:p w:rsidR="0044397D" w:rsidRPr="0044397D" w:rsidRDefault="0044397D">
      <w:pPr>
        <w:rPr>
          <w:ins w:id="1183" w:author="Caree2" w:date="2016-10-29T13:17:00Z"/>
          <w:rPrChange w:id="1184" w:author="Caree2" w:date="2016-10-29T13:17:00Z">
            <w:rPr>
              <w:ins w:id="1185" w:author="Caree2" w:date="2016-10-29T13:17:00Z"/>
            </w:rPr>
          </w:rPrChange>
        </w:rPr>
        <w:pPrChange w:id="1186" w:author="Caree2" w:date="2016-10-30T11:21:00Z">
          <w:pPr>
            <w:pStyle w:val="StyleHeading114ptBoldUnderlineLeft"/>
          </w:pPr>
        </w:pPrChange>
      </w:pPr>
      <w:ins w:id="1187" w:author="Caree2" w:date="2016-10-29T13:17:00Z">
        <w:r w:rsidRPr="0044397D">
          <w:rPr>
            <w:rPrChange w:id="1188" w:author="Caree2" w:date="2016-10-29T13:17:00Z">
              <w:rPr>
                <w:b w:val="0"/>
                <w:bCs w:val="0"/>
              </w:rPr>
            </w:rPrChange>
          </w:rPr>
          <w:tab/>
          <w:t>&lt;/resources&gt;</w:t>
        </w:r>
      </w:ins>
    </w:p>
    <w:p w:rsidR="0044397D" w:rsidRPr="0044397D" w:rsidRDefault="0044397D">
      <w:pPr>
        <w:rPr>
          <w:ins w:id="1189" w:author="Caree2" w:date="2016-10-29T13:17:00Z"/>
          <w:rPrChange w:id="1190" w:author="Caree2" w:date="2016-10-29T13:17:00Z">
            <w:rPr>
              <w:ins w:id="1191" w:author="Caree2" w:date="2016-10-29T13:17:00Z"/>
            </w:rPr>
          </w:rPrChange>
        </w:rPr>
        <w:pPrChange w:id="1192" w:author="Caree2" w:date="2016-10-30T11:21:00Z">
          <w:pPr>
            <w:pStyle w:val="StyleHeading114ptBoldUnderlineLeft"/>
          </w:pPr>
        </w:pPrChange>
      </w:pPr>
      <w:ins w:id="1193" w:author="Caree2" w:date="2016-10-29T13:17:00Z">
        <w:r w:rsidRPr="0044397D">
          <w:rPr>
            <w:rPrChange w:id="1194" w:author="Caree2" w:date="2016-10-29T13:17:00Z">
              <w:rPr>
                <w:b w:val="0"/>
                <w:bCs w:val="0"/>
              </w:rPr>
            </w:rPrChange>
          </w:rPr>
          <w:tab/>
          <w:t>&lt;plugins&gt;</w:t>
        </w:r>
      </w:ins>
    </w:p>
    <w:p w:rsidR="0044397D" w:rsidRPr="0044397D" w:rsidRDefault="0044397D">
      <w:pPr>
        <w:rPr>
          <w:ins w:id="1195" w:author="Caree2" w:date="2016-10-29T13:17:00Z"/>
          <w:rPrChange w:id="1196" w:author="Caree2" w:date="2016-10-29T13:17:00Z">
            <w:rPr>
              <w:ins w:id="1197" w:author="Caree2" w:date="2016-10-29T13:17:00Z"/>
            </w:rPr>
          </w:rPrChange>
        </w:rPr>
        <w:pPrChange w:id="1198" w:author="Caree2" w:date="2016-10-30T11:21:00Z">
          <w:pPr>
            <w:pStyle w:val="StyleHeading114ptBoldUnderlineLeft"/>
          </w:pPr>
        </w:pPrChange>
      </w:pPr>
      <w:ins w:id="1199" w:author="Caree2" w:date="2016-10-29T13:17:00Z">
        <w:r w:rsidRPr="0044397D">
          <w:rPr>
            <w:rPrChange w:id="1200" w:author="Caree2" w:date="2016-10-29T13:17:00Z">
              <w:rPr>
                <w:b w:val="0"/>
                <w:bCs w:val="0"/>
              </w:rPr>
            </w:rPrChange>
          </w:rPr>
          <w:tab/>
        </w:r>
        <w:r w:rsidRPr="0044397D">
          <w:rPr>
            <w:rPrChange w:id="1201" w:author="Caree2" w:date="2016-10-29T13:17:00Z">
              <w:rPr>
                <w:b w:val="0"/>
                <w:bCs w:val="0"/>
              </w:rPr>
            </w:rPrChange>
          </w:rPr>
          <w:tab/>
          <w:t>&lt;plugin&gt;</w:t>
        </w:r>
      </w:ins>
    </w:p>
    <w:p w:rsidR="0044397D" w:rsidRPr="0044397D" w:rsidRDefault="0044397D">
      <w:pPr>
        <w:rPr>
          <w:ins w:id="1202" w:author="Caree2" w:date="2016-10-29T13:17:00Z"/>
          <w:rPrChange w:id="1203" w:author="Caree2" w:date="2016-10-29T13:17:00Z">
            <w:rPr>
              <w:ins w:id="1204" w:author="Caree2" w:date="2016-10-29T13:17:00Z"/>
            </w:rPr>
          </w:rPrChange>
        </w:rPr>
        <w:pPrChange w:id="1205" w:author="Caree2" w:date="2016-10-30T11:21:00Z">
          <w:pPr>
            <w:pStyle w:val="StyleHeading114ptBoldUnderlineLeft"/>
          </w:pPr>
        </w:pPrChange>
      </w:pPr>
      <w:ins w:id="1206" w:author="Caree2" w:date="2016-10-29T13:17:00Z">
        <w:r w:rsidRPr="0044397D">
          <w:rPr>
            <w:rPrChange w:id="1207" w:author="Caree2" w:date="2016-10-29T13:17:00Z">
              <w:rPr>
                <w:b w:val="0"/>
                <w:bCs w:val="0"/>
              </w:rPr>
            </w:rPrChange>
          </w:rPr>
          <w:tab/>
        </w:r>
        <w:r w:rsidRPr="0044397D">
          <w:rPr>
            <w:rPrChange w:id="1208" w:author="Caree2" w:date="2016-10-29T13:17:00Z">
              <w:rPr>
                <w:b w:val="0"/>
                <w:bCs w:val="0"/>
              </w:rPr>
            </w:rPrChange>
          </w:rPr>
          <w:tab/>
        </w:r>
        <w:r w:rsidRPr="0044397D">
          <w:rPr>
            <w:rPrChange w:id="1209" w:author="Caree2" w:date="2016-10-29T13:17:00Z">
              <w:rPr>
                <w:b w:val="0"/>
                <w:bCs w:val="0"/>
              </w:rPr>
            </w:rPrChange>
          </w:rPr>
          <w:tab/>
          <w:t>&lt;groupId&gt;org.apache.maven.plugins&lt;/groupId&gt;</w:t>
        </w:r>
      </w:ins>
    </w:p>
    <w:p w:rsidR="0044397D" w:rsidRPr="0044397D" w:rsidRDefault="0044397D">
      <w:pPr>
        <w:rPr>
          <w:ins w:id="1210" w:author="Caree2" w:date="2016-10-29T13:17:00Z"/>
          <w:rPrChange w:id="1211" w:author="Caree2" w:date="2016-10-29T13:17:00Z">
            <w:rPr>
              <w:ins w:id="1212" w:author="Caree2" w:date="2016-10-29T13:17:00Z"/>
            </w:rPr>
          </w:rPrChange>
        </w:rPr>
        <w:pPrChange w:id="1213" w:author="Caree2" w:date="2016-10-30T11:21:00Z">
          <w:pPr>
            <w:pStyle w:val="StyleHeading114ptBoldUnderlineLeft"/>
          </w:pPr>
        </w:pPrChange>
      </w:pPr>
      <w:ins w:id="1214" w:author="Caree2" w:date="2016-10-29T13:17:00Z">
        <w:r w:rsidRPr="0044397D">
          <w:rPr>
            <w:rPrChange w:id="1215" w:author="Caree2" w:date="2016-10-29T13:17:00Z">
              <w:rPr>
                <w:b w:val="0"/>
                <w:bCs w:val="0"/>
              </w:rPr>
            </w:rPrChange>
          </w:rPr>
          <w:tab/>
        </w:r>
        <w:r w:rsidRPr="0044397D">
          <w:rPr>
            <w:rPrChange w:id="1216" w:author="Caree2" w:date="2016-10-29T13:17:00Z">
              <w:rPr>
                <w:b w:val="0"/>
                <w:bCs w:val="0"/>
              </w:rPr>
            </w:rPrChange>
          </w:rPr>
          <w:tab/>
        </w:r>
        <w:r w:rsidRPr="0044397D">
          <w:rPr>
            <w:rPrChange w:id="1217" w:author="Caree2" w:date="2016-10-29T13:17:00Z">
              <w:rPr>
                <w:b w:val="0"/>
                <w:bCs w:val="0"/>
              </w:rPr>
            </w:rPrChange>
          </w:rPr>
          <w:tab/>
          <w:t>&lt;artifactId&gt;maven-compiler-plugin&lt;/artifactId&gt;</w:t>
        </w:r>
      </w:ins>
    </w:p>
    <w:p w:rsidR="0044397D" w:rsidRPr="0044397D" w:rsidRDefault="0044397D">
      <w:pPr>
        <w:rPr>
          <w:ins w:id="1218" w:author="Caree2" w:date="2016-10-29T13:17:00Z"/>
          <w:rPrChange w:id="1219" w:author="Caree2" w:date="2016-10-29T13:17:00Z">
            <w:rPr>
              <w:ins w:id="1220" w:author="Caree2" w:date="2016-10-29T13:17:00Z"/>
            </w:rPr>
          </w:rPrChange>
        </w:rPr>
        <w:pPrChange w:id="1221" w:author="Caree2" w:date="2016-10-30T11:21:00Z">
          <w:pPr>
            <w:pStyle w:val="StyleHeading114ptBoldUnderlineLeft"/>
          </w:pPr>
        </w:pPrChange>
      </w:pPr>
      <w:ins w:id="1222" w:author="Caree2" w:date="2016-10-29T13:17:00Z">
        <w:r w:rsidRPr="0044397D">
          <w:rPr>
            <w:rPrChange w:id="1223" w:author="Caree2" w:date="2016-10-29T13:17:00Z">
              <w:rPr>
                <w:b w:val="0"/>
                <w:bCs w:val="0"/>
              </w:rPr>
            </w:rPrChange>
          </w:rPr>
          <w:tab/>
        </w:r>
        <w:r w:rsidRPr="0044397D">
          <w:rPr>
            <w:rPrChange w:id="1224" w:author="Caree2" w:date="2016-10-29T13:17:00Z">
              <w:rPr>
                <w:b w:val="0"/>
                <w:bCs w:val="0"/>
              </w:rPr>
            </w:rPrChange>
          </w:rPr>
          <w:tab/>
        </w:r>
        <w:r w:rsidRPr="0044397D">
          <w:rPr>
            <w:rPrChange w:id="1225" w:author="Caree2" w:date="2016-10-29T13:17:00Z">
              <w:rPr>
                <w:b w:val="0"/>
                <w:bCs w:val="0"/>
              </w:rPr>
            </w:rPrChange>
          </w:rPr>
          <w:tab/>
          <w:t>&lt;version&gt;3.1&lt;/version&gt;</w:t>
        </w:r>
      </w:ins>
    </w:p>
    <w:p w:rsidR="0044397D" w:rsidRPr="0044397D" w:rsidRDefault="0044397D">
      <w:pPr>
        <w:rPr>
          <w:ins w:id="1226" w:author="Caree2" w:date="2016-10-29T13:17:00Z"/>
          <w:rPrChange w:id="1227" w:author="Caree2" w:date="2016-10-29T13:17:00Z">
            <w:rPr>
              <w:ins w:id="1228" w:author="Caree2" w:date="2016-10-29T13:17:00Z"/>
            </w:rPr>
          </w:rPrChange>
        </w:rPr>
        <w:pPrChange w:id="1229" w:author="Caree2" w:date="2016-10-30T11:21:00Z">
          <w:pPr>
            <w:pStyle w:val="StyleHeading114ptBoldUnderlineLeft"/>
          </w:pPr>
        </w:pPrChange>
      </w:pPr>
      <w:ins w:id="1230" w:author="Caree2" w:date="2016-10-29T13:17:00Z">
        <w:r w:rsidRPr="0044397D">
          <w:rPr>
            <w:rPrChange w:id="1231" w:author="Caree2" w:date="2016-10-29T13:17:00Z">
              <w:rPr>
                <w:b w:val="0"/>
                <w:bCs w:val="0"/>
              </w:rPr>
            </w:rPrChange>
          </w:rPr>
          <w:tab/>
        </w:r>
        <w:r w:rsidRPr="0044397D">
          <w:rPr>
            <w:rPrChange w:id="1232" w:author="Caree2" w:date="2016-10-29T13:17:00Z">
              <w:rPr>
                <w:b w:val="0"/>
                <w:bCs w:val="0"/>
              </w:rPr>
            </w:rPrChange>
          </w:rPr>
          <w:tab/>
        </w:r>
        <w:r w:rsidRPr="0044397D">
          <w:rPr>
            <w:rPrChange w:id="1233" w:author="Caree2" w:date="2016-10-29T13:17:00Z">
              <w:rPr>
                <w:b w:val="0"/>
                <w:bCs w:val="0"/>
              </w:rPr>
            </w:rPrChange>
          </w:rPr>
          <w:tab/>
          <w:t>&lt;configuration&gt;</w:t>
        </w:r>
      </w:ins>
    </w:p>
    <w:p w:rsidR="0044397D" w:rsidRPr="0044397D" w:rsidRDefault="0044397D">
      <w:pPr>
        <w:rPr>
          <w:ins w:id="1234" w:author="Caree2" w:date="2016-10-29T13:17:00Z"/>
          <w:rPrChange w:id="1235" w:author="Caree2" w:date="2016-10-29T13:17:00Z">
            <w:rPr>
              <w:ins w:id="1236" w:author="Caree2" w:date="2016-10-29T13:17:00Z"/>
            </w:rPr>
          </w:rPrChange>
        </w:rPr>
        <w:pPrChange w:id="1237" w:author="Caree2" w:date="2016-10-30T11:21:00Z">
          <w:pPr>
            <w:pStyle w:val="StyleHeading114ptBoldUnderlineLeft"/>
          </w:pPr>
        </w:pPrChange>
      </w:pPr>
      <w:ins w:id="1238" w:author="Caree2" w:date="2016-10-29T13:17:00Z">
        <w:r w:rsidRPr="0044397D">
          <w:rPr>
            <w:rPrChange w:id="1239" w:author="Caree2" w:date="2016-10-29T13:17:00Z">
              <w:rPr>
                <w:b w:val="0"/>
                <w:bCs w:val="0"/>
              </w:rPr>
            </w:rPrChange>
          </w:rPr>
          <w:tab/>
        </w:r>
        <w:r w:rsidRPr="0044397D">
          <w:rPr>
            <w:rPrChange w:id="1240" w:author="Caree2" w:date="2016-10-29T13:17:00Z">
              <w:rPr>
                <w:b w:val="0"/>
                <w:bCs w:val="0"/>
              </w:rPr>
            </w:rPrChange>
          </w:rPr>
          <w:tab/>
        </w:r>
        <w:r w:rsidRPr="0044397D">
          <w:rPr>
            <w:rPrChange w:id="1241" w:author="Caree2" w:date="2016-10-29T13:17:00Z">
              <w:rPr>
                <w:b w:val="0"/>
                <w:bCs w:val="0"/>
              </w:rPr>
            </w:rPrChange>
          </w:rPr>
          <w:tab/>
        </w:r>
        <w:r w:rsidRPr="0044397D">
          <w:rPr>
            <w:rPrChange w:id="1242" w:author="Caree2" w:date="2016-10-29T13:17:00Z">
              <w:rPr>
                <w:b w:val="0"/>
                <w:bCs w:val="0"/>
              </w:rPr>
            </w:rPrChange>
          </w:rPr>
          <w:tab/>
          <w:t>&lt;source&gt;1.8&lt;/source&gt;</w:t>
        </w:r>
      </w:ins>
    </w:p>
    <w:p w:rsidR="0044397D" w:rsidRPr="0044397D" w:rsidRDefault="0044397D">
      <w:pPr>
        <w:rPr>
          <w:ins w:id="1243" w:author="Caree2" w:date="2016-10-29T13:17:00Z"/>
          <w:rPrChange w:id="1244" w:author="Caree2" w:date="2016-10-29T13:17:00Z">
            <w:rPr>
              <w:ins w:id="1245" w:author="Caree2" w:date="2016-10-29T13:17:00Z"/>
            </w:rPr>
          </w:rPrChange>
        </w:rPr>
        <w:pPrChange w:id="1246" w:author="Caree2" w:date="2016-10-30T11:21:00Z">
          <w:pPr>
            <w:pStyle w:val="StyleHeading114ptBoldUnderlineLeft"/>
          </w:pPr>
        </w:pPrChange>
      </w:pPr>
      <w:ins w:id="1247" w:author="Caree2" w:date="2016-10-29T13:17:00Z">
        <w:r w:rsidRPr="0044397D">
          <w:rPr>
            <w:rPrChange w:id="1248" w:author="Caree2" w:date="2016-10-29T13:17:00Z">
              <w:rPr>
                <w:b w:val="0"/>
                <w:bCs w:val="0"/>
              </w:rPr>
            </w:rPrChange>
          </w:rPr>
          <w:tab/>
        </w:r>
        <w:r w:rsidRPr="0044397D">
          <w:rPr>
            <w:rPrChange w:id="1249" w:author="Caree2" w:date="2016-10-29T13:17:00Z">
              <w:rPr>
                <w:b w:val="0"/>
                <w:bCs w:val="0"/>
              </w:rPr>
            </w:rPrChange>
          </w:rPr>
          <w:tab/>
        </w:r>
        <w:r w:rsidRPr="0044397D">
          <w:rPr>
            <w:rPrChange w:id="1250" w:author="Caree2" w:date="2016-10-29T13:17:00Z">
              <w:rPr>
                <w:b w:val="0"/>
                <w:bCs w:val="0"/>
              </w:rPr>
            </w:rPrChange>
          </w:rPr>
          <w:tab/>
        </w:r>
        <w:r w:rsidRPr="0044397D">
          <w:rPr>
            <w:rPrChange w:id="1251" w:author="Caree2" w:date="2016-10-29T13:17:00Z">
              <w:rPr>
                <w:b w:val="0"/>
                <w:bCs w:val="0"/>
              </w:rPr>
            </w:rPrChange>
          </w:rPr>
          <w:tab/>
          <w:t>&lt;target&gt;1.8&lt;/target&gt;</w:t>
        </w:r>
      </w:ins>
    </w:p>
    <w:p w:rsidR="0044397D" w:rsidRPr="0044397D" w:rsidRDefault="0044397D">
      <w:pPr>
        <w:rPr>
          <w:ins w:id="1252" w:author="Caree2" w:date="2016-10-29T13:17:00Z"/>
          <w:rPrChange w:id="1253" w:author="Caree2" w:date="2016-10-29T13:17:00Z">
            <w:rPr>
              <w:ins w:id="1254" w:author="Caree2" w:date="2016-10-29T13:17:00Z"/>
            </w:rPr>
          </w:rPrChange>
        </w:rPr>
        <w:pPrChange w:id="1255" w:author="Caree2" w:date="2016-10-30T11:21:00Z">
          <w:pPr>
            <w:pStyle w:val="StyleHeading114ptBoldUnderlineLeft"/>
          </w:pPr>
        </w:pPrChange>
      </w:pPr>
      <w:ins w:id="1256" w:author="Caree2" w:date="2016-10-29T13:17:00Z">
        <w:r w:rsidRPr="0044397D">
          <w:rPr>
            <w:rPrChange w:id="1257" w:author="Caree2" w:date="2016-10-29T13:17:00Z">
              <w:rPr>
                <w:b w:val="0"/>
                <w:bCs w:val="0"/>
              </w:rPr>
            </w:rPrChange>
          </w:rPr>
          <w:tab/>
        </w:r>
        <w:r w:rsidRPr="0044397D">
          <w:rPr>
            <w:rPrChange w:id="1258" w:author="Caree2" w:date="2016-10-29T13:17:00Z">
              <w:rPr>
                <w:b w:val="0"/>
                <w:bCs w:val="0"/>
              </w:rPr>
            </w:rPrChange>
          </w:rPr>
          <w:tab/>
        </w:r>
        <w:r w:rsidRPr="0044397D">
          <w:rPr>
            <w:rPrChange w:id="1259" w:author="Caree2" w:date="2016-10-29T13:17:00Z">
              <w:rPr>
                <w:b w:val="0"/>
                <w:bCs w:val="0"/>
              </w:rPr>
            </w:rPrChange>
          </w:rPr>
          <w:tab/>
          <w:t>&lt;/configuration&gt;</w:t>
        </w:r>
      </w:ins>
    </w:p>
    <w:p w:rsidR="0044397D" w:rsidRPr="0044397D" w:rsidRDefault="0044397D">
      <w:pPr>
        <w:rPr>
          <w:ins w:id="1260" w:author="Caree2" w:date="2016-10-29T13:17:00Z"/>
          <w:rPrChange w:id="1261" w:author="Caree2" w:date="2016-10-29T13:17:00Z">
            <w:rPr>
              <w:ins w:id="1262" w:author="Caree2" w:date="2016-10-29T13:17:00Z"/>
            </w:rPr>
          </w:rPrChange>
        </w:rPr>
        <w:pPrChange w:id="1263" w:author="Caree2" w:date="2016-10-30T11:21:00Z">
          <w:pPr>
            <w:pStyle w:val="StyleHeading114ptBoldUnderlineLeft"/>
          </w:pPr>
        </w:pPrChange>
      </w:pPr>
      <w:ins w:id="1264" w:author="Caree2" w:date="2016-10-29T13:17:00Z">
        <w:r w:rsidRPr="0044397D">
          <w:rPr>
            <w:rPrChange w:id="1265" w:author="Caree2" w:date="2016-10-29T13:17:00Z">
              <w:rPr>
                <w:b w:val="0"/>
                <w:bCs w:val="0"/>
              </w:rPr>
            </w:rPrChange>
          </w:rPr>
          <w:tab/>
        </w:r>
        <w:r w:rsidRPr="0044397D">
          <w:rPr>
            <w:rPrChange w:id="1266" w:author="Caree2" w:date="2016-10-29T13:17:00Z">
              <w:rPr>
                <w:b w:val="0"/>
                <w:bCs w:val="0"/>
              </w:rPr>
            </w:rPrChange>
          </w:rPr>
          <w:tab/>
          <w:t>&lt;/plugin&gt;</w:t>
        </w:r>
      </w:ins>
    </w:p>
    <w:p w:rsidR="0044397D" w:rsidRPr="0044397D" w:rsidRDefault="0044397D">
      <w:pPr>
        <w:rPr>
          <w:ins w:id="1267" w:author="Caree2" w:date="2016-10-29T13:17:00Z"/>
          <w:rPrChange w:id="1268" w:author="Caree2" w:date="2016-10-29T13:17:00Z">
            <w:rPr>
              <w:ins w:id="1269" w:author="Caree2" w:date="2016-10-29T13:17:00Z"/>
            </w:rPr>
          </w:rPrChange>
        </w:rPr>
        <w:pPrChange w:id="1270" w:author="Caree2" w:date="2016-10-30T11:21:00Z">
          <w:pPr>
            <w:pStyle w:val="StyleHeading114ptBoldUnderlineLeft"/>
          </w:pPr>
        </w:pPrChange>
      </w:pPr>
      <w:ins w:id="1271" w:author="Caree2" w:date="2016-10-29T13:17:00Z">
        <w:r w:rsidRPr="0044397D">
          <w:rPr>
            <w:rPrChange w:id="1272" w:author="Caree2" w:date="2016-10-29T13:17:00Z">
              <w:rPr>
                <w:b w:val="0"/>
                <w:bCs w:val="0"/>
              </w:rPr>
            </w:rPrChange>
          </w:rPr>
          <w:tab/>
        </w:r>
        <w:r w:rsidRPr="0044397D">
          <w:rPr>
            <w:rPrChange w:id="1273" w:author="Caree2" w:date="2016-10-29T13:17:00Z">
              <w:rPr>
                <w:b w:val="0"/>
                <w:bCs w:val="0"/>
              </w:rPr>
            </w:rPrChange>
          </w:rPr>
          <w:tab/>
          <w:t>&lt;!-- Spring boot support --&gt;</w:t>
        </w:r>
      </w:ins>
    </w:p>
    <w:p w:rsidR="0044397D" w:rsidRPr="0044397D" w:rsidRDefault="0044397D">
      <w:pPr>
        <w:rPr>
          <w:ins w:id="1274" w:author="Caree2" w:date="2016-10-29T13:17:00Z"/>
          <w:rPrChange w:id="1275" w:author="Caree2" w:date="2016-10-29T13:17:00Z">
            <w:rPr>
              <w:ins w:id="1276" w:author="Caree2" w:date="2016-10-29T13:17:00Z"/>
            </w:rPr>
          </w:rPrChange>
        </w:rPr>
        <w:pPrChange w:id="1277" w:author="Caree2" w:date="2016-10-30T11:21:00Z">
          <w:pPr>
            <w:pStyle w:val="StyleHeading114ptBoldUnderlineLeft"/>
          </w:pPr>
        </w:pPrChange>
      </w:pPr>
      <w:ins w:id="1278" w:author="Caree2" w:date="2016-10-29T13:17:00Z">
        <w:r w:rsidRPr="0044397D">
          <w:rPr>
            <w:rPrChange w:id="1279" w:author="Caree2" w:date="2016-10-29T13:17:00Z">
              <w:rPr>
                <w:b w:val="0"/>
                <w:bCs w:val="0"/>
              </w:rPr>
            </w:rPrChange>
          </w:rPr>
          <w:tab/>
        </w:r>
        <w:r w:rsidRPr="0044397D">
          <w:rPr>
            <w:rPrChange w:id="1280" w:author="Caree2" w:date="2016-10-29T13:17:00Z">
              <w:rPr>
                <w:b w:val="0"/>
                <w:bCs w:val="0"/>
              </w:rPr>
            </w:rPrChange>
          </w:rPr>
          <w:tab/>
          <w:t>&lt;plugin&gt;</w:t>
        </w:r>
      </w:ins>
    </w:p>
    <w:p w:rsidR="0044397D" w:rsidRPr="0044397D" w:rsidRDefault="0044397D">
      <w:pPr>
        <w:rPr>
          <w:ins w:id="1281" w:author="Caree2" w:date="2016-10-29T13:17:00Z"/>
          <w:rPrChange w:id="1282" w:author="Caree2" w:date="2016-10-29T13:17:00Z">
            <w:rPr>
              <w:ins w:id="1283" w:author="Caree2" w:date="2016-10-29T13:17:00Z"/>
            </w:rPr>
          </w:rPrChange>
        </w:rPr>
        <w:pPrChange w:id="1284" w:author="Caree2" w:date="2016-10-30T11:21:00Z">
          <w:pPr>
            <w:pStyle w:val="StyleHeading114ptBoldUnderlineLeft"/>
          </w:pPr>
        </w:pPrChange>
      </w:pPr>
      <w:ins w:id="1285" w:author="Caree2" w:date="2016-10-29T13:17:00Z">
        <w:r w:rsidRPr="0044397D">
          <w:rPr>
            <w:rPrChange w:id="1286" w:author="Caree2" w:date="2016-10-29T13:17:00Z">
              <w:rPr>
                <w:b w:val="0"/>
                <w:bCs w:val="0"/>
              </w:rPr>
            </w:rPrChange>
          </w:rPr>
          <w:tab/>
        </w:r>
        <w:r w:rsidRPr="0044397D">
          <w:rPr>
            <w:rPrChange w:id="1287" w:author="Caree2" w:date="2016-10-29T13:17:00Z">
              <w:rPr>
                <w:b w:val="0"/>
                <w:bCs w:val="0"/>
              </w:rPr>
            </w:rPrChange>
          </w:rPr>
          <w:tab/>
        </w:r>
        <w:r w:rsidRPr="0044397D">
          <w:rPr>
            <w:rPrChange w:id="1288" w:author="Caree2" w:date="2016-10-29T13:17:00Z">
              <w:rPr>
                <w:b w:val="0"/>
                <w:bCs w:val="0"/>
              </w:rPr>
            </w:rPrChange>
          </w:rPr>
          <w:tab/>
          <w:t>&lt;groupId&gt;org.springframework.boot&lt;/groupId&gt;</w:t>
        </w:r>
      </w:ins>
    </w:p>
    <w:p w:rsidR="0044397D" w:rsidRPr="0044397D" w:rsidRDefault="0044397D">
      <w:pPr>
        <w:rPr>
          <w:ins w:id="1289" w:author="Caree2" w:date="2016-10-29T13:17:00Z"/>
          <w:rPrChange w:id="1290" w:author="Caree2" w:date="2016-10-29T13:17:00Z">
            <w:rPr>
              <w:ins w:id="1291" w:author="Caree2" w:date="2016-10-29T13:17:00Z"/>
            </w:rPr>
          </w:rPrChange>
        </w:rPr>
        <w:pPrChange w:id="1292" w:author="Caree2" w:date="2016-10-30T11:21:00Z">
          <w:pPr>
            <w:pStyle w:val="StyleHeading114ptBoldUnderlineLeft"/>
          </w:pPr>
        </w:pPrChange>
      </w:pPr>
      <w:ins w:id="1293" w:author="Caree2" w:date="2016-10-29T13:17:00Z">
        <w:r w:rsidRPr="0044397D">
          <w:rPr>
            <w:rPrChange w:id="1294" w:author="Caree2" w:date="2016-10-29T13:17:00Z">
              <w:rPr>
                <w:b w:val="0"/>
                <w:bCs w:val="0"/>
              </w:rPr>
            </w:rPrChange>
          </w:rPr>
          <w:tab/>
        </w:r>
        <w:r w:rsidRPr="0044397D">
          <w:rPr>
            <w:rPrChange w:id="1295" w:author="Caree2" w:date="2016-10-29T13:17:00Z">
              <w:rPr>
                <w:b w:val="0"/>
                <w:bCs w:val="0"/>
              </w:rPr>
            </w:rPrChange>
          </w:rPr>
          <w:tab/>
        </w:r>
        <w:r w:rsidRPr="0044397D">
          <w:rPr>
            <w:rPrChange w:id="1296" w:author="Caree2" w:date="2016-10-29T13:17:00Z">
              <w:rPr>
                <w:b w:val="0"/>
                <w:bCs w:val="0"/>
              </w:rPr>
            </w:rPrChange>
          </w:rPr>
          <w:tab/>
          <w:t>&lt;artifactId&gt;spring-boot-maven-plugin&lt;/artifactId&gt;</w:t>
        </w:r>
      </w:ins>
    </w:p>
    <w:p w:rsidR="0044397D" w:rsidRPr="0044397D" w:rsidRDefault="0044397D">
      <w:pPr>
        <w:rPr>
          <w:ins w:id="1297" w:author="Caree2" w:date="2016-10-29T13:17:00Z"/>
          <w:rPrChange w:id="1298" w:author="Caree2" w:date="2016-10-29T13:17:00Z">
            <w:rPr>
              <w:ins w:id="1299" w:author="Caree2" w:date="2016-10-29T13:17:00Z"/>
            </w:rPr>
          </w:rPrChange>
        </w:rPr>
        <w:pPrChange w:id="1300" w:author="Caree2" w:date="2016-10-30T11:21:00Z">
          <w:pPr>
            <w:pStyle w:val="StyleHeading114ptBoldUnderlineLeft"/>
          </w:pPr>
        </w:pPrChange>
      </w:pPr>
      <w:ins w:id="1301" w:author="Caree2" w:date="2016-10-29T13:17:00Z">
        <w:r w:rsidRPr="0044397D">
          <w:rPr>
            <w:rPrChange w:id="1302" w:author="Caree2" w:date="2016-10-29T13:17:00Z">
              <w:rPr>
                <w:b w:val="0"/>
                <w:bCs w:val="0"/>
              </w:rPr>
            </w:rPrChange>
          </w:rPr>
          <w:tab/>
        </w:r>
        <w:r w:rsidRPr="0044397D">
          <w:rPr>
            <w:rPrChange w:id="1303" w:author="Caree2" w:date="2016-10-29T13:17:00Z">
              <w:rPr>
                <w:b w:val="0"/>
                <w:bCs w:val="0"/>
              </w:rPr>
            </w:rPrChange>
          </w:rPr>
          <w:tab/>
        </w:r>
        <w:r w:rsidRPr="0044397D">
          <w:rPr>
            <w:rPrChange w:id="1304" w:author="Caree2" w:date="2016-10-29T13:17:00Z">
              <w:rPr>
                <w:b w:val="0"/>
                <w:bCs w:val="0"/>
              </w:rPr>
            </w:rPrChange>
          </w:rPr>
          <w:tab/>
          <w:t>&lt;configuration&gt;</w:t>
        </w:r>
      </w:ins>
    </w:p>
    <w:p w:rsidR="0044397D" w:rsidRPr="0044397D" w:rsidRDefault="0044397D">
      <w:pPr>
        <w:rPr>
          <w:ins w:id="1305" w:author="Caree2" w:date="2016-10-29T13:17:00Z"/>
          <w:rPrChange w:id="1306" w:author="Caree2" w:date="2016-10-29T13:17:00Z">
            <w:rPr>
              <w:ins w:id="1307" w:author="Caree2" w:date="2016-10-29T13:17:00Z"/>
            </w:rPr>
          </w:rPrChange>
        </w:rPr>
        <w:pPrChange w:id="1308" w:author="Caree2" w:date="2016-10-30T11:21:00Z">
          <w:pPr>
            <w:pStyle w:val="StyleHeading114ptBoldUnderlineLeft"/>
          </w:pPr>
        </w:pPrChange>
      </w:pPr>
      <w:ins w:id="1309" w:author="Caree2" w:date="2016-10-29T13:17:00Z">
        <w:r w:rsidRPr="0044397D">
          <w:rPr>
            <w:rPrChange w:id="1310" w:author="Caree2" w:date="2016-10-29T13:17:00Z">
              <w:rPr>
                <w:b w:val="0"/>
                <w:bCs w:val="0"/>
              </w:rPr>
            </w:rPrChange>
          </w:rPr>
          <w:tab/>
        </w:r>
        <w:r w:rsidRPr="0044397D">
          <w:rPr>
            <w:rPrChange w:id="1311" w:author="Caree2" w:date="2016-10-29T13:17:00Z">
              <w:rPr>
                <w:b w:val="0"/>
                <w:bCs w:val="0"/>
              </w:rPr>
            </w:rPrChange>
          </w:rPr>
          <w:tab/>
        </w:r>
        <w:r w:rsidRPr="0044397D">
          <w:rPr>
            <w:rPrChange w:id="1312" w:author="Caree2" w:date="2016-10-29T13:17:00Z">
              <w:rPr>
                <w:b w:val="0"/>
                <w:bCs w:val="0"/>
              </w:rPr>
            </w:rPrChange>
          </w:rPr>
          <w:tab/>
        </w:r>
        <w:r w:rsidRPr="0044397D">
          <w:rPr>
            <w:rPrChange w:id="1313" w:author="Caree2" w:date="2016-10-29T13:17:00Z">
              <w:rPr>
                <w:b w:val="0"/>
                <w:bCs w:val="0"/>
              </w:rPr>
            </w:rPrChange>
          </w:rPr>
          <w:tab/>
          <w:t>&lt;addResources&gt;false&lt;/addResources&gt;</w:t>
        </w:r>
      </w:ins>
    </w:p>
    <w:p w:rsidR="0044397D" w:rsidRPr="0044397D" w:rsidRDefault="0044397D">
      <w:pPr>
        <w:rPr>
          <w:ins w:id="1314" w:author="Caree2" w:date="2016-10-29T13:17:00Z"/>
          <w:rPrChange w:id="1315" w:author="Caree2" w:date="2016-10-29T13:17:00Z">
            <w:rPr>
              <w:ins w:id="1316" w:author="Caree2" w:date="2016-10-29T13:17:00Z"/>
            </w:rPr>
          </w:rPrChange>
        </w:rPr>
        <w:pPrChange w:id="1317" w:author="Caree2" w:date="2016-10-30T11:21:00Z">
          <w:pPr>
            <w:pStyle w:val="StyleHeading114ptBoldUnderlineLeft"/>
          </w:pPr>
        </w:pPrChange>
      </w:pPr>
      <w:ins w:id="1318" w:author="Caree2" w:date="2016-10-29T13:17:00Z">
        <w:r w:rsidRPr="0044397D">
          <w:rPr>
            <w:rPrChange w:id="1319" w:author="Caree2" w:date="2016-10-29T13:17:00Z">
              <w:rPr>
                <w:b w:val="0"/>
                <w:bCs w:val="0"/>
              </w:rPr>
            </w:rPrChange>
          </w:rPr>
          <w:tab/>
        </w:r>
        <w:r w:rsidRPr="0044397D">
          <w:rPr>
            <w:rPrChange w:id="1320" w:author="Caree2" w:date="2016-10-29T13:17:00Z">
              <w:rPr>
                <w:b w:val="0"/>
                <w:bCs w:val="0"/>
              </w:rPr>
            </w:rPrChange>
          </w:rPr>
          <w:tab/>
        </w:r>
        <w:r w:rsidRPr="0044397D">
          <w:rPr>
            <w:rPrChange w:id="1321" w:author="Caree2" w:date="2016-10-29T13:17:00Z">
              <w:rPr>
                <w:b w:val="0"/>
                <w:bCs w:val="0"/>
              </w:rPr>
            </w:rPrChange>
          </w:rPr>
          <w:tab/>
          <w:t>&lt;/configuration&gt;</w:t>
        </w:r>
      </w:ins>
    </w:p>
    <w:p w:rsidR="0044397D" w:rsidRPr="0044397D" w:rsidRDefault="0044397D">
      <w:pPr>
        <w:rPr>
          <w:ins w:id="1322" w:author="Caree2" w:date="2016-10-29T13:17:00Z"/>
          <w:rPrChange w:id="1323" w:author="Caree2" w:date="2016-10-29T13:17:00Z">
            <w:rPr>
              <w:ins w:id="1324" w:author="Caree2" w:date="2016-10-29T13:17:00Z"/>
            </w:rPr>
          </w:rPrChange>
        </w:rPr>
        <w:pPrChange w:id="1325" w:author="Caree2" w:date="2016-10-30T11:21:00Z">
          <w:pPr>
            <w:pStyle w:val="StyleHeading114ptBoldUnderlineLeft"/>
          </w:pPr>
        </w:pPrChange>
      </w:pPr>
      <w:ins w:id="1326" w:author="Caree2" w:date="2016-10-29T13:17:00Z">
        <w:r w:rsidRPr="0044397D">
          <w:rPr>
            <w:rPrChange w:id="1327" w:author="Caree2" w:date="2016-10-29T13:17:00Z">
              <w:rPr>
                <w:b w:val="0"/>
                <w:bCs w:val="0"/>
              </w:rPr>
            </w:rPrChange>
          </w:rPr>
          <w:tab/>
        </w:r>
        <w:r w:rsidRPr="0044397D">
          <w:rPr>
            <w:rPrChange w:id="1328" w:author="Caree2" w:date="2016-10-29T13:17:00Z">
              <w:rPr>
                <w:b w:val="0"/>
                <w:bCs w:val="0"/>
              </w:rPr>
            </w:rPrChange>
          </w:rPr>
          <w:tab/>
          <w:t>&lt;/plugin&gt;</w:t>
        </w:r>
      </w:ins>
    </w:p>
    <w:p w:rsidR="0044397D" w:rsidRPr="0044397D" w:rsidRDefault="0044397D">
      <w:pPr>
        <w:rPr>
          <w:ins w:id="1329" w:author="Caree2" w:date="2016-10-29T13:17:00Z"/>
          <w:rPrChange w:id="1330" w:author="Caree2" w:date="2016-10-29T13:17:00Z">
            <w:rPr>
              <w:ins w:id="1331" w:author="Caree2" w:date="2016-10-29T13:17:00Z"/>
            </w:rPr>
          </w:rPrChange>
        </w:rPr>
        <w:pPrChange w:id="1332" w:author="Caree2" w:date="2016-10-30T11:21:00Z">
          <w:pPr>
            <w:pStyle w:val="StyleHeading114ptBoldUnderlineLeft"/>
          </w:pPr>
        </w:pPrChange>
      </w:pPr>
      <w:ins w:id="1333" w:author="Caree2" w:date="2016-10-29T13:17:00Z">
        <w:r w:rsidRPr="0044397D">
          <w:rPr>
            <w:rPrChange w:id="1334" w:author="Caree2" w:date="2016-10-29T13:17:00Z">
              <w:rPr>
                <w:b w:val="0"/>
                <w:bCs w:val="0"/>
              </w:rPr>
            </w:rPrChange>
          </w:rPr>
          <w:tab/>
          <w:t>&lt;/plugins&gt;</w:t>
        </w:r>
      </w:ins>
    </w:p>
    <w:p w:rsidR="0044397D" w:rsidRPr="0044397D" w:rsidRDefault="0044397D">
      <w:pPr>
        <w:rPr>
          <w:ins w:id="1335" w:author="Caree2" w:date="2016-10-28T06:17:00Z"/>
        </w:rPr>
        <w:pPrChange w:id="1336" w:author="Caree2" w:date="2016-10-30T11:21:00Z">
          <w:pPr>
            <w:shd w:val="clear" w:color="auto" w:fill="FFFFFF"/>
          </w:pPr>
        </w:pPrChange>
      </w:pPr>
      <w:ins w:id="1337" w:author="Caree2" w:date="2016-10-29T13:17:00Z">
        <w:r w:rsidRPr="0044397D">
          <w:t>&lt;/build&gt;</w:t>
        </w:r>
      </w:ins>
    </w:p>
    <w:p w:rsidR="00A40FD9" w:rsidRDefault="00A40FD9">
      <w:pPr>
        <w:pStyle w:val="h1"/>
        <w:rPr>
          <w:ins w:id="1338" w:author="Caree2" w:date="2016-10-28T06:17:00Z"/>
        </w:rPr>
        <w:pPrChange w:id="1339" w:author="Caree2" w:date="2016-10-26T18:18:00Z">
          <w:pPr>
            <w:shd w:val="clear" w:color="auto" w:fill="FFFFFF"/>
          </w:pPr>
        </w:pPrChange>
      </w:pPr>
    </w:p>
    <w:p w:rsidR="00094A4A" w:rsidRDefault="00094A4A">
      <w:pPr>
        <w:rPr>
          <w:ins w:id="1340" w:author="Caree2" w:date="2016-10-29T13:41:00Z"/>
        </w:rPr>
      </w:pPr>
      <w:ins w:id="1341" w:author="Caree2" w:date="2016-10-29T13:41:00Z">
        <w:r>
          <w:br w:type="page"/>
        </w:r>
      </w:ins>
    </w:p>
    <w:p w:rsidR="00094A4A" w:rsidRDefault="00094A4A" w:rsidP="00094A4A">
      <w:pPr>
        <w:pStyle w:val="StyleHeading114ptBoldUnderlineLeft"/>
        <w:rPr>
          <w:ins w:id="1342" w:author="Caree2" w:date="2016-10-29T13:41:00Z"/>
        </w:rPr>
      </w:pPr>
      <w:bookmarkStart w:id="1343" w:name="_Toc465593227"/>
      <w:ins w:id="1344" w:author="Caree2" w:date="2016-10-29T13:41:00Z">
        <w:r w:rsidRPr="00EA03DE">
          <w:lastRenderedPageBreak/>
          <w:t>1.</w:t>
        </w:r>
      </w:ins>
      <w:ins w:id="1345" w:author="Caree2" w:date="2016-10-30T11:28:00Z">
        <w:r w:rsidR="00742392">
          <w:t>1</w:t>
        </w:r>
      </w:ins>
      <w:ins w:id="1346" w:author="Caree2" w:date="2016-11-05T11:11:00Z">
        <w:r w:rsidR="00742392">
          <w:t>1</w:t>
        </w:r>
      </w:ins>
      <w:ins w:id="1347" w:author="Caree2" w:date="2016-10-29T13:41:00Z">
        <w:r w:rsidRPr="00EA03DE">
          <w:t xml:space="preserve"> </w:t>
        </w:r>
        <w:r>
          <w:t>–</w:t>
        </w:r>
        <w:r w:rsidRPr="00EA03DE">
          <w:t xml:space="preserve"> </w:t>
        </w:r>
        <w:r>
          <w:t>Add Eureka Client Discovery Annotation</w:t>
        </w:r>
        <w:bookmarkEnd w:id="1343"/>
      </w:ins>
    </w:p>
    <w:p w:rsidR="00094A4A" w:rsidRDefault="00094A4A" w:rsidP="00094A4A">
      <w:pPr>
        <w:pStyle w:val="StyleHeading114ptBoldUnderlineLeft"/>
        <w:rPr>
          <w:ins w:id="1348" w:author="Caree2" w:date="2016-10-29T13:41:00Z"/>
        </w:rPr>
      </w:pPr>
    </w:p>
    <w:p w:rsidR="00701D74" w:rsidRPr="00701D74" w:rsidRDefault="00701D74" w:rsidP="00701D74">
      <w:pPr>
        <w:pStyle w:val="StyleHeading114ptBoldUnderlineLeft"/>
        <w:rPr>
          <w:ins w:id="1349" w:author="Caree2" w:date="2016-11-05T11:13:00Z"/>
          <w:rFonts w:ascii="Scala-Regular" w:hAnsi="Scala-Regular"/>
          <w:b w:val="0"/>
          <w:bCs w:val="0"/>
          <w:color w:val="auto"/>
          <w:sz w:val="24"/>
          <w:szCs w:val="24"/>
          <w:rPrChange w:id="1350" w:author="Caree2" w:date="2016-11-05T11:13:00Z">
            <w:rPr>
              <w:ins w:id="1351" w:author="Caree2" w:date="2016-11-05T11:13:00Z"/>
            </w:rPr>
          </w:rPrChange>
        </w:rPr>
      </w:pPr>
      <w:ins w:id="1352" w:author="Caree2" w:date="2016-11-05T11:13:00Z">
        <w:r w:rsidRPr="00701D74">
          <w:rPr>
            <w:rFonts w:ascii="Scala-Regular" w:hAnsi="Scala-Regular"/>
            <w:b w:val="0"/>
            <w:bCs w:val="0"/>
            <w:color w:val="auto"/>
            <w:sz w:val="24"/>
            <w:szCs w:val="24"/>
            <w:rPrChange w:id="1353" w:author="Caree2" w:date="2016-11-05T11:13:00Z">
              <w:rPr/>
            </w:rPrChange>
          </w:rPr>
          <w:t>package com.rollingstone;</w:t>
        </w:r>
      </w:ins>
    </w:p>
    <w:p w:rsidR="00701D74" w:rsidRPr="00701D74" w:rsidRDefault="00701D74" w:rsidP="00701D74">
      <w:pPr>
        <w:pStyle w:val="StyleHeading114ptBoldUnderlineLeft"/>
        <w:rPr>
          <w:ins w:id="1354" w:author="Caree2" w:date="2016-11-05T11:13:00Z"/>
          <w:rFonts w:ascii="Scala-Regular" w:hAnsi="Scala-Regular"/>
          <w:b w:val="0"/>
          <w:bCs w:val="0"/>
          <w:color w:val="auto"/>
          <w:sz w:val="24"/>
          <w:szCs w:val="24"/>
          <w:rPrChange w:id="1355" w:author="Caree2" w:date="2016-11-05T11:13:00Z">
            <w:rPr>
              <w:ins w:id="1356" w:author="Caree2" w:date="2016-11-05T11:13:00Z"/>
            </w:rPr>
          </w:rPrChange>
        </w:rPr>
      </w:pPr>
    </w:p>
    <w:p w:rsidR="00701D74" w:rsidRPr="00701D74" w:rsidRDefault="00701D74" w:rsidP="00701D74">
      <w:pPr>
        <w:pStyle w:val="StyleHeading114ptBoldUnderlineLeft"/>
        <w:rPr>
          <w:ins w:id="1357" w:author="Caree2" w:date="2016-11-05T11:13:00Z"/>
          <w:rFonts w:ascii="Scala-Regular" w:hAnsi="Scala-Regular"/>
          <w:b w:val="0"/>
          <w:bCs w:val="0"/>
          <w:color w:val="auto"/>
          <w:sz w:val="24"/>
          <w:szCs w:val="24"/>
          <w:rPrChange w:id="1358" w:author="Caree2" w:date="2016-11-05T11:13:00Z">
            <w:rPr>
              <w:ins w:id="1359" w:author="Caree2" w:date="2016-11-05T11:13:00Z"/>
            </w:rPr>
          </w:rPrChange>
        </w:rPr>
      </w:pPr>
      <w:ins w:id="1360" w:author="Caree2" w:date="2016-11-05T11:13:00Z">
        <w:r w:rsidRPr="00701D74">
          <w:rPr>
            <w:rFonts w:ascii="Scala-Regular" w:hAnsi="Scala-Regular"/>
            <w:b w:val="0"/>
            <w:bCs w:val="0"/>
            <w:color w:val="auto"/>
            <w:sz w:val="24"/>
            <w:szCs w:val="24"/>
            <w:rPrChange w:id="1361" w:author="Caree2" w:date="2016-11-05T11:13:00Z">
              <w:rPr/>
            </w:rPrChange>
          </w:rPr>
          <w:t>/*</w:t>
        </w:r>
      </w:ins>
    </w:p>
    <w:p w:rsidR="00701D74" w:rsidRPr="00701D74" w:rsidRDefault="00701D74" w:rsidP="00701D74">
      <w:pPr>
        <w:pStyle w:val="StyleHeading114ptBoldUnderlineLeft"/>
        <w:rPr>
          <w:ins w:id="1362" w:author="Caree2" w:date="2016-11-05T11:13:00Z"/>
          <w:rFonts w:ascii="Scala-Regular" w:hAnsi="Scala-Regular"/>
          <w:b w:val="0"/>
          <w:bCs w:val="0"/>
          <w:color w:val="auto"/>
          <w:sz w:val="24"/>
          <w:szCs w:val="24"/>
          <w:rPrChange w:id="1363" w:author="Caree2" w:date="2016-11-05T11:13:00Z">
            <w:rPr>
              <w:ins w:id="1364" w:author="Caree2" w:date="2016-11-05T11:13:00Z"/>
            </w:rPr>
          </w:rPrChange>
        </w:rPr>
      </w:pPr>
      <w:ins w:id="1365" w:author="Caree2" w:date="2016-11-05T11:13:00Z">
        <w:r w:rsidRPr="00701D74">
          <w:rPr>
            <w:rFonts w:ascii="Scala-Regular" w:hAnsi="Scala-Regular"/>
            <w:b w:val="0"/>
            <w:bCs w:val="0"/>
            <w:color w:val="auto"/>
            <w:sz w:val="24"/>
            <w:szCs w:val="24"/>
            <w:rPrChange w:id="1366" w:author="Caree2" w:date="2016-11-05T11:13:00Z">
              <w:rPr/>
            </w:rPrChange>
          </w:rPr>
          <w:t xml:space="preserve"> * This is the primary Spring Boot application class. It configures Spring Boot, JPA, Swagger and </w:t>
        </w:r>
      </w:ins>
    </w:p>
    <w:p w:rsidR="00701D74" w:rsidRPr="00701D74" w:rsidRDefault="00701D74" w:rsidP="00701D74">
      <w:pPr>
        <w:pStyle w:val="StyleHeading114ptBoldUnderlineLeft"/>
        <w:rPr>
          <w:ins w:id="1367" w:author="Caree2" w:date="2016-11-05T11:13:00Z"/>
          <w:rFonts w:ascii="Scala-Regular" w:hAnsi="Scala-Regular"/>
          <w:b w:val="0"/>
          <w:bCs w:val="0"/>
          <w:color w:val="auto"/>
          <w:sz w:val="24"/>
          <w:szCs w:val="24"/>
          <w:rPrChange w:id="1368" w:author="Caree2" w:date="2016-11-05T11:13:00Z">
            <w:rPr>
              <w:ins w:id="1369" w:author="Caree2" w:date="2016-11-05T11:13:00Z"/>
            </w:rPr>
          </w:rPrChange>
        </w:rPr>
      </w:pPr>
      <w:ins w:id="1370" w:author="Caree2" w:date="2016-11-05T11:13:00Z">
        <w:r w:rsidRPr="00701D74">
          <w:rPr>
            <w:rFonts w:ascii="Scala-Regular" w:hAnsi="Scala-Regular"/>
            <w:b w:val="0"/>
            <w:bCs w:val="0"/>
            <w:color w:val="auto"/>
            <w:sz w:val="24"/>
            <w:szCs w:val="24"/>
            <w:rPrChange w:id="1371" w:author="Caree2" w:date="2016-11-05T11:13:00Z">
              <w:rPr/>
            </w:rPrChange>
          </w:rPr>
          <w:t xml:space="preserve"> * other dependent Spring modules.</w:t>
        </w:r>
      </w:ins>
    </w:p>
    <w:p w:rsidR="00701D74" w:rsidRPr="00701D74" w:rsidRDefault="00701D74" w:rsidP="00701D74">
      <w:pPr>
        <w:pStyle w:val="StyleHeading114ptBoldUnderlineLeft"/>
        <w:rPr>
          <w:ins w:id="1372" w:author="Caree2" w:date="2016-11-05T11:13:00Z"/>
          <w:rFonts w:ascii="Scala-Regular" w:hAnsi="Scala-Regular"/>
          <w:b w:val="0"/>
          <w:bCs w:val="0"/>
          <w:color w:val="auto"/>
          <w:sz w:val="24"/>
          <w:szCs w:val="24"/>
          <w:rPrChange w:id="1373" w:author="Caree2" w:date="2016-11-05T11:13:00Z">
            <w:rPr>
              <w:ins w:id="1374" w:author="Caree2" w:date="2016-11-05T11:13:00Z"/>
            </w:rPr>
          </w:rPrChange>
        </w:rPr>
      </w:pPr>
      <w:ins w:id="1375" w:author="Caree2" w:date="2016-11-05T11:13:00Z">
        <w:r w:rsidRPr="00701D74">
          <w:rPr>
            <w:rFonts w:ascii="Scala-Regular" w:hAnsi="Scala-Regular"/>
            <w:b w:val="0"/>
            <w:bCs w:val="0"/>
            <w:color w:val="auto"/>
            <w:sz w:val="24"/>
            <w:szCs w:val="24"/>
            <w:rPrChange w:id="1376" w:author="Caree2" w:date="2016-11-05T11:13:00Z">
              <w:rPr/>
            </w:rPrChange>
          </w:rPr>
          <w:t xml:space="preserve"> */ </w:t>
        </w:r>
      </w:ins>
    </w:p>
    <w:p w:rsidR="00701D74" w:rsidRPr="00701D74" w:rsidRDefault="00701D74" w:rsidP="00701D74">
      <w:pPr>
        <w:pStyle w:val="StyleHeading114ptBoldUnderlineLeft"/>
        <w:rPr>
          <w:ins w:id="1377" w:author="Caree2" w:date="2016-11-05T11:13:00Z"/>
          <w:rFonts w:ascii="Scala-Regular" w:hAnsi="Scala-Regular"/>
          <w:b w:val="0"/>
          <w:bCs w:val="0"/>
          <w:color w:val="auto"/>
          <w:sz w:val="24"/>
          <w:szCs w:val="24"/>
          <w:rPrChange w:id="1378" w:author="Caree2" w:date="2016-11-05T11:13:00Z">
            <w:rPr>
              <w:ins w:id="1379" w:author="Caree2" w:date="2016-11-05T11:13:00Z"/>
            </w:rPr>
          </w:rPrChange>
        </w:rPr>
      </w:pPr>
    </w:p>
    <w:p w:rsidR="00701D74" w:rsidRPr="00701D74" w:rsidRDefault="00701D74" w:rsidP="00701D74">
      <w:pPr>
        <w:pStyle w:val="StyleHeading114ptBoldUnderlineLeft"/>
        <w:rPr>
          <w:ins w:id="1380" w:author="Caree2" w:date="2016-11-05T11:13:00Z"/>
          <w:rFonts w:ascii="Scala-Regular" w:hAnsi="Scala-Regular"/>
          <w:b w:val="0"/>
          <w:bCs w:val="0"/>
          <w:color w:val="auto"/>
          <w:sz w:val="24"/>
          <w:szCs w:val="24"/>
          <w:rPrChange w:id="1381" w:author="Caree2" w:date="2016-11-05T11:13:00Z">
            <w:rPr>
              <w:ins w:id="1382" w:author="Caree2" w:date="2016-11-05T11:13:00Z"/>
            </w:rPr>
          </w:rPrChange>
        </w:rPr>
      </w:pPr>
      <w:ins w:id="1383" w:author="Caree2" w:date="2016-11-05T11:13:00Z">
        <w:r w:rsidRPr="00701D74">
          <w:rPr>
            <w:rFonts w:ascii="Scala-Regular" w:hAnsi="Scala-Regular"/>
            <w:b w:val="0"/>
            <w:bCs w:val="0"/>
            <w:color w:val="auto"/>
            <w:sz w:val="24"/>
            <w:szCs w:val="24"/>
            <w:rPrChange w:id="1384" w:author="Caree2" w:date="2016-11-05T11:13:00Z">
              <w:rPr/>
            </w:rPrChange>
          </w:rPr>
          <w:t>@SuppressWarnings("deprecation")</w:t>
        </w:r>
      </w:ins>
    </w:p>
    <w:p w:rsidR="00701D74" w:rsidRPr="00701D74" w:rsidRDefault="00701D74" w:rsidP="00701D74">
      <w:pPr>
        <w:pStyle w:val="StyleHeading114ptBoldUnderlineLeft"/>
        <w:rPr>
          <w:ins w:id="1385" w:author="Caree2" w:date="2016-11-05T11:13:00Z"/>
          <w:rFonts w:ascii="Scala-Regular" w:hAnsi="Scala-Regular"/>
          <w:b w:val="0"/>
          <w:bCs w:val="0"/>
          <w:color w:val="auto"/>
          <w:sz w:val="24"/>
          <w:szCs w:val="24"/>
          <w:rPrChange w:id="1386" w:author="Caree2" w:date="2016-11-05T11:13:00Z">
            <w:rPr>
              <w:ins w:id="1387" w:author="Caree2" w:date="2016-11-05T11:13:00Z"/>
            </w:rPr>
          </w:rPrChange>
        </w:rPr>
      </w:pPr>
      <w:ins w:id="1388" w:author="Caree2" w:date="2016-11-05T11:13:00Z">
        <w:r w:rsidRPr="00701D74">
          <w:rPr>
            <w:rFonts w:ascii="Scala-Regular" w:hAnsi="Scala-Regular"/>
            <w:b w:val="0"/>
            <w:bCs w:val="0"/>
            <w:color w:val="auto"/>
            <w:sz w:val="24"/>
            <w:szCs w:val="24"/>
            <w:rPrChange w:id="1389" w:author="Caree2" w:date="2016-11-05T11:13:00Z">
              <w:rPr/>
            </w:rPrChange>
          </w:rPr>
          <w:t>@EnableAutoConfiguration  // Sprint Boot Automatic Configuration</w:t>
        </w:r>
      </w:ins>
    </w:p>
    <w:p w:rsidR="00701D74" w:rsidRPr="00701D74" w:rsidRDefault="00701D74" w:rsidP="00701D74">
      <w:pPr>
        <w:pStyle w:val="StyleHeading114ptBoldUnderlineLeft"/>
        <w:rPr>
          <w:ins w:id="1390" w:author="Caree2" w:date="2016-11-05T11:13:00Z"/>
          <w:rFonts w:ascii="Scala-Regular" w:hAnsi="Scala-Regular"/>
          <w:b w:val="0"/>
          <w:bCs w:val="0"/>
          <w:color w:val="auto"/>
          <w:sz w:val="24"/>
          <w:szCs w:val="24"/>
          <w:rPrChange w:id="1391" w:author="Caree2" w:date="2016-11-05T11:13:00Z">
            <w:rPr>
              <w:ins w:id="1392" w:author="Caree2" w:date="2016-11-05T11:13:00Z"/>
            </w:rPr>
          </w:rPrChange>
        </w:rPr>
      </w:pPr>
      <w:ins w:id="1393" w:author="Caree2" w:date="2016-11-05T11:13:00Z">
        <w:r w:rsidRPr="00701D74">
          <w:rPr>
            <w:rFonts w:ascii="Scala-Regular" w:hAnsi="Scala-Regular"/>
            <w:b w:val="0"/>
            <w:bCs w:val="0"/>
            <w:color w:val="auto"/>
            <w:sz w:val="24"/>
            <w:szCs w:val="24"/>
            <w:rPrChange w:id="1394" w:author="Caree2" w:date="2016-11-05T11:13:00Z">
              <w:rPr/>
            </w:rPrChange>
          </w:rPr>
          <w:t>@ComponentScan(basePackages = "com.rollingstone")</w:t>
        </w:r>
      </w:ins>
    </w:p>
    <w:p w:rsidR="00701D74" w:rsidRPr="00701D74" w:rsidRDefault="00701D74" w:rsidP="00701D74">
      <w:pPr>
        <w:pStyle w:val="StyleHeading114ptBoldUnderlineLeft"/>
        <w:rPr>
          <w:ins w:id="1395" w:author="Caree2" w:date="2016-11-05T11:13:00Z"/>
          <w:rFonts w:ascii="Scala-Regular" w:hAnsi="Scala-Regular"/>
          <w:b w:val="0"/>
          <w:bCs w:val="0"/>
          <w:color w:val="auto"/>
          <w:sz w:val="24"/>
          <w:szCs w:val="24"/>
          <w:rPrChange w:id="1396" w:author="Caree2" w:date="2016-11-05T11:13:00Z">
            <w:rPr>
              <w:ins w:id="1397" w:author="Caree2" w:date="2016-11-05T11:13:00Z"/>
            </w:rPr>
          </w:rPrChange>
        </w:rPr>
      </w:pPr>
      <w:ins w:id="1398" w:author="Caree2" w:date="2016-11-05T11:13:00Z">
        <w:r w:rsidRPr="00701D74">
          <w:rPr>
            <w:rFonts w:ascii="Scala-Regular" w:hAnsi="Scala-Regular"/>
            <w:b w:val="0"/>
            <w:bCs w:val="0"/>
            <w:color w:val="auto"/>
            <w:sz w:val="24"/>
            <w:szCs w:val="24"/>
            <w:rPrChange w:id="1399" w:author="Caree2" w:date="2016-11-05T11:13:00Z">
              <w:rPr/>
            </w:rPrChange>
          </w:rPr>
          <w:t>@EnableJpaRepositories("com.rollingstone.dao.jpa") // To segregate MongoDB and JPA repositories. Otherwise not needed.</w:t>
        </w:r>
      </w:ins>
    </w:p>
    <w:p w:rsidR="00701D74" w:rsidRPr="00701D74" w:rsidRDefault="00701D74" w:rsidP="00701D74">
      <w:pPr>
        <w:pStyle w:val="StyleHeading114ptBoldUnderlineLeft"/>
        <w:rPr>
          <w:ins w:id="1400" w:author="Caree2" w:date="2016-11-05T11:13:00Z"/>
          <w:rFonts w:ascii="Scala-Regular" w:hAnsi="Scala-Regular"/>
          <w:b w:val="0"/>
          <w:bCs w:val="0"/>
          <w:color w:val="auto"/>
          <w:sz w:val="24"/>
          <w:szCs w:val="24"/>
          <w:rPrChange w:id="1401" w:author="Caree2" w:date="2016-11-05T11:13:00Z">
            <w:rPr>
              <w:ins w:id="1402" w:author="Caree2" w:date="2016-11-05T11:13:00Z"/>
            </w:rPr>
          </w:rPrChange>
        </w:rPr>
      </w:pPr>
      <w:ins w:id="1403" w:author="Caree2" w:date="2016-11-05T11:13:00Z">
        <w:r w:rsidRPr="00701D74">
          <w:rPr>
            <w:rFonts w:ascii="Scala-Regular" w:hAnsi="Scala-Regular"/>
            <w:b w:val="0"/>
            <w:bCs w:val="0"/>
            <w:color w:val="auto"/>
            <w:sz w:val="24"/>
            <w:szCs w:val="24"/>
            <w:rPrChange w:id="1404" w:author="Caree2" w:date="2016-11-05T11:13:00Z">
              <w:rPr/>
            </w:rPrChange>
          </w:rPr>
          <w:t>@EnableSwagger2</w:t>
        </w:r>
      </w:ins>
    </w:p>
    <w:p w:rsidR="00701D74" w:rsidRPr="00701D74" w:rsidRDefault="00701D74" w:rsidP="00701D74">
      <w:pPr>
        <w:pStyle w:val="StyleHeading114ptBoldUnderlineLeft"/>
        <w:rPr>
          <w:ins w:id="1405" w:author="Caree2" w:date="2016-11-05T11:13:00Z"/>
          <w:rFonts w:ascii="Scala-Regular" w:hAnsi="Scala-Regular"/>
          <w:b w:val="0"/>
          <w:bCs w:val="0"/>
          <w:color w:val="auto"/>
          <w:sz w:val="24"/>
          <w:szCs w:val="24"/>
          <w:rPrChange w:id="1406" w:author="Caree2" w:date="2016-11-05T11:13:00Z">
            <w:rPr>
              <w:ins w:id="1407" w:author="Caree2" w:date="2016-11-05T11:13:00Z"/>
            </w:rPr>
          </w:rPrChange>
        </w:rPr>
      </w:pPr>
      <w:ins w:id="1408" w:author="Caree2" w:date="2016-11-05T11:13:00Z">
        <w:r w:rsidRPr="00701D74">
          <w:rPr>
            <w:rFonts w:ascii="Scala-Regular" w:hAnsi="Scala-Regular"/>
            <w:b w:val="0"/>
            <w:bCs w:val="0"/>
            <w:color w:val="auto"/>
            <w:sz w:val="24"/>
            <w:szCs w:val="24"/>
            <w:rPrChange w:id="1409" w:author="Caree2" w:date="2016-11-05T11:13:00Z">
              <w:rPr/>
            </w:rPrChange>
          </w:rPr>
          <w:t>@EnableDiscoveryClient</w:t>
        </w:r>
      </w:ins>
    </w:p>
    <w:p w:rsidR="00701D74" w:rsidRPr="00701D74" w:rsidRDefault="00701D74" w:rsidP="00701D74">
      <w:pPr>
        <w:pStyle w:val="StyleHeading114ptBoldUnderlineLeft"/>
        <w:rPr>
          <w:ins w:id="1410" w:author="Caree2" w:date="2016-11-05T11:13:00Z"/>
          <w:rFonts w:ascii="Scala-Regular" w:hAnsi="Scala-Regular"/>
          <w:b w:val="0"/>
          <w:bCs w:val="0"/>
          <w:color w:val="auto"/>
          <w:sz w:val="24"/>
          <w:szCs w:val="24"/>
          <w:rPrChange w:id="1411" w:author="Caree2" w:date="2016-11-05T11:13:00Z">
            <w:rPr>
              <w:ins w:id="1412" w:author="Caree2" w:date="2016-11-05T11:13:00Z"/>
            </w:rPr>
          </w:rPrChange>
        </w:rPr>
      </w:pPr>
      <w:ins w:id="1413" w:author="Caree2" w:date="2016-11-05T11:13:00Z">
        <w:r w:rsidRPr="00701D74">
          <w:rPr>
            <w:rFonts w:ascii="Scala-Regular" w:hAnsi="Scala-Regular"/>
            <w:b w:val="0"/>
            <w:bCs w:val="0"/>
            <w:color w:val="auto"/>
            <w:sz w:val="24"/>
            <w:szCs w:val="24"/>
            <w:rPrChange w:id="1414" w:author="Caree2" w:date="2016-11-05T11:13:00Z">
              <w:rPr/>
            </w:rPrChange>
          </w:rPr>
          <w:t>@EnableFeignClients</w:t>
        </w:r>
      </w:ins>
    </w:p>
    <w:p w:rsidR="00701D74" w:rsidRPr="00701D74" w:rsidRDefault="00701D74" w:rsidP="00701D74">
      <w:pPr>
        <w:pStyle w:val="StyleHeading114ptBoldUnderlineLeft"/>
        <w:rPr>
          <w:ins w:id="1415" w:author="Caree2" w:date="2016-11-05T11:13:00Z"/>
          <w:rFonts w:ascii="Scala-Regular" w:hAnsi="Scala-Regular"/>
          <w:b w:val="0"/>
          <w:bCs w:val="0"/>
          <w:color w:val="auto"/>
          <w:sz w:val="24"/>
          <w:szCs w:val="24"/>
          <w:rPrChange w:id="1416" w:author="Caree2" w:date="2016-11-05T11:13:00Z">
            <w:rPr>
              <w:ins w:id="1417" w:author="Caree2" w:date="2016-11-05T11:13:00Z"/>
            </w:rPr>
          </w:rPrChange>
        </w:rPr>
      </w:pPr>
      <w:ins w:id="1418" w:author="Caree2" w:date="2016-11-05T11:13:00Z">
        <w:r w:rsidRPr="00701D74">
          <w:rPr>
            <w:rFonts w:ascii="Scala-Regular" w:hAnsi="Scala-Regular"/>
            <w:b w:val="0"/>
            <w:bCs w:val="0"/>
            <w:color w:val="auto"/>
            <w:sz w:val="24"/>
            <w:szCs w:val="24"/>
            <w:rPrChange w:id="1419" w:author="Caree2" w:date="2016-11-05T11:13:00Z">
              <w:rPr/>
            </w:rPrChange>
          </w:rPr>
          <w:t>public class UserRestAPIApplication extends SpringBootServletInitializer {</w:t>
        </w:r>
      </w:ins>
    </w:p>
    <w:p w:rsidR="00701D74" w:rsidRPr="00701D74" w:rsidRDefault="00701D74" w:rsidP="00701D74">
      <w:pPr>
        <w:pStyle w:val="StyleHeading114ptBoldUnderlineLeft"/>
        <w:rPr>
          <w:ins w:id="1420" w:author="Caree2" w:date="2016-11-05T11:13:00Z"/>
          <w:rFonts w:ascii="Scala-Regular" w:hAnsi="Scala-Regular"/>
          <w:b w:val="0"/>
          <w:bCs w:val="0"/>
          <w:color w:val="auto"/>
          <w:sz w:val="24"/>
          <w:szCs w:val="24"/>
          <w:rPrChange w:id="1421" w:author="Caree2" w:date="2016-11-05T11:13:00Z">
            <w:rPr>
              <w:ins w:id="1422" w:author="Caree2" w:date="2016-11-05T11:13:00Z"/>
            </w:rPr>
          </w:rPrChange>
        </w:rPr>
      </w:pPr>
    </w:p>
    <w:p w:rsidR="00701D74" w:rsidRPr="00701D74" w:rsidRDefault="00701D74" w:rsidP="00701D74">
      <w:pPr>
        <w:pStyle w:val="StyleHeading114ptBoldUnderlineLeft"/>
        <w:rPr>
          <w:ins w:id="1423" w:author="Caree2" w:date="2016-11-05T11:13:00Z"/>
          <w:rFonts w:ascii="Scala-Regular" w:hAnsi="Scala-Regular"/>
          <w:b w:val="0"/>
          <w:bCs w:val="0"/>
          <w:color w:val="auto"/>
          <w:sz w:val="24"/>
          <w:szCs w:val="24"/>
          <w:rPrChange w:id="1424" w:author="Caree2" w:date="2016-11-05T11:13:00Z">
            <w:rPr>
              <w:ins w:id="1425" w:author="Caree2" w:date="2016-11-05T11:13:00Z"/>
            </w:rPr>
          </w:rPrChange>
        </w:rPr>
      </w:pPr>
      <w:ins w:id="1426" w:author="Caree2" w:date="2016-11-05T11:13:00Z">
        <w:r w:rsidRPr="00701D74">
          <w:rPr>
            <w:rFonts w:ascii="Scala-Regular" w:hAnsi="Scala-Regular"/>
            <w:b w:val="0"/>
            <w:bCs w:val="0"/>
            <w:color w:val="auto"/>
            <w:sz w:val="24"/>
            <w:szCs w:val="24"/>
            <w:rPrChange w:id="1427" w:author="Caree2" w:date="2016-11-05T11:13:00Z">
              <w:rPr/>
            </w:rPrChange>
          </w:rPr>
          <w:t xml:space="preserve">    private static final Class&lt;UserRestAPIApplication&gt; applicationClass = UserRestAPIApplication.class;</w:t>
        </w:r>
      </w:ins>
    </w:p>
    <w:p w:rsidR="00701D74" w:rsidRPr="00701D74" w:rsidRDefault="00701D74" w:rsidP="00701D74">
      <w:pPr>
        <w:pStyle w:val="StyleHeading114ptBoldUnderlineLeft"/>
        <w:rPr>
          <w:ins w:id="1428" w:author="Caree2" w:date="2016-11-05T11:13:00Z"/>
          <w:rFonts w:ascii="Scala-Regular" w:hAnsi="Scala-Regular"/>
          <w:b w:val="0"/>
          <w:bCs w:val="0"/>
          <w:color w:val="auto"/>
          <w:sz w:val="24"/>
          <w:szCs w:val="24"/>
          <w:rPrChange w:id="1429" w:author="Caree2" w:date="2016-11-05T11:13:00Z">
            <w:rPr>
              <w:ins w:id="1430" w:author="Caree2" w:date="2016-11-05T11:13:00Z"/>
            </w:rPr>
          </w:rPrChange>
        </w:rPr>
      </w:pPr>
      <w:ins w:id="1431" w:author="Caree2" w:date="2016-11-05T11:13:00Z">
        <w:r w:rsidRPr="00701D74">
          <w:rPr>
            <w:rFonts w:ascii="Scala-Regular" w:hAnsi="Scala-Regular"/>
            <w:b w:val="0"/>
            <w:bCs w:val="0"/>
            <w:color w:val="auto"/>
            <w:sz w:val="24"/>
            <w:szCs w:val="24"/>
            <w:rPrChange w:id="1432" w:author="Caree2" w:date="2016-11-05T11:13:00Z">
              <w:rPr/>
            </w:rPrChange>
          </w:rPr>
          <w:t xml:space="preserve">    private static final Logger log = LoggerFactory.getLogger(applicationClass);</w:t>
        </w:r>
      </w:ins>
    </w:p>
    <w:p w:rsidR="00701D74" w:rsidRPr="00701D74" w:rsidRDefault="00701D74" w:rsidP="00701D74">
      <w:pPr>
        <w:pStyle w:val="StyleHeading114ptBoldUnderlineLeft"/>
        <w:rPr>
          <w:ins w:id="1433" w:author="Caree2" w:date="2016-11-05T11:13:00Z"/>
          <w:rFonts w:ascii="Scala-Regular" w:hAnsi="Scala-Regular"/>
          <w:b w:val="0"/>
          <w:bCs w:val="0"/>
          <w:color w:val="auto"/>
          <w:sz w:val="24"/>
          <w:szCs w:val="24"/>
          <w:rPrChange w:id="1434" w:author="Caree2" w:date="2016-11-05T11:13:00Z">
            <w:rPr>
              <w:ins w:id="1435" w:author="Caree2" w:date="2016-11-05T11:13:00Z"/>
            </w:rPr>
          </w:rPrChange>
        </w:rPr>
      </w:pPr>
    </w:p>
    <w:p w:rsidR="00701D74" w:rsidRPr="00701D74" w:rsidRDefault="00701D74" w:rsidP="00701D74">
      <w:pPr>
        <w:pStyle w:val="StyleHeading114ptBoldUnderlineLeft"/>
        <w:rPr>
          <w:ins w:id="1436" w:author="Caree2" w:date="2016-11-05T11:13:00Z"/>
          <w:rFonts w:ascii="Scala-Regular" w:hAnsi="Scala-Regular"/>
          <w:b w:val="0"/>
          <w:bCs w:val="0"/>
          <w:color w:val="auto"/>
          <w:sz w:val="24"/>
          <w:szCs w:val="24"/>
          <w:rPrChange w:id="1437" w:author="Caree2" w:date="2016-11-05T11:13:00Z">
            <w:rPr>
              <w:ins w:id="1438" w:author="Caree2" w:date="2016-11-05T11:13:00Z"/>
            </w:rPr>
          </w:rPrChange>
        </w:rPr>
      </w:pPr>
      <w:ins w:id="1439" w:author="Caree2" w:date="2016-11-05T11:13:00Z">
        <w:r w:rsidRPr="00701D74">
          <w:rPr>
            <w:rFonts w:ascii="Scala-Regular" w:hAnsi="Scala-Regular"/>
            <w:b w:val="0"/>
            <w:bCs w:val="0"/>
            <w:color w:val="auto"/>
            <w:sz w:val="24"/>
            <w:szCs w:val="24"/>
            <w:rPrChange w:id="1440" w:author="Caree2" w:date="2016-11-05T11:13:00Z">
              <w:rPr/>
            </w:rPrChange>
          </w:rPr>
          <w:tab/>
          <w:t>public static void main(String[] args) {</w:t>
        </w:r>
      </w:ins>
    </w:p>
    <w:p w:rsidR="00701D74" w:rsidRPr="00701D74" w:rsidRDefault="00701D74" w:rsidP="00701D74">
      <w:pPr>
        <w:pStyle w:val="StyleHeading114ptBoldUnderlineLeft"/>
        <w:rPr>
          <w:ins w:id="1441" w:author="Caree2" w:date="2016-11-05T11:13:00Z"/>
          <w:rFonts w:ascii="Scala-Regular" w:hAnsi="Scala-Regular"/>
          <w:b w:val="0"/>
          <w:bCs w:val="0"/>
          <w:color w:val="auto"/>
          <w:sz w:val="24"/>
          <w:szCs w:val="24"/>
          <w:rPrChange w:id="1442" w:author="Caree2" w:date="2016-11-05T11:13:00Z">
            <w:rPr>
              <w:ins w:id="1443" w:author="Caree2" w:date="2016-11-05T11:13:00Z"/>
            </w:rPr>
          </w:rPrChange>
        </w:rPr>
      </w:pPr>
      <w:ins w:id="1444" w:author="Caree2" w:date="2016-11-05T11:13:00Z">
        <w:r w:rsidRPr="00701D74">
          <w:rPr>
            <w:rFonts w:ascii="Scala-Regular" w:hAnsi="Scala-Regular"/>
            <w:b w:val="0"/>
            <w:bCs w:val="0"/>
            <w:color w:val="auto"/>
            <w:sz w:val="24"/>
            <w:szCs w:val="24"/>
            <w:rPrChange w:id="1445" w:author="Caree2" w:date="2016-11-05T11:13:00Z">
              <w:rPr/>
            </w:rPrChange>
          </w:rPr>
          <w:tab/>
        </w:r>
        <w:r w:rsidRPr="00701D74">
          <w:rPr>
            <w:rFonts w:ascii="Scala-Regular" w:hAnsi="Scala-Regular"/>
            <w:b w:val="0"/>
            <w:bCs w:val="0"/>
            <w:color w:val="auto"/>
            <w:sz w:val="24"/>
            <w:szCs w:val="24"/>
            <w:rPrChange w:id="1446" w:author="Caree2" w:date="2016-11-05T11:13:00Z">
              <w:rPr/>
            </w:rPrChange>
          </w:rPr>
          <w:tab/>
          <w:t>SpringApplication.run(applicationClass, args);</w:t>
        </w:r>
      </w:ins>
    </w:p>
    <w:p w:rsidR="00701D74" w:rsidRPr="00701D74" w:rsidRDefault="00701D74" w:rsidP="00701D74">
      <w:pPr>
        <w:pStyle w:val="StyleHeading114ptBoldUnderlineLeft"/>
        <w:rPr>
          <w:ins w:id="1447" w:author="Caree2" w:date="2016-11-05T11:13:00Z"/>
          <w:rFonts w:ascii="Scala-Regular" w:hAnsi="Scala-Regular"/>
          <w:b w:val="0"/>
          <w:bCs w:val="0"/>
          <w:color w:val="auto"/>
          <w:sz w:val="24"/>
          <w:szCs w:val="24"/>
          <w:rPrChange w:id="1448" w:author="Caree2" w:date="2016-11-05T11:13:00Z">
            <w:rPr>
              <w:ins w:id="1449" w:author="Caree2" w:date="2016-11-05T11:13:00Z"/>
            </w:rPr>
          </w:rPrChange>
        </w:rPr>
      </w:pPr>
      <w:ins w:id="1450" w:author="Caree2" w:date="2016-11-05T11:13:00Z">
        <w:r w:rsidRPr="00701D74">
          <w:rPr>
            <w:rFonts w:ascii="Scala-Regular" w:hAnsi="Scala-Regular"/>
            <w:b w:val="0"/>
            <w:bCs w:val="0"/>
            <w:color w:val="auto"/>
            <w:sz w:val="24"/>
            <w:szCs w:val="24"/>
            <w:rPrChange w:id="1451" w:author="Caree2" w:date="2016-11-05T11:13:00Z">
              <w:rPr/>
            </w:rPrChange>
          </w:rPr>
          <w:tab/>
          <w:t>}</w:t>
        </w:r>
      </w:ins>
    </w:p>
    <w:p w:rsidR="00701D74" w:rsidRPr="00701D74" w:rsidRDefault="00701D74" w:rsidP="00701D74">
      <w:pPr>
        <w:pStyle w:val="StyleHeading114ptBoldUnderlineLeft"/>
        <w:rPr>
          <w:ins w:id="1452" w:author="Caree2" w:date="2016-11-05T11:13:00Z"/>
          <w:rFonts w:ascii="Scala-Regular" w:hAnsi="Scala-Regular"/>
          <w:b w:val="0"/>
          <w:bCs w:val="0"/>
          <w:color w:val="auto"/>
          <w:sz w:val="24"/>
          <w:szCs w:val="24"/>
          <w:rPrChange w:id="1453" w:author="Caree2" w:date="2016-11-05T11:13:00Z">
            <w:rPr>
              <w:ins w:id="1454" w:author="Caree2" w:date="2016-11-05T11:13:00Z"/>
            </w:rPr>
          </w:rPrChange>
        </w:rPr>
      </w:pPr>
    </w:p>
    <w:p w:rsidR="00701D74" w:rsidRPr="00701D74" w:rsidRDefault="00701D74" w:rsidP="00701D74">
      <w:pPr>
        <w:pStyle w:val="StyleHeading114ptBoldUnderlineLeft"/>
        <w:rPr>
          <w:ins w:id="1455" w:author="Caree2" w:date="2016-11-05T11:13:00Z"/>
          <w:rFonts w:ascii="Scala-Regular" w:hAnsi="Scala-Regular"/>
          <w:b w:val="0"/>
          <w:bCs w:val="0"/>
          <w:color w:val="auto"/>
          <w:sz w:val="24"/>
          <w:szCs w:val="24"/>
          <w:rPrChange w:id="1456" w:author="Caree2" w:date="2016-11-05T11:13:00Z">
            <w:rPr>
              <w:ins w:id="1457" w:author="Caree2" w:date="2016-11-05T11:13:00Z"/>
            </w:rPr>
          </w:rPrChange>
        </w:rPr>
      </w:pPr>
      <w:ins w:id="1458" w:author="Caree2" w:date="2016-11-05T11:13:00Z">
        <w:r w:rsidRPr="00701D74">
          <w:rPr>
            <w:rFonts w:ascii="Scala-Regular" w:hAnsi="Scala-Regular"/>
            <w:b w:val="0"/>
            <w:bCs w:val="0"/>
            <w:color w:val="auto"/>
            <w:sz w:val="24"/>
            <w:szCs w:val="24"/>
            <w:rPrChange w:id="1459" w:author="Caree2" w:date="2016-11-05T11:13:00Z">
              <w:rPr/>
            </w:rPrChange>
          </w:rPr>
          <w:t xml:space="preserve">    @Override</w:t>
        </w:r>
      </w:ins>
    </w:p>
    <w:p w:rsidR="00701D74" w:rsidRPr="00701D74" w:rsidRDefault="00701D74" w:rsidP="00701D74">
      <w:pPr>
        <w:pStyle w:val="StyleHeading114ptBoldUnderlineLeft"/>
        <w:rPr>
          <w:ins w:id="1460" w:author="Caree2" w:date="2016-11-05T11:13:00Z"/>
          <w:rFonts w:ascii="Scala-Regular" w:hAnsi="Scala-Regular"/>
          <w:b w:val="0"/>
          <w:bCs w:val="0"/>
          <w:color w:val="auto"/>
          <w:sz w:val="24"/>
          <w:szCs w:val="24"/>
          <w:rPrChange w:id="1461" w:author="Caree2" w:date="2016-11-05T11:13:00Z">
            <w:rPr>
              <w:ins w:id="1462" w:author="Caree2" w:date="2016-11-05T11:13:00Z"/>
            </w:rPr>
          </w:rPrChange>
        </w:rPr>
      </w:pPr>
      <w:ins w:id="1463" w:author="Caree2" w:date="2016-11-05T11:13:00Z">
        <w:r w:rsidRPr="00701D74">
          <w:rPr>
            <w:rFonts w:ascii="Scala-Regular" w:hAnsi="Scala-Regular"/>
            <w:b w:val="0"/>
            <w:bCs w:val="0"/>
            <w:color w:val="auto"/>
            <w:sz w:val="24"/>
            <w:szCs w:val="24"/>
            <w:rPrChange w:id="1464" w:author="Caree2" w:date="2016-11-05T11:13:00Z">
              <w:rPr/>
            </w:rPrChange>
          </w:rPr>
          <w:t xml:space="preserve">    protected SpringApplicationBuilder configure(SpringApplicationBuilder application) {</w:t>
        </w:r>
      </w:ins>
    </w:p>
    <w:p w:rsidR="00701D74" w:rsidRPr="00701D74" w:rsidRDefault="00701D74" w:rsidP="00701D74">
      <w:pPr>
        <w:pStyle w:val="StyleHeading114ptBoldUnderlineLeft"/>
        <w:rPr>
          <w:ins w:id="1465" w:author="Caree2" w:date="2016-11-05T11:13:00Z"/>
          <w:rFonts w:ascii="Scala-Regular" w:hAnsi="Scala-Regular"/>
          <w:b w:val="0"/>
          <w:bCs w:val="0"/>
          <w:color w:val="auto"/>
          <w:sz w:val="24"/>
          <w:szCs w:val="24"/>
          <w:rPrChange w:id="1466" w:author="Caree2" w:date="2016-11-05T11:13:00Z">
            <w:rPr>
              <w:ins w:id="1467" w:author="Caree2" w:date="2016-11-05T11:13:00Z"/>
            </w:rPr>
          </w:rPrChange>
        </w:rPr>
      </w:pPr>
      <w:ins w:id="1468" w:author="Caree2" w:date="2016-11-05T11:13:00Z">
        <w:r w:rsidRPr="00701D74">
          <w:rPr>
            <w:rFonts w:ascii="Scala-Regular" w:hAnsi="Scala-Regular"/>
            <w:b w:val="0"/>
            <w:bCs w:val="0"/>
            <w:color w:val="auto"/>
            <w:sz w:val="24"/>
            <w:szCs w:val="24"/>
            <w:rPrChange w:id="1469" w:author="Caree2" w:date="2016-11-05T11:13:00Z">
              <w:rPr/>
            </w:rPrChange>
          </w:rPr>
          <w:t xml:space="preserve">        return application.sources(applicationClass);</w:t>
        </w:r>
      </w:ins>
    </w:p>
    <w:p w:rsidR="00701D74" w:rsidRPr="00701D74" w:rsidRDefault="00701D74" w:rsidP="00701D74">
      <w:pPr>
        <w:pStyle w:val="StyleHeading114ptBoldUnderlineLeft"/>
        <w:rPr>
          <w:ins w:id="1470" w:author="Caree2" w:date="2016-11-05T11:13:00Z"/>
          <w:rFonts w:ascii="Scala-Regular" w:hAnsi="Scala-Regular"/>
          <w:b w:val="0"/>
          <w:bCs w:val="0"/>
          <w:color w:val="auto"/>
          <w:sz w:val="24"/>
          <w:szCs w:val="24"/>
          <w:rPrChange w:id="1471" w:author="Caree2" w:date="2016-11-05T11:13:00Z">
            <w:rPr>
              <w:ins w:id="1472" w:author="Caree2" w:date="2016-11-05T11:13:00Z"/>
            </w:rPr>
          </w:rPrChange>
        </w:rPr>
      </w:pPr>
      <w:ins w:id="1473" w:author="Caree2" w:date="2016-11-05T11:13:00Z">
        <w:r w:rsidRPr="00701D74">
          <w:rPr>
            <w:rFonts w:ascii="Scala-Regular" w:hAnsi="Scala-Regular"/>
            <w:b w:val="0"/>
            <w:bCs w:val="0"/>
            <w:color w:val="auto"/>
            <w:sz w:val="24"/>
            <w:szCs w:val="24"/>
            <w:rPrChange w:id="1474" w:author="Caree2" w:date="2016-11-05T11:13:00Z">
              <w:rPr/>
            </w:rPrChange>
          </w:rPr>
          <w:t xml:space="preserve">    }</w:t>
        </w:r>
      </w:ins>
    </w:p>
    <w:p w:rsidR="00701D74" w:rsidRPr="00701D74" w:rsidRDefault="00701D74" w:rsidP="00701D74">
      <w:pPr>
        <w:pStyle w:val="StyleHeading114ptBoldUnderlineLeft"/>
        <w:rPr>
          <w:ins w:id="1475" w:author="Caree2" w:date="2016-11-05T11:13:00Z"/>
          <w:rFonts w:ascii="Scala-Regular" w:hAnsi="Scala-Regular"/>
          <w:b w:val="0"/>
          <w:bCs w:val="0"/>
          <w:color w:val="auto"/>
          <w:sz w:val="24"/>
          <w:szCs w:val="24"/>
          <w:rPrChange w:id="1476" w:author="Caree2" w:date="2016-11-05T11:13:00Z">
            <w:rPr>
              <w:ins w:id="1477" w:author="Caree2" w:date="2016-11-05T11:13:00Z"/>
            </w:rPr>
          </w:rPrChange>
        </w:rPr>
      </w:pPr>
    </w:p>
    <w:p w:rsidR="00094A4A" w:rsidRPr="00701D74" w:rsidRDefault="00701D74" w:rsidP="00701D74">
      <w:pPr>
        <w:pStyle w:val="StyleHeading114ptBoldUnderlineLeft"/>
        <w:rPr>
          <w:ins w:id="1478" w:author="Caree2" w:date="2016-10-29T13:41:00Z"/>
          <w:rFonts w:ascii="Scala-Regular" w:hAnsi="Scala-Regular"/>
          <w:b w:val="0"/>
          <w:bCs w:val="0"/>
          <w:color w:val="auto"/>
          <w:sz w:val="24"/>
          <w:szCs w:val="24"/>
          <w:rPrChange w:id="1479" w:author="Caree2" w:date="2016-11-05T11:13:00Z">
            <w:rPr>
              <w:ins w:id="1480" w:author="Caree2" w:date="2016-10-29T13:41:00Z"/>
            </w:rPr>
          </w:rPrChange>
        </w:rPr>
      </w:pPr>
      <w:ins w:id="1481" w:author="Caree2" w:date="2016-11-05T11:13:00Z">
        <w:r w:rsidRPr="00701D74">
          <w:rPr>
            <w:rFonts w:ascii="Scala-Regular" w:hAnsi="Scala-Regular"/>
            <w:b w:val="0"/>
            <w:bCs w:val="0"/>
            <w:color w:val="auto"/>
            <w:sz w:val="24"/>
            <w:szCs w:val="24"/>
            <w:rPrChange w:id="1482" w:author="Caree2" w:date="2016-11-05T11:13:00Z">
              <w:rPr/>
            </w:rPrChange>
          </w:rPr>
          <w:t>}</w:t>
        </w:r>
      </w:ins>
    </w:p>
    <w:p w:rsidR="00094A4A" w:rsidRDefault="00094A4A">
      <w:pPr>
        <w:rPr>
          <w:ins w:id="1483" w:author="Caree2" w:date="2016-10-29T13:41:00Z"/>
        </w:rPr>
        <w:pPrChange w:id="1484" w:author="Caree2" w:date="2016-10-29T13:42:00Z">
          <w:pPr>
            <w:pStyle w:val="h1"/>
          </w:pPr>
        </w:pPrChange>
      </w:pPr>
    </w:p>
    <w:p w:rsidR="00A40FD9" w:rsidRDefault="00A40FD9">
      <w:pPr>
        <w:rPr>
          <w:ins w:id="1485" w:author="Caree2" w:date="2016-10-26T18:20:00Z"/>
        </w:rPr>
        <w:pPrChange w:id="1486" w:author="Caree2" w:date="2016-10-28T06:17:00Z">
          <w:pPr>
            <w:shd w:val="clear" w:color="auto" w:fill="FFFFFF"/>
          </w:pPr>
        </w:pPrChange>
      </w:pPr>
    </w:p>
    <w:p w:rsidR="00C36888" w:rsidRDefault="00C36888">
      <w:pPr>
        <w:rPr>
          <w:ins w:id="1487" w:author="Caree2" w:date="2016-10-29T13:43:00Z"/>
          <w:rFonts w:ascii="Times New Roman" w:hAnsi="Times New Roman"/>
          <w:b/>
          <w:bCs/>
          <w:color w:val="000000"/>
          <w:sz w:val="28"/>
          <w:szCs w:val="20"/>
        </w:rPr>
      </w:pPr>
      <w:ins w:id="1488" w:author="Caree2" w:date="2016-10-29T13:43:00Z">
        <w:r>
          <w:br w:type="page"/>
        </w:r>
      </w:ins>
    </w:p>
    <w:p w:rsidR="00FE3307" w:rsidRDefault="00C36888">
      <w:pPr>
        <w:pStyle w:val="StyleHeading114ptBoldUnderlineLeft"/>
        <w:rPr>
          <w:ins w:id="1489" w:author="Caree2" w:date="2016-10-29T13:44:00Z"/>
        </w:rPr>
        <w:pPrChange w:id="1490" w:author="Caree2" w:date="2016-10-30T11:28:00Z">
          <w:pPr>
            <w:shd w:val="clear" w:color="auto" w:fill="FFFFFF"/>
          </w:pPr>
        </w:pPrChange>
      </w:pPr>
      <w:bookmarkStart w:id="1491" w:name="_Toc465593228"/>
      <w:ins w:id="1492" w:author="Caree2" w:date="2016-10-29T13:43:00Z">
        <w:r w:rsidRPr="00EA03DE">
          <w:lastRenderedPageBreak/>
          <w:t>1</w:t>
        </w:r>
      </w:ins>
      <w:ins w:id="1493" w:author="Caree2" w:date="2016-10-29T13:44:00Z">
        <w:r w:rsidR="001B1D4F">
          <w:t>.</w:t>
        </w:r>
      </w:ins>
      <w:ins w:id="1494" w:author="Caree2" w:date="2016-10-29T13:43:00Z">
        <w:r>
          <w:t>1</w:t>
        </w:r>
      </w:ins>
      <w:ins w:id="1495" w:author="Caree2" w:date="2016-11-05T11:14:00Z">
        <w:r w:rsidR="00B675E5">
          <w:t>2</w:t>
        </w:r>
      </w:ins>
      <w:ins w:id="1496" w:author="Caree2" w:date="2016-10-29T13:43:00Z">
        <w:r w:rsidRPr="00EA03DE">
          <w:t xml:space="preserve"> </w:t>
        </w:r>
        <w:r>
          <w:t>–</w:t>
        </w:r>
        <w:r w:rsidRPr="00EA03DE">
          <w:t xml:space="preserve"> </w:t>
        </w:r>
        <w:r>
          <w:t xml:space="preserve">Add </w:t>
        </w:r>
      </w:ins>
      <w:ins w:id="1497" w:author="Caree2" w:date="2016-10-29T13:44:00Z">
        <w:r>
          <w:t>api.rest package</w:t>
        </w:r>
        <w:bookmarkEnd w:id="1491"/>
      </w:ins>
    </w:p>
    <w:p w:rsidR="00C36888" w:rsidRDefault="00C36888">
      <w:pPr>
        <w:pStyle w:val="h1"/>
        <w:rPr>
          <w:ins w:id="1498" w:author="Caree2" w:date="2016-10-29T13:43:00Z"/>
        </w:rPr>
        <w:pPrChange w:id="1499" w:author="Caree2" w:date="2016-10-26T18:18:00Z">
          <w:pPr>
            <w:shd w:val="clear" w:color="auto" w:fill="FFFFFF"/>
          </w:pPr>
        </w:pPrChange>
      </w:pPr>
    </w:p>
    <w:p w:rsidR="00C36888" w:rsidRDefault="00C36888">
      <w:pPr>
        <w:pStyle w:val="h1"/>
        <w:rPr>
          <w:ins w:id="1500" w:author="Caree2" w:date="2016-10-29T13:43:00Z"/>
        </w:rPr>
        <w:pPrChange w:id="1501" w:author="Caree2" w:date="2016-10-26T18:18:00Z">
          <w:pPr>
            <w:shd w:val="clear" w:color="auto" w:fill="FFFFFF"/>
          </w:pPr>
        </w:pPrChange>
      </w:pPr>
    </w:p>
    <w:p w:rsidR="00C36888" w:rsidRDefault="00C36888">
      <w:pPr>
        <w:rPr>
          <w:ins w:id="1502" w:author="Caree2" w:date="2016-10-29T13:43:00Z"/>
        </w:rPr>
        <w:pPrChange w:id="1503" w:author="Caree2" w:date="2016-10-29T13:44:00Z">
          <w:pPr>
            <w:pStyle w:val="h1"/>
          </w:pPr>
        </w:pPrChange>
      </w:pPr>
      <w:ins w:id="1504" w:author="Caree2" w:date="2016-10-29T13:43:00Z">
        <w:r>
          <w:rPr>
            <w:noProof/>
          </w:rPr>
          <w:drawing>
            <wp:inline distT="0" distB="0" distL="0" distR="0" wp14:anchorId="27BBBC13" wp14:editId="682ADD3F">
              <wp:extent cx="4972050" cy="4781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72050" cy="4781550"/>
                      </a:xfrm>
                      <a:prstGeom prst="rect">
                        <a:avLst/>
                      </a:prstGeom>
                    </pic:spPr>
                  </pic:pic>
                </a:graphicData>
              </a:graphic>
            </wp:inline>
          </w:drawing>
        </w:r>
      </w:ins>
    </w:p>
    <w:p w:rsidR="001B1D4F" w:rsidRDefault="001B1D4F">
      <w:pPr>
        <w:rPr>
          <w:ins w:id="1505" w:author="Caree2" w:date="2016-10-29T13:44:00Z"/>
        </w:rPr>
      </w:pPr>
      <w:ins w:id="1506" w:author="Caree2" w:date="2016-10-29T13:44:00Z">
        <w:r>
          <w:br w:type="page"/>
        </w:r>
      </w:ins>
    </w:p>
    <w:p w:rsidR="001B1D4F" w:rsidRDefault="001B1D4F" w:rsidP="001B1D4F">
      <w:pPr>
        <w:pStyle w:val="StyleHeading114ptBoldUnderlineLeft"/>
        <w:rPr>
          <w:ins w:id="1507" w:author="Caree2" w:date="2016-10-29T13:44:00Z"/>
        </w:rPr>
      </w:pPr>
      <w:bookmarkStart w:id="1508" w:name="_Toc465593229"/>
      <w:ins w:id="1509" w:author="Caree2" w:date="2016-10-29T13:44:00Z">
        <w:r w:rsidRPr="00EA03DE">
          <w:lastRenderedPageBreak/>
          <w:t>1</w:t>
        </w:r>
        <w:r>
          <w:t>.1</w:t>
        </w:r>
      </w:ins>
      <w:ins w:id="1510" w:author="Caree2" w:date="2016-11-05T11:14:00Z">
        <w:r w:rsidR="00B675E5">
          <w:t>3</w:t>
        </w:r>
      </w:ins>
      <w:ins w:id="1511" w:author="Caree2" w:date="2016-10-29T13:44:00Z">
        <w:r>
          <w:t>–</w:t>
        </w:r>
        <w:r w:rsidRPr="00EA03DE">
          <w:t xml:space="preserve"> </w:t>
        </w:r>
        <w:r>
          <w:t xml:space="preserve">Add </w:t>
        </w:r>
      </w:ins>
      <w:ins w:id="1512" w:author="Caree2" w:date="2016-10-29T13:45:00Z">
        <w:r w:rsidR="00BC70D8">
          <w:t>dao.jpa</w:t>
        </w:r>
      </w:ins>
      <w:ins w:id="1513" w:author="Caree2" w:date="2016-10-29T13:44:00Z">
        <w:r>
          <w:t xml:space="preserve"> package</w:t>
        </w:r>
        <w:bookmarkEnd w:id="1508"/>
      </w:ins>
    </w:p>
    <w:p w:rsidR="00BC70D8" w:rsidRDefault="00BC70D8">
      <w:pPr>
        <w:rPr>
          <w:ins w:id="1514" w:author="Caree2" w:date="2016-10-29T13:45:00Z"/>
        </w:rPr>
      </w:pPr>
    </w:p>
    <w:p w:rsidR="00F205FB" w:rsidRDefault="00BC70D8">
      <w:pPr>
        <w:rPr>
          <w:ins w:id="1515" w:author="Caree2" w:date="2016-10-29T13:45:00Z"/>
        </w:rPr>
      </w:pPr>
      <w:ins w:id="1516" w:author="Caree2" w:date="2016-10-29T13:45:00Z">
        <w:r>
          <w:rPr>
            <w:noProof/>
          </w:rPr>
          <w:drawing>
            <wp:inline distT="0" distB="0" distL="0" distR="0" wp14:anchorId="215D92EE" wp14:editId="1DDA6996">
              <wp:extent cx="5038725" cy="48482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38725" cy="4848225"/>
                      </a:xfrm>
                      <a:prstGeom prst="rect">
                        <a:avLst/>
                      </a:prstGeom>
                    </pic:spPr>
                  </pic:pic>
                </a:graphicData>
              </a:graphic>
            </wp:inline>
          </w:drawing>
        </w:r>
      </w:ins>
    </w:p>
    <w:p w:rsidR="00F205FB" w:rsidRDefault="00F205FB">
      <w:pPr>
        <w:rPr>
          <w:ins w:id="1517" w:author="Caree2" w:date="2016-10-29T13:45:00Z"/>
        </w:rPr>
      </w:pPr>
    </w:p>
    <w:p w:rsidR="00F205FB" w:rsidRDefault="00F205FB">
      <w:pPr>
        <w:rPr>
          <w:ins w:id="1518" w:author="Caree2" w:date="2016-10-29T13:45:00Z"/>
        </w:rPr>
      </w:pPr>
      <w:ins w:id="1519" w:author="Caree2" w:date="2016-10-29T13:45:00Z">
        <w:r>
          <w:br w:type="page"/>
        </w:r>
      </w:ins>
    </w:p>
    <w:p w:rsidR="00F205FB" w:rsidRDefault="00F205FB" w:rsidP="00F205FB">
      <w:pPr>
        <w:pStyle w:val="StyleHeading114ptBoldUnderlineLeft"/>
        <w:rPr>
          <w:ins w:id="1520" w:author="Caree2" w:date="2016-10-29T13:45:00Z"/>
        </w:rPr>
      </w:pPr>
      <w:bookmarkStart w:id="1521" w:name="_Toc465593230"/>
      <w:ins w:id="1522" w:author="Caree2" w:date="2016-10-29T13:45:00Z">
        <w:r w:rsidRPr="00EA03DE">
          <w:lastRenderedPageBreak/>
          <w:t>1</w:t>
        </w:r>
        <w:r>
          <w:t>.1</w:t>
        </w:r>
      </w:ins>
      <w:ins w:id="1523" w:author="Caree2" w:date="2016-11-05T11:14:00Z">
        <w:r w:rsidR="00B675E5">
          <w:t>4</w:t>
        </w:r>
      </w:ins>
      <w:ins w:id="1524" w:author="Caree2" w:date="2016-10-29T13:45:00Z">
        <w:r>
          <w:t>–</w:t>
        </w:r>
        <w:r w:rsidRPr="00EA03DE">
          <w:t xml:space="preserve"> </w:t>
        </w:r>
        <w:r>
          <w:t xml:space="preserve">Add </w:t>
        </w:r>
      </w:ins>
      <w:ins w:id="1525" w:author="Caree2" w:date="2016-10-29T13:46:00Z">
        <w:r>
          <w:t>domain</w:t>
        </w:r>
      </w:ins>
      <w:ins w:id="1526" w:author="Caree2" w:date="2016-10-29T13:45:00Z">
        <w:r>
          <w:t xml:space="preserve"> package</w:t>
        </w:r>
        <w:bookmarkEnd w:id="1521"/>
      </w:ins>
    </w:p>
    <w:p w:rsidR="00F205FB" w:rsidRDefault="00F205FB" w:rsidP="00F205FB">
      <w:pPr>
        <w:pStyle w:val="StyleHeading114ptBoldUnderlineLeft"/>
        <w:rPr>
          <w:ins w:id="1527" w:author="Caree2" w:date="2016-10-29T13:45:00Z"/>
        </w:rPr>
      </w:pPr>
    </w:p>
    <w:p w:rsidR="00F205FB" w:rsidRDefault="00F205FB">
      <w:pPr>
        <w:rPr>
          <w:ins w:id="1528" w:author="Caree2" w:date="2016-10-29T13:45:00Z"/>
        </w:rPr>
        <w:pPrChange w:id="1529" w:author="Caree2" w:date="2016-10-29T13:46:00Z">
          <w:pPr>
            <w:pStyle w:val="h1"/>
          </w:pPr>
        </w:pPrChange>
      </w:pPr>
      <w:ins w:id="1530" w:author="Caree2" w:date="2016-10-29T13:45:00Z">
        <w:r>
          <w:rPr>
            <w:noProof/>
          </w:rPr>
          <w:drawing>
            <wp:inline distT="0" distB="0" distL="0" distR="0" wp14:anchorId="31E79133" wp14:editId="1BBA2EBE">
              <wp:extent cx="4991100" cy="47910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91100" cy="4791075"/>
                      </a:xfrm>
                      <a:prstGeom prst="rect">
                        <a:avLst/>
                      </a:prstGeom>
                    </pic:spPr>
                  </pic:pic>
                </a:graphicData>
              </a:graphic>
            </wp:inline>
          </w:drawing>
        </w:r>
      </w:ins>
    </w:p>
    <w:p w:rsidR="00405AF0" w:rsidRDefault="00405AF0">
      <w:pPr>
        <w:rPr>
          <w:ins w:id="1531" w:author="Caree2" w:date="2016-10-29T13:46:00Z"/>
        </w:rPr>
      </w:pPr>
      <w:ins w:id="1532" w:author="Caree2" w:date="2016-10-29T13:46:00Z">
        <w:r>
          <w:br w:type="page"/>
        </w:r>
      </w:ins>
    </w:p>
    <w:p w:rsidR="00405AF0" w:rsidRDefault="00405AF0" w:rsidP="00405AF0">
      <w:pPr>
        <w:pStyle w:val="StyleHeading114ptBoldUnderlineLeft"/>
        <w:rPr>
          <w:ins w:id="1533" w:author="Caree2" w:date="2016-10-29T13:47:00Z"/>
        </w:rPr>
      </w:pPr>
      <w:bookmarkStart w:id="1534" w:name="_Toc465593231"/>
      <w:ins w:id="1535" w:author="Caree2" w:date="2016-10-29T13:46:00Z">
        <w:r w:rsidRPr="00EA03DE">
          <w:lastRenderedPageBreak/>
          <w:t>1</w:t>
        </w:r>
        <w:r w:rsidR="00E377FF">
          <w:t>.1</w:t>
        </w:r>
      </w:ins>
      <w:ins w:id="1536" w:author="Caree2" w:date="2016-11-05T11:14:00Z">
        <w:r w:rsidR="00B675E5">
          <w:t>5</w:t>
        </w:r>
      </w:ins>
      <w:ins w:id="1537" w:author="Caree2" w:date="2016-10-29T13:46:00Z">
        <w:r>
          <w:t>–</w:t>
        </w:r>
        <w:r w:rsidRPr="00EA03DE">
          <w:t xml:space="preserve"> </w:t>
        </w:r>
        <w:r>
          <w:t xml:space="preserve">Add </w:t>
        </w:r>
      </w:ins>
      <w:ins w:id="1538" w:author="Caree2" w:date="2016-10-29T13:47:00Z">
        <w:r>
          <w:t>exception</w:t>
        </w:r>
      </w:ins>
      <w:ins w:id="1539" w:author="Caree2" w:date="2016-10-29T13:46:00Z">
        <w:r>
          <w:t xml:space="preserve"> package</w:t>
        </w:r>
      </w:ins>
      <w:bookmarkEnd w:id="1534"/>
    </w:p>
    <w:p w:rsidR="00405AF0" w:rsidRDefault="00405AF0" w:rsidP="00405AF0">
      <w:pPr>
        <w:pStyle w:val="StyleHeading114ptBoldUnderlineLeft"/>
        <w:rPr>
          <w:ins w:id="1540" w:author="Caree2" w:date="2016-10-29T13:47:00Z"/>
        </w:rPr>
      </w:pPr>
    </w:p>
    <w:p w:rsidR="00405AF0" w:rsidRDefault="00405AF0" w:rsidP="00405AF0">
      <w:pPr>
        <w:pStyle w:val="StyleHeading114ptBoldUnderlineLeft"/>
        <w:rPr>
          <w:ins w:id="1541" w:author="Caree2" w:date="2016-10-29T13:47:00Z"/>
        </w:rPr>
      </w:pPr>
    </w:p>
    <w:p w:rsidR="00405AF0" w:rsidRDefault="00405AF0">
      <w:pPr>
        <w:rPr>
          <w:ins w:id="1542" w:author="Caree2" w:date="2016-10-29T13:46:00Z"/>
        </w:rPr>
        <w:pPrChange w:id="1543" w:author="Caree2" w:date="2016-10-29T13:47:00Z">
          <w:pPr>
            <w:pStyle w:val="h1"/>
          </w:pPr>
        </w:pPrChange>
      </w:pPr>
      <w:ins w:id="1544" w:author="Caree2" w:date="2016-10-29T13:47:00Z">
        <w:r>
          <w:rPr>
            <w:noProof/>
          </w:rPr>
          <w:drawing>
            <wp:inline distT="0" distB="0" distL="0" distR="0" wp14:anchorId="44C548CD" wp14:editId="5F86A794">
              <wp:extent cx="4419600" cy="3429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419600" cy="3429000"/>
                      </a:xfrm>
                      <a:prstGeom prst="rect">
                        <a:avLst/>
                      </a:prstGeom>
                    </pic:spPr>
                  </pic:pic>
                </a:graphicData>
              </a:graphic>
            </wp:inline>
          </w:drawing>
        </w:r>
      </w:ins>
    </w:p>
    <w:p w:rsidR="006E2824" w:rsidRDefault="006E2824">
      <w:pPr>
        <w:rPr>
          <w:ins w:id="1545" w:author="Caree2" w:date="2016-10-29T13:47:00Z"/>
        </w:rPr>
      </w:pPr>
    </w:p>
    <w:p w:rsidR="006E2824" w:rsidRDefault="006E2824">
      <w:pPr>
        <w:rPr>
          <w:ins w:id="1546" w:author="Caree2" w:date="2016-10-29T13:47:00Z"/>
        </w:rPr>
      </w:pPr>
      <w:ins w:id="1547" w:author="Caree2" w:date="2016-10-29T13:47:00Z">
        <w:r>
          <w:br w:type="page"/>
        </w:r>
      </w:ins>
    </w:p>
    <w:p w:rsidR="006E2824" w:rsidRDefault="006E2824" w:rsidP="006E2824">
      <w:pPr>
        <w:pStyle w:val="StyleHeading114ptBoldUnderlineLeft"/>
        <w:rPr>
          <w:ins w:id="1548" w:author="Caree2" w:date="2016-10-29T13:47:00Z"/>
        </w:rPr>
      </w:pPr>
      <w:bookmarkStart w:id="1549" w:name="_Toc465593232"/>
      <w:ins w:id="1550" w:author="Caree2" w:date="2016-10-29T13:47:00Z">
        <w:r w:rsidRPr="00EA03DE">
          <w:lastRenderedPageBreak/>
          <w:t>1</w:t>
        </w:r>
        <w:r w:rsidR="00E377FF">
          <w:t>.1</w:t>
        </w:r>
      </w:ins>
      <w:ins w:id="1551" w:author="Caree2" w:date="2016-11-05T11:15:00Z">
        <w:r w:rsidR="00B675E5">
          <w:t>6</w:t>
        </w:r>
      </w:ins>
      <w:ins w:id="1552" w:author="Caree2" w:date="2016-10-29T13:47:00Z">
        <w:r>
          <w:t>–</w:t>
        </w:r>
        <w:r w:rsidRPr="00EA03DE">
          <w:t xml:space="preserve"> </w:t>
        </w:r>
        <w:r>
          <w:t xml:space="preserve">Add </w:t>
        </w:r>
      </w:ins>
      <w:ins w:id="1553" w:author="Caree2" w:date="2016-10-29T13:48:00Z">
        <w:r>
          <w:t>service</w:t>
        </w:r>
      </w:ins>
      <w:ins w:id="1554" w:author="Caree2" w:date="2016-10-29T13:47:00Z">
        <w:r>
          <w:t xml:space="preserve"> package</w:t>
        </w:r>
        <w:bookmarkEnd w:id="1549"/>
      </w:ins>
    </w:p>
    <w:p w:rsidR="006E2824" w:rsidRDefault="006E2824" w:rsidP="006E2824">
      <w:pPr>
        <w:pStyle w:val="StyleHeading114ptBoldUnderlineLeft"/>
        <w:rPr>
          <w:ins w:id="1555" w:author="Caree2" w:date="2016-10-29T13:47:00Z"/>
        </w:rPr>
      </w:pPr>
    </w:p>
    <w:p w:rsidR="006E2824" w:rsidRDefault="006E2824">
      <w:pPr>
        <w:rPr>
          <w:ins w:id="1556" w:author="Caree2" w:date="2016-10-29T13:48:00Z"/>
        </w:rPr>
        <w:pPrChange w:id="1557" w:author="Caree2" w:date="2016-10-30T11:22:00Z">
          <w:pPr>
            <w:pStyle w:val="StyleHeading114ptBoldUnderlineLeft"/>
          </w:pPr>
        </w:pPrChange>
      </w:pPr>
      <w:ins w:id="1558" w:author="Caree2" w:date="2016-10-29T13:48:00Z">
        <w:r>
          <w:rPr>
            <w:noProof/>
          </w:rPr>
          <w:drawing>
            <wp:inline distT="0" distB="0" distL="0" distR="0" wp14:anchorId="35BB53CC" wp14:editId="6E8A944B">
              <wp:extent cx="4552950" cy="33147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552950" cy="3314700"/>
                      </a:xfrm>
                      <a:prstGeom prst="rect">
                        <a:avLst/>
                      </a:prstGeom>
                    </pic:spPr>
                  </pic:pic>
                </a:graphicData>
              </a:graphic>
            </wp:inline>
          </w:drawing>
        </w:r>
      </w:ins>
    </w:p>
    <w:p w:rsidR="006E2824" w:rsidRDefault="006E2824" w:rsidP="006E2824">
      <w:pPr>
        <w:pStyle w:val="StyleHeading114ptBoldUnderlineLeft"/>
        <w:rPr>
          <w:ins w:id="1559" w:author="Caree2" w:date="2016-10-29T13:48:00Z"/>
        </w:rPr>
      </w:pPr>
    </w:p>
    <w:p w:rsidR="006E2824" w:rsidRDefault="006E2824" w:rsidP="006E2824">
      <w:pPr>
        <w:pStyle w:val="StyleHeading114ptBoldUnderlineLeft"/>
        <w:rPr>
          <w:ins w:id="1560" w:author="Caree2" w:date="2016-10-29T13:47:00Z"/>
        </w:rPr>
      </w:pPr>
    </w:p>
    <w:p w:rsidR="00167874" w:rsidRDefault="00167874">
      <w:pPr>
        <w:rPr>
          <w:ins w:id="1561" w:author="Caree2" w:date="2016-10-29T13:48:00Z"/>
        </w:rPr>
      </w:pPr>
      <w:ins w:id="1562" w:author="Caree2" w:date="2016-10-29T13:48:00Z">
        <w:r>
          <w:br w:type="page"/>
        </w:r>
      </w:ins>
    </w:p>
    <w:p w:rsidR="00B675E5" w:rsidRDefault="00B675E5" w:rsidP="00B675E5">
      <w:pPr>
        <w:pStyle w:val="StyleHeading114ptBoldUnderlineLeft"/>
        <w:rPr>
          <w:ins w:id="1563" w:author="Caree2" w:date="2016-11-05T11:15:00Z"/>
        </w:rPr>
      </w:pPr>
      <w:bookmarkStart w:id="1564" w:name="_Toc465593233"/>
      <w:ins w:id="1565" w:author="Caree2" w:date="2016-11-05T11:15:00Z">
        <w:r w:rsidRPr="00EA03DE">
          <w:lastRenderedPageBreak/>
          <w:t>1</w:t>
        </w:r>
        <w:r>
          <w:t>.17–</w:t>
        </w:r>
        <w:r w:rsidRPr="00EA03DE">
          <w:t xml:space="preserve"> </w:t>
        </w:r>
        <w:r>
          <w:t>Create User Domain class in the domain package</w:t>
        </w:r>
      </w:ins>
    </w:p>
    <w:p w:rsidR="00B675E5" w:rsidRDefault="00B675E5" w:rsidP="00167874">
      <w:pPr>
        <w:pStyle w:val="StyleHeading114ptBoldUnderlineLeft"/>
        <w:rPr>
          <w:ins w:id="1566" w:author="Caree2" w:date="2016-11-05T11:15:00Z"/>
        </w:rPr>
      </w:pPr>
    </w:p>
    <w:p w:rsidR="00B675E5" w:rsidRPr="00B675E5" w:rsidRDefault="00B675E5" w:rsidP="00B675E5">
      <w:pPr>
        <w:pStyle w:val="StyleHeading114ptBoldUnderlineLeft"/>
        <w:rPr>
          <w:ins w:id="1567" w:author="Caree2" w:date="2016-11-05T11:16:00Z"/>
          <w:rFonts w:ascii="Scala-Regular" w:hAnsi="Scala-Regular"/>
          <w:b w:val="0"/>
          <w:bCs w:val="0"/>
          <w:color w:val="auto"/>
          <w:sz w:val="24"/>
          <w:szCs w:val="24"/>
          <w:rPrChange w:id="1568" w:author="Caree2" w:date="2016-11-05T11:16:00Z">
            <w:rPr>
              <w:ins w:id="1569" w:author="Caree2" w:date="2016-11-05T11:16:00Z"/>
            </w:rPr>
          </w:rPrChange>
        </w:rPr>
      </w:pPr>
      <w:ins w:id="1570" w:author="Caree2" w:date="2016-11-05T11:16:00Z">
        <w:r w:rsidRPr="00B675E5">
          <w:rPr>
            <w:rFonts w:ascii="Scala-Regular" w:hAnsi="Scala-Regular"/>
            <w:b w:val="0"/>
            <w:bCs w:val="0"/>
            <w:color w:val="auto"/>
            <w:sz w:val="24"/>
            <w:szCs w:val="24"/>
            <w:rPrChange w:id="1571" w:author="Caree2" w:date="2016-11-05T11:16:00Z">
              <w:rPr/>
            </w:rPrChange>
          </w:rPr>
          <w:t>package com.rollingstone;</w:t>
        </w:r>
      </w:ins>
    </w:p>
    <w:p w:rsidR="00B675E5" w:rsidRPr="00B675E5" w:rsidRDefault="00B675E5" w:rsidP="00B675E5">
      <w:pPr>
        <w:pStyle w:val="StyleHeading114ptBoldUnderlineLeft"/>
        <w:rPr>
          <w:ins w:id="1572" w:author="Caree2" w:date="2016-11-05T11:16:00Z"/>
          <w:rFonts w:ascii="Scala-Regular" w:hAnsi="Scala-Regular"/>
          <w:b w:val="0"/>
          <w:bCs w:val="0"/>
          <w:color w:val="auto"/>
          <w:sz w:val="24"/>
          <w:szCs w:val="24"/>
          <w:rPrChange w:id="1573" w:author="Caree2" w:date="2016-11-05T11:16:00Z">
            <w:rPr>
              <w:ins w:id="1574" w:author="Caree2" w:date="2016-11-05T11:16:00Z"/>
            </w:rPr>
          </w:rPrChange>
        </w:rPr>
      </w:pPr>
    </w:p>
    <w:p w:rsidR="00B675E5" w:rsidRPr="00B675E5" w:rsidRDefault="00B675E5" w:rsidP="00B675E5">
      <w:pPr>
        <w:pStyle w:val="StyleHeading114ptBoldUnderlineLeft"/>
        <w:rPr>
          <w:ins w:id="1575" w:author="Caree2" w:date="2016-11-05T11:16:00Z"/>
          <w:rFonts w:ascii="Scala-Regular" w:hAnsi="Scala-Regular"/>
          <w:b w:val="0"/>
          <w:bCs w:val="0"/>
          <w:color w:val="auto"/>
          <w:sz w:val="24"/>
          <w:szCs w:val="24"/>
          <w:rPrChange w:id="1576" w:author="Caree2" w:date="2016-11-05T11:16:00Z">
            <w:rPr>
              <w:ins w:id="1577" w:author="Caree2" w:date="2016-11-05T11:16:00Z"/>
            </w:rPr>
          </w:rPrChange>
        </w:rPr>
      </w:pPr>
      <w:ins w:id="1578" w:author="Caree2" w:date="2016-11-05T11:16:00Z">
        <w:r w:rsidRPr="00B675E5">
          <w:rPr>
            <w:rFonts w:ascii="Scala-Regular" w:hAnsi="Scala-Regular"/>
            <w:b w:val="0"/>
            <w:bCs w:val="0"/>
            <w:color w:val="auto"/>
            <w:sz w:val="24"/>
            <w:szCs w:val="24"/>
            <w:rPrChange w:id="1579" w:author="Caree2" w:date="2016-11-05T11:16:00Z">
              <w:rPr/>
            </w:rPrChange>
          </w:rPr>
          <w:t>import org.aspectj.lang.JoinPoint;</w:t>
        </w:r>
      </w:ins>
    </w:p>
    <w:p w:rsidR="00B675E5" w:rsidRPr="00B675E5" w:rsidRDefault="00B675E5" w:rsidP="00B675E5">
      <w:pPr>
        <w:pStyle w:val="StyleHeading114ptBoldUnderlineLeft"/>
        <w:rPr>
          <w:ins w:id="1580" w:author="Caree2" w:date="2016-11-05T11:16:00Z"/>
          <w:rFonts w:ascii="Scala-Regular" w:hAnsi="Scala-Regular"/>
          <w:b w:val="0"/>
          <w:bCs w:val="0"/>
          <w:color w:val="auto"/>
          <w:sz w:val="24"/>
          <w:szCs w:val="24"/>
          <w:rPrChange w:id="1581" w:author="Caree2" w:date="2016-11-05T11:16:00Z">
            <w:rPr>
              <w:ins w:id="1582" w:author="Caree2" w:date="2016-11-05T11:16:00Z"/>
            </w:rPr>
          </w:rPrChange>
        </w:rPr>
      </w:pPr>
      <w:ins w:id="1583" w:author="Caree2" w:date="2016-11-05T11:16:00Z">
        <w:r w:rsidRPr="00B675E5">
          <w:rPr>
            <w:rFonts w:ascii="Scala-Regular" w:hAnsi="Scala-Regular"/>
            <w:b w:val="0"/>
            <w:bCs w:val="0"/>
            <w:color w:val="auto"/>
            <w:sz w:val="24"/>
            <w:szCs w:val="24"/>
            <w:rPrChange w:id="1584" w:author="Caree2" w:date="2016-11-05T11:16:00Z">
              <w:rPr/>
            </w:rPrChange>
          </w:rPr>
          <w:t>import org.aspectj.lang.ProceedingJoinPoint;</w:t>
        </w:r>
      </w:ins>
    </w:p>
    <w:p w:rsidR="00B675E5" w:rsidRPr="00B675E5" w:rsidRDefault="00B675E5" w:rsidP="00B675E5">
      <w:pPr>
        <w:pStyle w:val="StyleHeading114ptBoldUnderlineLeft"/>
        <w:rPr>
          <w:ins w:id="1585" w:author="Caree2" w:date="2016-11-05T11:16:00Z"/>
          <w:rFonts w:ascii="Scala-Regular" w:hAnsi="Scala-Regular"/>
          <w:b w:val="0"/>
          <w:bCs w:val="0"/>
          <w:color w:val="auto"/>
          <w:sz w:val="24"/>
          <w:szCs w:val="24"/>
          <w:rPrChange w:id="1586" w:author="Caree2" w:date="2016-11-05T11:16:00Z">
            <w:rPr>
              <w:ins w:id="1587" w:author="Caree2" w:date="2016-11-05T11:16:00Z"/>
            </w:rPr>
          </w:rPrChange>
        </w:rPr>
      </w:pPr>
      <w:ins w:id="1588" w:author="Caree2" w:date="2016-11-05T11:16:00Z">
        <w:r w:rsidRPr="00B675E5">
          <w:rPr>
            <w:rFonts w:ascii="Scala-Regular" w:hAnsi="Scala-Regular"/>
            <w:b w:val="0"/>
            <w:bCs w:val="0"/>
            <w:color w:val="auto"/>
            <w:sz w:val="24"/>
            <w:szCs w:val="24"/>
            <w:rPrChange w:id="1589" w:author="Caree2" w:date="2016-11-05T11:16:00Z">
              <w:rPr/>
            </w:rPrChange>
          </w:rPr>
          <w:t>import org.aspectj.lang.annotation.Around;</w:t>
        </w:r>
      </w:ins>
    </w:p>
    <w:p w:rsidR="00B675E5" w:rsidRPr="00B675E5" w:rsidRDefault="00B675E5" w:rsidP="00B675E5">
      <w:pPr>
        <w:pStyle w:val="StyleHeading114ptBoldUnderlineLeft"/>
        <w:rPr>
          <w:ins w:id="1590" w:author="Caree2" w:date="2016-11-05T11:16:00Z"/>
          <w:rFonts w:ascii="Scala-Regular" w:hAnsi="Scala-Regular"/>
          <w:b w:val="0"/>
          <w:bCs w:val="0"/>
          <w:color w:val="auto"/>
          <w:sz w:val="24"/>
          <w:szCs w:val="24"/>
          <w:rPrChange w:id="1591" w:author="Caree2" w:date="2016-11-05T11:16:00Z">
            <w:rPr>
              <w:ins w:id="1592" w:author="Caree2" w:date="2016-11-05T11:16:00Z"/>
            </w:rPr>
          </w:rPrChange>
        </w:rPr>
      </w:pPr>
      <w:ins w:id="1593" w:author="Caree2" w:date="2016-11-05T11:16:00Z">
        <w:r w:rsidRPr="00B675E5">
          <w:rPr>
            <w:rFonts w:ascii="Scala-Regular" w:hAnsi="Scala-Regular"/>
            <w:b w:val="0"/>
            <w:bCs w:val="0"/>
            <w:color w:val="auto"/>
            <w:sz w:val="24"/>
            <w:szCs w:val="24"/>
            <w:rPrChange w:id="1594" w:author="Caree2" w:date="2016-11-05T11:16:00Z">
              <w:rPr/>
            </w:rPrChange>
          </w:rPr>
          <w:t>import org.aspectj.lang.annotation.Aspect;</w:t>
        </w:r>
      </w:ins>
    </w:p>
    <w:p w:rsidR="00B675E5" w:rsidRPr="00B675E5" w:rsidRDefault="00B675E5" w:rsidP="00B675E5">
      <w:pPr>
        <w:pStyle w:val="StyleHeading114ptBoldUnderlineLeft"/>
        <w:rPr>
          <w:ins w:id="1595" w:author="Caree2" w:date="2016-11-05T11:16:00Z"/>
          <w:rFonts w:ascii="Scala-Regular" w:hAnsi="Scala-Regular"/>
          <w:b w:val="0"/>
          <w:bCs w:val="0"/>
          <w:color w:val="auto"/>
          <w:sz w:val="24"/>
          <w:szCs w:val="24"/>
          <w:rPrChange w:id="1596" w:author="Caree2" w:date="2016-11-05T11:16:00Z">
            <w:rPr>
              <w:ins w:id="1597" w:author="Caree2" w:date="2016-11-05T11:16:00Z"/>
            </w:rPr>
          </w:rPrChange>
        </w:rPr>
      </w:pPr>
      <w:ins w:id="1598" w:author="Caree2" w:date="2016-11-05T11:16:00Z">
        <w:r w:rsidRPr="00B675E5">
          <w:rPr>
            <w:rFonts w:ascii="Scala-Regular" w:hAnsi="Scala-Regular"/>
            <w:b w:val="0"/>
            <w:bCs w:val="0"/>
            <w:color w:val="auto"/>
            <w:sz w:val="24"/>
            <w:szCs w:val="24"/>
            <w:rPrChange w:id="1599" w:author="Caree2" w:date="2016-11-05T11:16:00Z">
              <w:rPr/>
            </w:rPrChange>
          </w:rPr>
          <w:t>import org.aspectj.lang.annotation.Before;</w:t>
        </w:r>
      </w:ins>
    </w:p>
    <w:p w:rsidR="00B675E5" w:rsidRPr="00B675E5" w:rsidRDefault="00B675E5" w:rsidP="00B675E5">
      <w:pPr>
        <w:pStyle w:val="StyleHeading114ptBoldUnderlineLeft"/>
        <w:rPr>
          <w:ins w:id="1600" w:author="Caree2" w:date="2016-11-05T11:16:00Z"/>
          <w:rFonts w:ascii="Scala-Regular" w:hAnsi="Scala-Regular"/>
          <w:b w:val="0"/>
          <w:bCs w:val="0"/>
          <w:color w:val="auto"/>
          <w:sz w:val="24"/>
          <w:szCs w:val="24"/>
          <w:rPrChange w:id="1601" w:author="Caree2" w:date="2016-11-05T11:16:00Z">
            <w:rPr>
              <w:ins w:id="1602" w:author="Caree2" w:date="2016-11-05T11:16:00Z"/>
            </w:rPr>
          </w:rPrChange>
        </w:rPr>
      </w:pPr>
      <w:ins w:id="1603" w:author="Caree2" w:date="2016-11-05T11:16:00Z">
        <w:r w:rsidRPr="00B675E5">
          <w:rPr>
            <w:rFonts w:ascii="Scala-Regular" w:hAnsi="Scala-Regular"/>
            <w:b w:val="0"/>
            <w:bCs w:val="0"/>
            <w:color w:val="auto"/>
            <w:sz w:val="24"/>
            <w:szCs w:val="24"/>
            <w:rPrChange w:id="1604" w:author="Caree2" w:date="2016-11-05T11:16:00Z">
              <w:rPr/>
            </w:rPrChange>
          </w:rPr>
          <w:t>import org.aspectj.lang.annotation.Pointcut;</w:t>
        </w:r>
      </w:ins>
    </w:p>
    <w:p w:rsidR="00B675E5" w:rsidRPr="00B675E5" w:rsidRDefault="00B675E5" w:rsidP="00B675E5">
      <w:pPr>
        <w:pStyle w:val="StyleHeading114ptBoldUnderlineLeft"/>
        <w:rPr>
          <w:ins w:id="1605" w:author="Caree2" w:date="2016-11-05T11:16:00Z"/>
          <w:rFonts w:ascii="Scala-Regular" w:hAnsi="Scala-Regular"/>
          <w:b w:val="0"/>
          <w:bCs w:val="0"/>
          <w:color w:val="auto"/>
          <w:sz w:val="24"/>
          <w:szCs w:val="24"/>
          <w:rPrChange w:id="1606" w:author="Caree2" w:date="2016-11-05T11:16:00Z">
            <w:rPr>
              <w:ins w:id="1607" w:author="Caree2" w:date="2016-11-05T11:16:00Z"/>
            </w:rPr>
          </w:rPrChange>
        </w:rPr>
      </w:pPr>
      <w:ins w:id="1608" w:author="Caree2" w:date="2016-11-05T11:16:00Z">
        <w:r w:rsidRPr="00B675E5">
          <w:rPr>
            <w:rFonts w:ascii="Scala-Regular" w:hAnsi="Scala-Regular"/>
            <w:b w:val="0"/>
            <w:bCs w:val="0"/>
            <w:color w:val="auto"/>
            <w:sz w:val="24"/>
            <w:szCs w:val="24"/>
            <w:rPrChange w:id="1609" w:author="Caree2" w:date="2016-11-05T11:16:00Z">
              <w:rPr/>
            </w:rPrChange>
          </w:rPr>
          <w:t>import org.slf4j.Logger;</w:t>
        </w:r>
      </w:ins>
    </w:p>
    <w:p w:rsidR="00B675E5" w:rsidRPr="00B675E5" w:rsidRDefault="00B675E5" w:rsidP="00B675E5">
      <w:pPr>
        <w:pStyle w:val="StyleHeading114ptBoldUnderlineLeft"/>
        <w:rPr>
          <w:ins w:id="1610" w:author="Caree2" w:date="2016-11-05T11:16:00Z"/>
          <w:rFonts w:ascii="Scala-Regular" w:hAnsi="Scala-Regular"/>
          <w:b w:val="0"/>
          <w:bCs w:val="0"/>
          <w:color w:val="auto"/>
          <w:sz w:val="24"/>
          <w:szCs w:val="24"/>
          <w:rPrChange w:id="1611" w:author="Caree2" w:date="2016-11-05T11:16:00Z">
            <w:rPr>
              <w:ins w:id="1612" w:author="Caree2" w:date="2016-11-05T11:16:00Z"/>
            </w:rPr>
          </w:rPrChange>
        </w:rPr>
      </w:pPr>
      <w:ins w:id="1613" w:author="Caree2" w:date="2016-11-05T11:16:00Z">
        <w:r w:rsidRPr="00B675E5">
          <w:rPr>
            <w:rFonts w:ascii="Scala-Regular" w:hAnsi="Scala-Regular"/>
            <w:b w:val="0"/>
            <w:bCs w:val="0"/>
            <w:color w:val="auto"/>
            <w:sz w:val="24"/>
            <w:szCs w:val="24"/>
            <w:rPrChange w:id="1614" w:author="Caree2" w:date="2016-11-05T11:16:00Z">
              <w:rPr/>
            </w:rPrChange>
          </w:rPr>
          <w:t>import org.slf4j.LoggerFactory;</w:t>
        </w:r>
      </w:ins>
    </w:p>
    <w:p w:rsidR="00B675E5" w:rsidRPr="00B675E5" w:rsidRDefault="00B675E5" w:rsidP="00B675E5">
      <w:pPr>
        <w:pStyle w:val="StyleHeading114ptBoldUnderlineLeft"/>
        <w:rPr>
          <w:ins w:id="1615" w:author="Caree2" w:date="2016-11-05T11:16:00Z"/>
          <w:rFonts w:ascii="Scala-Regular" w:hAnsi="Scala-Regular"/>
          <w:b w:val="0"/>
          <w:bCs w:val="0"/>
          <w:color w:val="auto"/>
          <w:sz w:val="24"/>
          <w:szCs w:val="24"/>
          <w:rPrChange w:id="1616" w:author="Caree2" w:date="2016-11-05T11:16:00Z">
            <w:rPr>
              <w:ins w:id="1617" w:author="Caree2" w:date="2016-11-05T11:16:00Z"/>
            </w:rPr>
          </w:rPrChange>
        </w:rPr>
      </w:pPr>
      <w:ins w:id="1618" w:author="Caree2" w:date="2016-11-05T11:16:00Z">
        <w:r w:rsidRPr="00B675E5">
          <w:rPr>
            <w:rFonts w:ascii="Scala-Regular" w:hAnsi="Scala-Regular"/>
            <w:b w:val="0"/>
            <w:bCs w:val="0"/>
            <w:color w:val="auto"/>
            <w:sz w:val="24"/>
            <w:szCs w:val="24"/>
            <w:rPrChange w:id="1619" w:author="Caree2" w:date="2016-11-05T11:16:00Z">
              <w:rPr/>
            </w:rPrChange>
          </w:rPr>
          <w:t>import org.springframework.stereotype.Component;</w:t>
        </w:r>
      </w:ins>
    </w:p>
    <w:p w:rsidR="00B675E5" w:rsidRPr="00B675E5" w:rsidRDefault="00B675E5" w:rsidP="00B675E5">
      <w:pPr>
        <w:pStyle w:val="StyleHeading114ptBoldUnderlineLeft"/>
        <w:rPr>
          <w:ins w:id="1620" w:author="Caree2" w:date="2016-11-05T11:16:00Z"/>
          <w:rFonts w:ascii="Scala-Regular" w:hAnsi="Scala-Regular"/>
          <w:b w:val="0"/>
          <w:bCs w:val="0"/>
          <w:color w:val="auto"/>
          <w:sz w:val="24"/>
          <w:szCs w:val="24"/>
          <w:rPrChange w:id="1621" w:author="Caree2" w:date="2016-11-05T11:16:00Z">
            <w:rPr>
              <w:ins w:id="1622" w:author="Caree2" w:date="2016-11-05T11:16:00Z"/>
            </w:rPr>
          </w:rPrChange>
        </w:rPr>
      </w:pPr>
    </w:p>
    <w:p w:rsidR="00B675E5" w:rsidRPr="00B675E5" w:rsidRDefault="00B675E5" w:rsidP="00B675E5">
      <w:pPr>
        <w:pStyle w:val="StyleHeading114ptBoldUnderlineLeft"/>
        <w:rPr>
          <w:ins w:id="1623" w:author="Caree2" w:date="2016-11-05T11:16:00Z"/>
          <w:rFonts w:ascii="Scala-Regular" w:hAnsi="Scala-Regular"/>
          <w:b w:val="0"/>
          <w:bCs w:val="0"/>
          <w:color w:val="auto"/>
          <w:sz w:val="24"/>
          <w:szCs w:val="24"/>
          <w:rPrChange w:id="1624" w:author="Caree2" w:date="2016-11-05T11:16:00Z">
            <w:rPr>
              <w:ins w:id="1625" w:author="Caree2" w:date="2016-11-05T11:16:00Z"/>
            </w:rPr>
          </w:rPrChange>
        </w:rPr>
      </w:pPr>
      <w:ins w:id="1626" w:author="Caree2" w:date="2016-11-05T11:16:00Z">
        <w:r w:rsidRPr="00B675E5">
          <w:rPr>
            <w:rFonts w:ascii="Scala-Regular" w:hAnsi="Scala-Regular"/>
            <w:b w:val="0"/>
            <w:bCs w:val="0"/>
            <w:color w:val="auto"/>
            <w:sz w:val="24"/>
            <w:szCs w:val="24"/>
            <w:rPrChange w:id="1627" w:author="Caree2" w:date="2016-11-05T11:16:00Z">
              <w:rPr/>
            </w:rPrChange>
          </w:rPr>
          <w:t>@Aspect</w:t>
        </w:r>
      </w:ins>
    </w:p>
    <w:p w:rsidR="00B675E5" w:rsidRPr="00B675E5" w:rsidRDefault="00B675E5" w:rsidP="00B675E5">
      <w:pPr>
        <w:pStyle w:val="StyleHeading114ptBoldUnderlineLeft"/>
        <w:rPr>
          <w:ins w:id="1628" w:author="Caree2" w:date="2016-11-05T11:16:00Z"/>
          <w:rFonts w:ascii="Scala-Regular" w:hAnsi="Scala-Regular"/>
          <w:b w:val="0"/>
          <w:bCs w:val="0"/>
          <w:color w:val="auto"/>
          <w:sz w:val="24"/>
          <w:szCs w:val="24"/>
          <w:rPrChange w:id="1629" w:author="Caree2" w:date="2016-11-05T11:16:00Z">
            <w:rPr>
              <w:ins w:id="1630" w:author="Caree2" w:date="2016-11-05T11:16:00Z"/>
            </w:rPr>
          </w:rPrChange>
        </w:rPr>
      </w:pPr>
      <w:ins w:id="1631" w:author="Caree2" w:date="2016-11-05T11:16:00Z">
        <w:r w:rsidRPr="00B675E5">
          <w:rPr>
            <w:rFonts w:ascii="Scala-Regular" w:hAnsi="Scala-Regular"/>
            <w:b w:val="0"/>
            <w:bCs w:val="0"/>
            <w:color w:val="auto"/>
            <w:sz w:val="24"/>
            <w:szCs w:val="24"/>
            <w:rPrChange w:id="1632" w:author="Caree2" w:date="2016-11-05T11:16:00Z">
              <w:rPr/>
            </w:rPrChange>
          </w:rPr>
          <w:t>@Component</w:t>
        </w:r>
      </w:ins>
    </w:p>
    <w:p w:rsidR="00B675E5" w:rsidRPr="00B675E5" w:rsidRDefault="00B675E5" w:rsidP="00B675E5">
      <w:pPr>
        <w:pStyle w:val="StyleHeading114ptBoldUnderlineLeft"/>
        <w:rPr>
          <w:ins w:id="1633" w:author="Caree2" w:date="2016-11-05T11:16:00Z"/>
          <w:rFonts w:ascii="Scala-Regular" w:hAnsi="Scala-Regular"/>
          <w:b w:val="0"/>
          <w:bCs w:val="0"/>
          <w:color w:val="auto"/>
          <w:sz w:val="24"/>
          <w:szCs w:val="24"/>
          <w:rPrChange w:id="1634" w:author="Caree2" w:date="2016-11-05T11:16:00Z">
            <w:rPr>
              <w:ins w:id="1635" w:author="Caree2" w:date="2016-11-05T11:16:00Z"/>
            </w:rPr>
          </w:rPrChange>
        </w:rPr>
      </w:pPr>
      <w:ins w:id="1636" w:author="Caree2" w:date="2016-11-05T11:16:00Z">
        <w:r w:rsidRPr="00B675E5">
          <w:rPr>
            <w:rFonts w:ascii="Scala-Regular" w:hAnsi="Scala-Regular"/>
            <w:b w:val="0"/>
            <w:bCs w:val="0"/>
            <w:color w:val="auto"/>
            <w:sz w:val="24"/>
            <w:szCs w:val="24"/>
            <w:rPrChange w:id="1637" w:author="Caree2" w:date="2016-11-05T11:16:00Z">
              <w:rPr/>
            </w:rPrChange>
          </w:rPr>
          <w:t>public class RestControllerAspect {</w:t>
        </w:r>
      </w:ins>
    </w:p>
    <w:p w:rsidR="00B675E5" w:rsidRPr="00B675E5" w:rsidRDefault="00B675E5" w:rsidP="00B675E5">
      <w:pPr>
        <w:pStyle w:val="StyleHeading114ptBoldUnderlineLeft"/>
        <w:rPr>
          <w:ins w:id="1638" w:author="Caree2" w:date="2016-11-05T11:16:00Z"/>
          <w:rFonts w:ascii="Scala-Regular" w:hAnsi="Scala-Regular"/>
          <w:b w:val="0"/>
          <w:bCs w:val="0"/>
          <w:color w:val="auto"/>
          <w:sz w:val="24"/>
          <w:szCs w:val="24"/>
          <w:rPrChange w:id="1639" w:author="Caree2" w:date="2016-11-05T11:16:00Z">
            <w:rPr>
              <w:ins w:id="1640" w:author="Caree2" w:date="2016-11-05T11:16:00Z"/>
            </w:rPr>
          </w:rPrChange>
        </w:rPr>
      </w:pPr>
    </w:p>
    <w:p w:rsidR="00B675E5" w:rsidRPr="00B675E5" w:rsidRDefault="00B675E5" w:rsidP="00B675E5">
      <w:pPr>
        <w:pStyle w:val="StyleHeading114ptBoldUnderlineLeft"/>
        <w:rPr>
          <w:ins w:id="1641" w:author="Caree2" w:date="2016-11-05T11:16:00Z"/>
          <w:rFonts w:ascii="Scala-Regular" w:hAnsi="Scala-Regular"/>
          <w:b w:val="0"/>
          <w:bCs w:val="0"/>
          <w:color w:val="auto"/>
          <w:sz w:val="24"/>
          <w:szCs w:val="24"/>
          <w:rPrChange w:id="1642" w:author="Caree2" w:date="2016-11-05T11:16:00Z">
            <w:rPr>
              <w:ins w:id="1643" w:author="Caree2" w:date="2016-11-05T11:16:00Z"/>
            </w:rPr>
          </w:rPrChange>
        </w:rPr>
      </w:pPr>
      <w:ins w:id="1644" w:author="Caree2" w:date="2016-11-05T11:16:00Z">
        <w:r w:rsidRPr="00B675E5">
          <w:rPr>
            <w:rFonts w:ascii="Scala-Regular" w:hAnsi="Scala-Regular"/>
            <w:b w:val="0"/>
            <w:bCs w:val="0"/>
            <w:color w:val="auto"/>
            <w:sz w:val="24"/>
            <w:szCs w:val="24"/>
            <w:rPrChange w:id="1645" w:author="Caree2" w:date="2016-11-05T11:16:00Z">
              <w:rPr/>
            </w:rPrChange>
          </w:rPr>
          <w:t xml:space="preserve">    private static final Logger log = LoggerFactory.getLogger(RestControllerAspect.class);</w:t>
        </w:r>
      </w:ins>
    </w:p>
    <w:p w:rsidR="00B675E5" w:rsidRPr="00B675E5" w:rsidRDefault="00B675E5" w:rsidP="00B675E5">
      <w:pPr>
        <w:pStyle w:val="StyleHeading114ptBoldUnderlineLeft"/>
        <w:rPr>
          <w:ins w:id="1646" w:author="Caree2" w:date="2016-11-05T11:16:00Z"/>
          <w:rFonts w:ascii="Scala-Regular" w:hAnsi="Scala-Regular"/>
          <w:b w:val="0"/>
          <w:bCs w:val="0"/>
          <w:color w:val="auto"/>
          <w:sz w:val="24"/>
          <w:szCs w:val="24"/>
          <w:rPrChange w:id="1647" w:author="Caree2" w:date="2016-11-05T11:16:00Z">
            <w:rPr>
              <w:ins w:id="1648" w:author="Caree2" w:date="2016-11-05T11:16:00Z"/>
            </w:rPr>
          </w:rPrChange>
        </w:rPr>
      </w:pPr>
    </w:p>
    <w:p w:rsidR="00B675E5" w:rsidRPr="00B675E5" w:rsidRDefault="00B675E5" w:rsidP="00B675E5">
      <w:pPr>
        <w:pStyle w:val="StyleHeading114ptBoldUnderlineLeft"/>
        <w:rPr>
          <w:ins w:id="1649" w:author="Caree2" w:date="2016-11-05T11:16:00Z"/>
          <w:rFonts w:ascii="Scala-Regular" w:hAnsi="Scala-Regular"/>
          <w:b w:val="0"/>
          <w:bCs w:val="0"/>
          <w:color w:val="auto"/>
          <w:sz w:val="24"/>
          <w:szCs w:val="24"/>
          <w:rPrChange w:id="1650" w:author="Caree2" w:date="2016-11-05T11:16:00Z">
            <w:rPr>
              <w:ins w:id="1651" w:author="Caree2" w:date="2016-11-05T11:16:00Z"/>
            </w:rPr>
          </w:rPrChange>
        </w:rPr>
      </w:pPr>
      <w:ins w:id="1652" w:author="Caree2" w:date="2016-11-05T11:16:00Z">
        <w:r w:rsidRPr="00B675E5">
          <w:rPr>
            <w:rFonts w:ascii="Scala-Regular" w:hAnsi="Scala-Regular"/>
            <w:b w:val="0"/>
            <w:bCs w:val="0"/>
            <w:color w:val="auto"/>
            <w:sz w:val="24"/>
            <w:szCs w:val="24"/>
            <w:rPrChange w:id="1653" w:author="Caree2" w:date="2016-11-05T11:16:00Z">
              <w:rPr/>
            </w:rPrChange>
          </w:rPr>
          <w:t xml:space="preserve">    @Before("execution(public * com.rollingstone.api.rest.*Controller.*(..))")</w:t>
        </w:r>
      </w:ins>
    </w:p>
    <w:p w:rsidR="00B675E5" w:rsidRPr="00B675E5" w:rsidRDefault="00B675E5" w:rsidP="00B675E5">
      <w:pPr>
        <w:pStyle w:val="StyleHeading114ptBoldUnderlineLeft"/>
        <w:rPr>
          <w:ins w:id="1654" w:author="Caree2" w:date="2016-11-05T11:16:00Z"/>
          <w:rFonts w:ascii="Scala-Regular" w:hAnsi="Scala-Regular"/>
          <w:b w:val="0"/>
          <w:bCs w:val="0"/>
          <w:color w:val="auto"/>
          <w:sz w:val="24"/>
          <w:szCs w:val="24"/>
          <w:rPrChange w:id="1655" w:author="Caree2" w:date="2016-11-05T11:16:00Z">
            <w:rPr>
              <w:ins w:id="1656" w:author="Caree2" w:date="2016-11-05T11:16:00Z"/>
            </w:rPr>
          </w:rPrChange>
        </w:rPr>
      </w:pPr>
      <w:ins w:id="1657" w:author="Caree2" w:date="2016-11-05T11:16:00Z">
        <w:r w:rsidRPr="00B675E5">
          <w:rPr>
            <w:rFonts w:ascii="Scala-Regular" w:hAnsi="Scala-Regular"/>
            <w:b w:val="0"/>
            <w:bCs w:val="0"/>
            <w:color w:val="auto"/>
            <w:sz w:val="24"/>
            <w:szCs w:val="24"/>
            <w:rPrChange w:id="1658" w:author="Caree2" w:date="2016-11-05T11:16:00Z">
              <w:rPr/>
            </w:rPrChange>
          </w:rPr>
          <w:t xml:space="preserve">    public void logBeforeRestCall(JoinPoint pjp) throws Throwable {</w:t>
        </w:r>
      </w:ins>
    </w:p>
    <w:p w:rsidR="00B675E5" w:rsidRPr="00B675E5" w:rsidRDefault="00B675E5" w:rsidP="00B675E5">
      <w:pPr>
        <w:pStyle w:val="StyleHeading114ptBoldUnderlineLeft"/>
        <w:rPr>
          <w:ins w:id="1659" w:author="Caree2" w:date="2016-11-05T11:16:00Z"/>
          <w:rFonts w:ascii="Scala-Regular" w:hAnsi="Scala-Regular"/>
          <w:b w:val="0"/>
          <w:bCs w:val="0"/>
          <w:color w:val="auto"/>
          <w:sz w:val="24"/>
          <w:szCs w:val="24"/>
          <w:rPrChange w:id="1660" w:author="Caree2" w:date="2016-11-05T11:16:00Z">
            <w:rPr>
              <w:ins w:id="1661" w:author="Caree2" w:date="2016-11-05T11:16:00Z"/>
            </w:rPr>
          </w:rPrChange>
        </w:rPr>
      </w:pPr>
      <w:ins w:id="1662" w:author="Caree2" w:date="2016-11-05T11:16:00Z">
        <w:r w:rsidRPr="00B675E5">
          <w:rPr>
            <w:rFonts w:ascii="Scala-Regular" w:hAnsi="Scala-Regular"/>
            <w:b w:val="0"/>
            <w:bCs w:val="0"/>
            <w:color w:val="auto"/>
            <w:sz w:val="24"/>
            <w:szCs w:val="24"/>
            <w:rPrChange w:id="1663" w:author="Caree2" w:date="2016-11-05T11:16:00Z">
              <w:rPr/>
            </w:rPrChange>
          </w:rPr>
          <w:t xml:space="preserve">    </w:t>
        </w:r>
        <w:r w:rsidRPr="00B675E5">
          <w:rPr>
            <w:rFonts w:ascii="Scala-Regular" w:hAnsi="Scala-Regular"/>
            <w:b w:val="0"/>
            <w:bCs w:val="0"/>
            <w:color w:val="auto"/>
            <w:sz w:val="24"/>
            <w:szCs w:val="24"/>
            <w:rPrChange w:id="1664" w:author="Caree2" w:date="2016-11-05T11:16:00Z">
              <w:rPr/>
            </w:rPrChange>
          </w:rPr>
          <w:tab/>
          <w:t>log.info(":::::AOP Before REST call:::::" + pjp);</w:t>
        </w:r>
      </w:ins>
    </w:p>
    <w:p w:rsidR="00B675E5" w:rsidRPr="00B675E5" w:rsidRDefault="00B675E5" w:rsidP="00B675E5">
      <w:pPr>
        <w:pStyle w:val="StyleHeading114ptBoldUnderlineLeft"/>
        <w:rPr>
          <w:ins w:id="1665" w:author="Caree2" w:date="2016-11-05T11:16:00Z"/>
          <w:rFonts w:ascii="Scala-Regular" w:hAnsi="Scala-Regular"/>
          <w:b w:val="0"/>
          <w:bCs w:val="0"/>
          <w:color w:val="auto"/>
          <w:sz w:val="24"/>
          <w:szCs w:val="24"/>
          <w:rPrChange w:id="1666" w:author="Caree2" w:date="2016-11-05T11:16:00Z">
            <w:rPr>
              <w:ins w:id="1667" w:author="Caree2" w:date="2016-11-05T11:16:00Z"/>
            </w:rPr>
          </w:rPrChange>
        </w:rPr>
      </w:pPr>
      <w:ins w:id="1668" w:author="Caree2" w:date="2016-11-05T11:16:00Z">
        <w:r w:rsidRPr="00B675E5">
          <w:rPr>
            <w:rFonts w:ascii="Scala-Regular" w:hAnsi="Scala-Regular"/>
            <w:b w:val="0"/>
            <w:bCs w:val="0"/>
            <w:color w:val="auto"/>
            <w:sz w:val="24"/>
            <w:szCs w:val="24"/>
            <w:rPrChange w:id="1669" w:author="Caree2" w:date="2016-11-05T11:16:00Z">
              <w:rPr/>
            </w:rPrChange>
          </w:rPr>
          <w:t xml:space="preserve">    }</w:t>
        </w:r>
      </w:ins>
    </w:p>
    <w:p w:rsidR="00B675E5" w:rsidRDefault="00B675E5" w:rsidP="00B675E5">
      <w:pPr>
        <w:pStyle w:val="StyleHeading114ptBoldUnderlineLeft"/>
        <w:rPr>
          <w:ins w:id="1670" w:author="Caree2" w:date="2016-11-05T11:16:00Z"/>
          <w:rFonts w:ascii="Scala-Regular" w:hAnsi="Scala-Regular"/>
          <w:b w:val="0"/>
          <w:bCs w:val="0"/>
          <w:color w:val="auto"/>
          <w:sz w:val="24"/>
          <w:szCs w:val="24"/>
        </w:rPr>
      </w:pPr>
      <w:ins w:id="1671" w:author="Caree2" w:date="2016-11-05T11:16:00Z">
        <w:r w:rsidRPr="00B675E5">
          <w:rPr>
            <w:rFonts w:ascii="Scala-Regular" w:hAnsi="Scala-Regular"/>
            <w:b w:val="0"/>
            <w:bCs w:val="0"/>
            <w:color w:val="auto"/>
            <w:sz w:val="24"/>
            <w:szCs w:val="24"/>
            <w:rPrChange w:id="1672" w:author="Caree2" w:date="2016-11-05T11:16:00Z">
              <w:rPr/>
            </w:rPrChange>
          </w:rPr>
          <w:t>}</w:t>
        </w:r>
      </w:ins>
    </w:p>
    <w:p w:rsidR="00B675E5" w:rsidRPr="00B675E5" w:rsidRDefault="00B675E5" w:rsidP="00B675E5">
      <w:pPr>
        <w:pStyle w:val="StyleHeading114ptBoldUnderlineLeft"/>
        <w:rPr>
          <w:ins w:id="1673" w:author="Caree2" w:date="2016-11-05T11:15:00Z"/>
          <w:rFonts w:ascii="Scala-Regular" w:hAnsi="Scala-Regular"/>
          <w:b w:val="0"/>
          <w:bCs w:val="0"/>
          <w:color w:val="auto"/>
          <w:sz w:val="24"/>
          <w:szCs w:val="24"/>
          <w:rPrChange w:id="1674" w:author="Caree2" w:date="2016-11-05T11:16:00Z">
            <w:rPr>
              <w:ins w:id="1675" w:author="Caree2" w:date="2016-11-05T11:15:00Z"/>
            </w:rPr>
          </w:rPrChange>
        </w:rPr>
      </w:pPr>
    </w:p>
    <w:p w:rsidR="00D119FE" w:rsidRDefault="00D119FE">
      <w:pPr>
        <w:rPr>
          <w:ins w:id="1676" w:author="Caree2" w:date="2016-11-05T11:16:00Z"/>
          <w:rFonts w:ascii="Times New Roman" w:hAnsi="Times New Roman"/>
          <w:b/>
          <w:bCs/>
          <w:color w:val="000000"/>
          <w:sz w:val="28"/>
          <w:szCs w:val="20"/>
        </w:rPr>
      </w:pPr>
      <w:ins w:id="1677" w:author="Caree2" w:date="2016-11-05T11:16:00Z">
        <w:r>
          <w:br w:type="page"/>
        </w:r>
      </w:ins>
    </w:p>
    <w:p w:rsidR="00167874" w:rsidRDefault="00167874" w:rsidP="00167874">
      <w:pPr>
        <w:pStyle w:val="StyleHeading114ptBoldUnderlineLeft"/>
        <w:rPr>
          <w:ins w:id="1678" w:author="Caree2" w:date="2016-10-29T13:56:00Z"/>
        </w:rPr>
      </w:pPr>
      <w:ins w:id="1679" w:author="Caree2" w:date="2016-10-29T13:48:00Z">
        <w:r w:rsidRPr="00EA03DE">
          <w:lastRenderedPageBreak/>
          <w:t>1</w:t>
        </w:r>
        <w:r>
          <w:t>.1</w:t>
        </w:r>
      </w:ins>
      <w:ins w:id="1680" w:author="Caree2" w:date="2016-11-05T11:16:00Z">
        <w:r w:rsidR="00B675E5">
          <w:t>8</w:t>
        </w:r>
      </w:ins>
      <w:ins w:id="1681" w:author="Caree2" w:date="2016-10-29T13:48:00Z">
        <w:r>
          <w:t>–</w:t>
        </w:r>
        <w:r w:rsidRPr="00EA03DE">
          <w:t xml:space="preserve"> </w:t>
        </w:r>
      </w:ins>
      <w:ins w:id="1682" w:author="Caree2" w:date="2016-10-29T13:50:00Z">
        <w:r>
          <w:t xml:space="preserve">Create </w:t>
        </w:r>
      </w:ins>
      <w:ins w:id="1683" w:author="Caree2" w:date="2016-10-29T13:56:00Z">
        <w:r w:rsidR="00632342">
          <w:t>User</w:t>
        </w:r>
      </w:ins>
      <w:ins w:id="1684" w:author="Caree2" w:date="2016-10-29T13:50:00Z">
        <w:r>
          <w:t xml:space="preserve"> Domain class in the domain package</w:t>
        </w:r>
      </w:ins>
      <w:bookmarkEnd w:id="1564"/>
    </w:p>
    <w:p w:rsidR="00632342" w:rsidRDefault="00632342" w:rsidP="00167874">
      <w:pPr>
        <w:pStyle w:val="StyleHeading114ptBoldUnderlineLeft"/>
        <w:rPr>
          <w:ins w:id="1685" w:author="Caree2" w:date="2016-10-29T13:56:00Z"/>
        </w:rPr>
      </w:pPr>
    </w:p>
    <w:p w:rsidR="007628CC" w:rsidRDefault="007628CC" w:rsidP="007628CC">
      <w:pPr>
        <w:rPr>
          <w:ins w:id="1686" w:author="Caree2" w:date="2016-11-05T11:18:00Z"/>
        </w:rPr>
      </w:pPr>
      <w:ins w:id="1687" w:author="Caree2" w:date="2016-11-05T11:18:00Z">
        <w:r>
          <w:t>package com.rollingstone.domain;</w:t>
        </w:r>
      </w:ins>
    </w:p>
    <w:p w:rsidR="007628CC" w:rsidRDefault="007628CC" w:rsidP="007628CC">
      <w:pPr>
        <w:rPr>
          <w:ins w:id="1688" w:author="Caree2" w:date="2016-11-05T11:18:00Z"/>
        </w:rPr>
      </w:pPr>
    </w:p>
    <w:p w:rsidR="007628CC" w:rsidRDefault="007628CC" w:rsidP="007628CC">
      <w:pPr>
        <w:rPr>
          <w:ins w:id="1689" w:author="Caree2" w:date="2016-11-05T11:18:00Z"/>
        </w:rPr>
      </w:pPr>
      <w:ins w:id="1690" w:author="Caree2" w:date="2016-11-05T11:18:00Z">
        <w:r>
          <w:t>import java.util.Date;</w:t>
        </w:r>
      </w:ins>
    </w:p>
    <w:p w:rsidR="007628CC" w:rsidRDefault="007628CC" w:rsidP="007628CC">
      <w:pPr>
        <w:rPr>
          <w:ins w:id="1691" w:author="Caree2" w:date="2016-11-05T11:18:00Z"/>
        </w:rPr>
      </w:pPr>
      <w:ins w:id="1692" w:author="Caree2" w:date="2016-11-05T11:18:00Z">
        <w:r>
          <w:t>import java.util.HashSet;</w:t>
        </w:r>
      </w:ins>
    </w:p>
    <w:p w:rsidR="007628CC" w:rsidRDefault="007628CC" w:rsidP="007628CC">
      <w:pPr>
        <w:rPr>
          <w:ins w:id="1693" w:author="Caree2" w:date="2016-11-05T11:18:00Z"/>
        </w:rPr>
      </w:pPr>
      <w:ins w:id="1694" w:author="Caree2" w:date="2016-11-05T11:18:00Z">
        <w:r>
          <w:t>import java.util.Set;</w:t>
        </w:r>
      </w:ins>
    </w:p>
    <w:p w:rsidR="007628CC" w:rsidRDefault="007628CC" w:rsidP="007628CC">
      <w:pPr>
        <w:rPr>
          <w:ins w:id="1695" w:author="Caree2" w:date="2016-11-05T11:18:00Z"/>
        </w:rPr>
      </w:pPr>
    </w:p>
    <w:p w:rsidR="007628CC" w:rsidRDefault="007628CC" w:rsidP="007628CC">
      <w:pPr>
        <w:rPr>
          <w:ins w:id="1696" w:author="Caree2" w:date="2016-11-05T11:18:00Z"/>
        </w:rPr>
      </w:pPr>
      <w:ins w:id="1697" w:author="Caree2" w:date="2016-11-05T11:18:00Z">
        <w:r>
          <w:t>import javax.persistence.Column;</w:t>
        </w:r>
      </w:ins>
    </w:p>
    <w:p w:rsidR="007628CC" w:rsidRDefault="007628CC" w:rsidP="007628CC">
      <w:pPr>
        <w:rPr>
          <w:ins w:id="1698" w:author="Caree2" w:date="2016-11-05T11:18:00Z"/>
        </w:rPr>
      </w:pPr>
      <w:ins w:id="1699" w:author="Caree2" w:date="2016-11-05T11:18:00Z">
        <w:r>
          <w:t>import javax.persistence.Entity;</w:t>
        </w:r>
      </w:ins>
    </w:p>
    <w:p w:rsidR="007628CC" w:rsidRDefault="007628CC" w:rsidP="007628CC">
      <w:pPr>
        <w:rPr>
          <w:ins w:id="1700" w:author="Caree2" w:date="2016-11-05T11:18:00Z"/>
        </w:rPr>
      </w:pPr>
      <w:ins w:id="1701" w:author="Caree2" w:date="2016-11-05T11:18:00Z">
        <w:r>
          <w:t>import javax.persistence.FetchType;</w:t>
        </w:r>
      </w:ins>
    </w:p>
    <w:p w:rsidR="007628CC" w:rsidRDefault="007628CC" w:rsidP="007628CC">
      <w:pPr>
        <w:rPr>
          <w:ins w:id="1702" w:author="Caree2" w:date="2016-11-05T11:18:00Z"/>
        </w:rPr>
      </w:pPr>
      <w:ins w:id="1703" w:author="Caree2" w:date="2016-11-05T11:18:00Z">
        <w:r>
          <w:t>import javax.persistence.GeneratedValue;</w:t>
        </w:r>
      </w:ins>
    </w:p>
    <w:p w:rsidR="007628CC" w:rsidRDefault="007628CC" w:rsidP="007628CC">
      <w:pPr>
        <w:rPr>
          <w:ins w:id="1704" w:author="Caree2" w:date="2016-11-05T11:18:00Z"/>
        </w:rPr>
      </w:pPr>
      <w:ins w:id="1705" w:author="Caree2" w:date="2016-11-05T11:18:00Z">
        <w:r>
          <w:t>import javax.persistence.Id;</w:t>
        </w:r>
      </w:ins>
    </w:p>
    <w:p w:rsidR="007628CC" w:rsidRDefault="007628CC" w:rsidP="007628CC">
      <w:pPr>
        <w:rPr>
          <w:ins w:id="1706" w:author="Caree2" w:date="2016-11-05T11:18:00Z"/>
        </w:rPr>
      </w:pPr>
      <w:ins w:id="1707" w:author="Caree2" w:date="2016-11-05T11:18:00Z">
        <w:r>
          <w:t>import javax.persistence.OneToMany;</w:t>
        </w:r>
      </w:ins>
    </w:p>
    <w:p w:rsidR="007628CC" w:rsidRDefault="007628CC" w:rsidP="007628CC">
      <w:pPr>
        <w:rPr>
          <w:ins w:id="1708" w:author="Caree2" w:date="2016-11-05T11:18:00Z"/>
        </w:rPr>
      </w:pPr>
      <w:ins w:id="1709" w:author="Caree2" w:date="2016-11-05T11:18:00Z">
        <w:r>
          <w:t>import javax.persistence.Table;</w:t>
        </w:r>
      </w:ins>
    </w:p>
    <w:p w:rsidR="007628CC" w:rsidRDefault="007628CC" w:rsidP="007628CC">
      <w:pPr>
        <w:rPr>
          <w:ins w:id="1710" w:author="Caree2" w:date="2016-11-05T11:18:00Z"/>
        </w:rPr>
      </w:pPr>
      <w:ins w:id="1711" w:author="Caree2" w:date="2016-11-05T11:18:00Z">
        <w:r>
          <w:t>import javax.persistence.Temporal;</w:t>
        </w:r>
      </w:ins>
    </w:p>
    <w:p w:rsidR="007628CC" w:rsidRDefault="007628CC" w:rsidP="007628CC">
      <w:pPr>
        <w:rPr>
          <w:ins w:id="1712" w:author="Caree2" w:date="2016-11-05T11:18:00Z"/>
        </w:rPr>
      </w:pPr>
      <w:ins w:id="1713" w:author="Caree2" w:date="2016-11-05T11:18:00Z">
        <w:r>
          <w:t>import javax.persistence.TemporalType;</w:t>
        </w:r>
      </w:ins>
    </w:p>
    <w:p w:rsidR="007628CC" w:rsidRDefault="007628CC" w:rsidP="007628CC">
      <w:pPr>
        <w:rPr>
          <w:ins w:id="1714" w:author="Caree2" w:date="2016-11-05T11:18:00Z"/>
        </w:rPr>
      </w:pPr>
      <w:ins w:id="1715" w:author="Caree2" w:date="2016-11-05T11:18:00Z">
        <w:r>
          <w:t>import javax.xml.bind.annotation.XmlAccessType;</w:t>
        </w:r>
      </w:ins>
    </w:p>
    <w:p w:rsidR="007628CC" w:rsidRDefault="007628CC" w:rsidP="007628CC">
      <w:pPr>
        <w:rPr>
          <w:ins w:id="1716" w:author="Caree2" w:date="2016-11-05T11:18:00Z"/>
        </w:rPr>
      </w:pPr>
      <w:ins w:id="1717" w:author="Caree2" w:date="2016-11-05T11:18:00Z">
        <w:r>
          <w:t>import javax.xml.bind.annotation.XmlAccessorType;</w:t>
        </w:r>
      </w:ins>
    </w:p>
    <w:p w:rsidR="007628CC" w:rsidRDefault="007628CC" w:rsidP="007628CC">
      <w:pPr>
        <w:rPr>
          <w:ins w:id="1718" w:author="Caree2" w:date="2016-11-05T11:18:00Z"/>
        </w:rPr>
      </w:pPr>
      <w:ins w:id="1719" w:author="Caree2" w:date="2016-11-05T11:18:00Z">
        <w:r>
          <w:t>import javax.xml.bind.annotation.XmlRootElement;</w:t>
        </w:r>
      </w:ins>
    </w:p>
    <w:p w:rsidR="007628CC" w:rsidRDefault="007628CC" w:rsidP="007628CC">
      <w:pPr>
        <w:rPr>
          <w:ins w:id="1720" w:author="Caree2" w:date="2016-11-05T11:18:00Z"/>
        </w:rPr>
      </w:pPr>
    </w:p>
    <w:p w:rsidR="007628CC" w:rsidRDefault="007628CC" w:rsidP="007628CC">
      <w:pPr>
        <w:rPr>
          <w:ins w:id="1721" w:author="Caree2" w:date="2016-11-05T11:18:00Z"/>
        </w:rPr>
      </w:pPr>
      <w:ins w:id="1722" w:author="Caree2" w:date="2016-11-05T11:18:00Z">
        <w:r>
          <w:t>import com.fasterxml.jackson.annotation.JsonManagedReference;</w:t>
        </w:r>
      </w:ins>
    </w:p>
    <w:p w:rsidR="007628CC" w:rsidRDefault="007628CC" w:rsidP="007628CC">
      <w:pPr>
        <w:rPr>
          <w:ins w:id="1723" w:author="Caree2" w:date="2016-11-05T11:18:00Z"/>
        </w:rPr>
      </w:pPr>
    </w:p>
    <w:p w:rsidR="007628CC" w:rsidRDefault="007628CC" w:rsidP="007628CC">
      <w:pPr>
        <w:rPr>
          <w:ins w:id="1724" w:author="Caree2" w:date="2016-11-05T11:18:00Z"/>
        </w:rPr>
      </w:pPr>
      <w:ins w:id="1725" w:author="Caree2" w:date="2016-11-05T11:18:00Z">
        <w:r>
          <w:t>/*</w:t>
        </w:r>
      </w:ins>
    </w:p>
    <w:p w:rsidR="007628CC" w:rsidRDefault="007628CC" w:rsidP="007628CC">
      <w:pPr>
        <w:rPr>
          <w:ins w:id="1726" w:author="Caree2" w:date="2016-11-05T11:18:00Z"/>
        </w:rPr>
      </w:pPr>
      <w:ins w:id="1727" w:author="Caree2" w:date="2016-11-05T11:18:00Z">
        <w:r>
          <w:t xml:space="preserve"> * A User POJO serving as an Entity as well as a Data Transfer Object i.e DTO</w:t>
        </w:r>
      </w:ins>
    </w:p>
    <w:p w:rsidR="007628CC" w:rsidRDefault="007628CC" w:rsidP="007628CC">
      <w:pPr>
        <w:rPr>
          <w:ins w:id="1728" w:author="Caree2" w:date="2016-11-05T11:18:00Z"/>
        </w:rPr>
      </w:pPr>
      <w:ins w:id="1729" w:author="Caree2" w:date="2016-11-05T11:18:00Z">
        <w:r>
          <w:t xml:space="preserve"> */</w:t>
        </w:r>
      </w:ins>
    </w:p>
    <w:p w:rsidR="007628CC" w:rsidRDefault="007628CC" w:rsidP="007628CC">
      <w:pPr>
        <w:rPr>
          <w:ins w:id="1730" w:author="Caree2" w:date="2016-11-05T11:18:00Z"/>
        </w:rPr>
      </w:pPr>
      <w:ins w:id="1731" w:author="Caree2" w:date="2016-11-05T11:18:00Z">
        <w:r>
          <w:t>@Entity</w:t>
        </w:r>
      </w:ins>
    </w:p>
    <w:p w:rsidR="007628CC" w:rsidRDefault="007628CC" w:rsidP="007628CC">
      <w:pPr>
        <w:rPr>
          <w:ins w:id="1732" w:author="Caree2" w:date="2016-11-05T11:18:00Z"/>
        </w:rPr>
      </w:pPr>
      <w:ins w:id="1733" w:author="Caree2" w:date="2016-11-05T11:18:00Z">
        <w:r>
          <w:t>@Table(name = "ecomm_user")</w:t>
        </w:r>
      </w:ins>
    </w:p>
    <w:p w:rsidR="007628CC" w:rsidRDefault="007628CC" w:rsidP="007628CC">
      <w:pPr>
        <w:rPr>
          <w:ins w:id="1734" w:author="Caree2" w:date="2016-11-05T11:18:00Z"/>
        </w:rPr>
      </w:pPr>
      <w:ins w:id="1735" w:author="Caree2" w:date="2016-11-05T11:18:00Z">
        <w:r>
          <w:t>@XmlRootElement</w:t>
        </w:r>
      </w:ins>
    </w:p>
    <w:p w:rsidR="007628CC" w:rsidRDefault="007628CC" w:rsidP="007628CC">
      <w:pPr>
        <w:rPr>
          <w:ins w:id="1736" w:author="Caree2" w:date="2016-11-05T11:18:00Z"/>
        </w:rPr>
      </w:pPr>
      <w:ins w:id="1737" w:author="Caree2" w:date="2016-11-05T11:18:00Z">
        <w:r>
          <w:t>@XmlAccessorType(XmlAccessType.FIELD)</w:t>
        </w:r>
      </w:ins>
    </w:p>
    <w:p w:rsidR="007628CC" w:rsidRDefault="007628CC" w:rsidP="007628CC">
      <w:pPr>
        <w:rPr>
          <w:ins w:id="1738" w:author="Caree2" w:date="2016-11-05T11:18:00Z"/>
        </w:rPr>
      </w:pPr>
      <w:ins w:id="1739" w:author="Caree2" w:date="2016-11-05T11:18:00Z">
        <w:r>
          <w:t>public class User {</w:t>
        </w:r>
      </w:ins>
    </w:p>
    <w:p w:rsidR="007628CC" w:rsidRDefault="007628CC" w:rsidP="007628CC">
      <w:pPr>
        <w:rPr>
          <w:ins w:id="1740" w:author="Caree2" w:date="2016-11-05T11:18:00Z"/>
        </w:rPr>
      </w:pPr>
    </w:p>
    <w:p w:rsidR="007628CC" w:rsidRDefault="007628CC" w:rsidP="007628CC">
      <w:pPr>
        <w:rPr>
          <w:ins w:id="1741" w:author="Caree2" w:date="2016-11-05T11:18:00Z"/>
        </w:rPr>
      </w:pPr>
      <w:ins w:id="1742" w:author="Caree2" w:date="2016-11-05T11:18:00Z">
        <w:r>
          <w:tab/>
          <w:t>@Id</w:t>
        </w:r>
      </w:ins>
    </w:p>
    <w:p w:rsidR="0076468C" w:rsidRDefault="0076468C" w:rsidP="0076468C">
      <w:pPr>
        <w:autoSpaceDE w:val="0"/>
        <w:autoSpaceDN w:val="0"/>
        <w:adjustRightInd w:val="0"/>
        <w:rPr>
          <w:ins w:id="1743" w:author="Caree2" w:date="2016-11-05T11:19:00Z"/>
          <w:rFonts w:ascii="Consolas" w:hAnsi="Consolas" w:cs="Consolas"/>
          <w:sz w:val="20"/>
          <w:szCs w:val="20"/>
        </w:rPr>
      </w:pPr>
      <w:ins w:id="1744" w:author="Caree2" w:date="2016-11-05T11:19:00Z">
        <w:r>
          <w:rPr>
            <w:rFonts w:ascii="Consolas" w:hAnsi="Consolas" w:cs="Consolas"/>
            <w:color w:val="000000"/>
            <w:sz w:val="20"/>
            <w:szCs w:val="20"/>
          </w:rPr>
          <w:tab/>
        </w:r>
        <w:r>
          <w:rPr>
            <w:rFonts w:ascii="Consolas" w:hAnsi="Consolas" w:cs="Consolas"/>
            <w:color w:val="646464"/>
            <w:sz w:val="20"/>
            <w:szCs w:val="20"/>
          </w:rPr>
          <w:t>@GeneratedValue</w:t>
        </w:r>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ins>
    </w:p>
    <w:p w:rsidR="007628CC" w:rsidRDefault="007628CC" w:rsidP="007628CC">
      <w:pPr>
        <w:rPr>
          <w:ins w:id="1745" w:author="Caree2" w:date="2016-11-05T11:18:00Z"/>
        </w:rPr>
      </w:pPr>
      <w:ins w:id="1746" w:author="Caree2" w:date="2016-11-05T11:18:00Z">
        <w:r>
          <w:tab/>
          <w:t>private long id;</w:t>
        </w:r>
      </w:ins>
    </w:p>
    <w:p w:rsidR="007628CC" w:rsidRDefault="007628CC" w:rsidP="007628CC">
      <w:pPr>
        <w:rPr>
          <w:ins w:id="1747" w:author="Caree2" w:date="2016-11-05T11:18:00Z"/>
        </w:rPr>
      </w:pPr>
    </w:p>
    <w:p w:rsidR="007628CC" w:rsidRDefault="007628CC" w:rsidP="007628CC">
      <w:pPr>
        <w:rPr>
          <w:ins w:id="1748" w:author="Caree2" w:date="2016-11-05T11:18:00Z"/>
        </w:rPr>
      </w:pPr>
      <w:ins w:id="1749" w:author="Caree2" w:date="2016-11-05T11:18:00Z">
        <w:r>
          <w:tab/>
          <w:t>@Column(nullable = false)</w:t>
        </w:r>
      </w:ins>
    </w:p>
    <w:p w:rsidR="007628CC" w:rsidRDefault="007628CC" w:rsidP="007628CC">
      <w:pPr>
        <w:rPr>
          <w:ins w:id="1750" w:author="Caree2" w:date="2016-11-05T11:18:00Z"/>
        </w:rPr>
      </w:pPr>
      <w:ins w:id="1751" w:author="Caree2" w:date="2016-11-05T11:18:00Z">
        <w:r>
          <w:tab/>
          <w:t>private String firstName;</w:t>
        </w:r>
      </w:ins>
    </w:p>
    <w:p w:rsidR="007628CC" w:rsidRDefault="007628CC" w:rsidP="007628CC">
      <w:pPr>
        <w:rPr>
          <w:ins w:id="1752" w:author="Caree2" w:date="2016-11-05T11:18:00Z"/>
        </w:rPr>
      </w:pPr>
    </w:p>
    <w:p w:rsidR="007628CC" w:rsidRDefault="007628CC" w:rsidP="007628CC">
      <w:pPr>
        <w:rPr>
          <w:ins w:id="1753" w:author="Caree2" w:date="2016-11-05T11:18:00Z"/>
        </w:rPr>
      </w:pPr>
      <w:ins w:id="1754" w:author="Caree2" w:date="2016-11-05T11:18:00Z">
        <w:r>
          <w:tab/>
          <w:t>@Column(nullable = false)</w:t>
        </w:r>
      </w:ins>
    </w:p>
    <w:p w:rsidR="007628CC" w:rsidRDefault="007628CC" w:rsidP="007628CC">
      <w:pPr>
        <w:rPr>
          <w:ins w:id="1755" w:author="Caree2" w:date="2016-11-05T11:18:00Z"/>
        </w:rPr>
      </w:pPr>
      <w:ins w:id="1756" w:author="Caree2" w:date="2016-11-05T11:18:00Z">
        <w:r>
          <w:tab/>
          <w:t>private String lastName;</w:t>
        </w:r>
      </w:ins>
    </w:p>
    <w:p w:rsidR="007628CC" w:rsidRDefault="007628CC" w:rsidP="007628CC">
      <w:pPr>
        <w:rPr>
          <w:ins w:id="1757" w:author="Caree2" w:date="2016-11-05T11:18:00Z"/>
        </w:rPr>
      </w:pPr>
    </w:p>
    <w:p w:rsidR="007628CC" w:rsidRDefault="007628CC" w:rsidP="007628CC">
      <w:pPr>
        <w:rPr>
          <w:ins w:id="1758" w:author="Caree2" w:date="2016-11-05T11:18:00Z"/>
        </w:rPr>
      </w:pPr>
      <w:ins w:id="1759" w:author="Caree2" w:date="2016-11-05T11:18:00Z">
        <w:r>
          <w:tab/>
          <w:t>@Column(nullable = false)</w:t>
        </w:r>
      </w:ins>
    </w:p>
    <w:p w:rsidR="007628CC" w:rsidRDefault="007628CC" w:rsidP="007628CC">
      <w:pPr>
        <w:rPr>
          <w:ins w:id="1760" w:author="Caree2" w:date="2016-11-05T11:18:00Z"/>
        </w:rPr>
      </w:pPr>
      <w:ins w:id="1761" w:author="Caree2" w:date="2016-11-05T11:18:00Z">
        <w:r>
          <w:tab/>
          <w:t>private double creditAmount;</w:t>
        </w:r>
      </w:ins>
    </w:p>
    <w:p w:rsidR="007628CC" w:rsidRDefault="007628CC" w:rsidP="007628CC">
      <w:pPr>
        <w:rPr>
          <w:ins w:id="1762" w:author="Caree2" w:date="2016-11-05T11:18:00Z"/>
        </w:rPr>
      </w:pPr>
    </w:p>
    <w:p w:rsidR="007628CC" w:rsidRDefault="007628CC" w:rsidP="007628CC">
      <w:pPr>
        <w:rPr>
          <w:ins w:id="1763" w:author="Caree2" w:date="2016-11-05T11:18:00Z"/>
        </w:rPr>
      </w:pPr>
      <w:ins w:id="1764" w:author="Caree2" w:date="2016-11-05T11:18:00Z">
        <w:r>
          <w:lastRenderedPageBreak/>
          <w:tab/>
          <w:t>@Column(nullable = false)</w:t>
        </w:r>
      </w:ins>
    </w:p>
    <w:p w:rsidR="007628CC" w:rsidRDefault="007628CC" w:rsidP="007628CC">
      <w:pPr>
        <w:rPr>
          <w:ins w:id="1765" w:author="Caree2" w:date="2016-11-05T11:18:00Z"/>
        </w:rPr>
      </w:pPr>
      <w:ins w:id="1766" w:author="Caree2" w:date="2016-11-05T11:18:00Z">
        <w:r>
          <w:tab/>
          <w:t>private int bonusPoints;</w:t>
        </w:r>
      </w:ins>
    </w:p>
    <w:p w:rsidR="007628CC" w:rsidRDefault="007628CC" w:rsidP="007628CC">
      <w:pPr>
        <w:rPr>
          <w:ins w:id="1767" w:author="Caree2" w:date="2016-11-05T11:18:00Z"/>
        </w:rPr>
      </w:pPr>
    </w:p>
    <w:p w:rsidR="007628CC" w:rsidRDefault="007628CC" w:rsidP="007628CC">
      <w:pPr>
        <w:rPr>
          <w:ins w:id="1768" w:author="Caree2" w:date="2016-11-05T11:18:00Z"/>
        </w:rPr>
      </w:pPr>
      <w:ins w:id="1769" w:author="Caree2" w:date="2016-11-05T11:18:00Z">
        <w:r>
          <w:tab/>
          <w:t>@Temporal(TemporalType.DATE)</w:t>
        </w:r>
      </w:ins>
    </w:p>
    <w:p w:rsidR="007628CC" w:rsidRDefault="007628CC" w:rsidP="007628CC">
      <w:pPr>
        <w:rPr>
          <w:ins w:id="1770" w:author="Caree2" w:date="2016-11-05T11:18:00Z"/>
        </w:rPr>
      </w:pPr>
      <w:ins w:id="1771" w:author="Caree2" w:date="2016-11-05T11:18:00Z">
        <w:r>
          <w:tab/>
          <w:t>@Column(name = "MEMBER_SINCE", unique = true, nullable = false, length = 10)</w:t>
        </w:r>
      </w:ins>
    </w:p>
    <w:p w:rsidR="007628CC" w:rsidRDefault="007628CC" w:rsidP="007628CC">
      <w:pPr>
        <w:rPr>
          <w:ins w:id="1772" w:author="Caree2" w:date="2016-11-05T11:18:00Z"/>
        </w:rPr>
      </w:pPr>
      <w:ins w:id="1773" w:author="Caree2" w:date="2016-11-05T11:18:00Z">
        <w:r>
          <w:tab/>
          <w:t>private Date memberSince;</w:t>
        </w:r>
      </w:ins>
    </w:p>
    <w:p w:rsidR="007628CC" w:rsidRDefault="007628CC" w:rsidP="007628CC">
      <w:pPr>
        <w:rPr>
          <w:ins w:id="1774" w:author="Caree2" w:date="2016-11-05T11:18:00Z"/>
        </w:rPr>
      </w:pPr>
    </w:p>
    <w:p w:rsidR="007628CC" w:rsidRDefault="007628CC" w:rsidP="007628CC">
      <w:pPr>
        <w:rPr>
          <w:ins w:id="1775" w:author="Caree2" w:date="2016-11-05T11:18:00Z"/>
        </w:rPr>
      </w:pPr>
      <w:ins w:id="1776" w:author="Caree2" w:date="2016-11-05T11:18:00Z">
        <w:r>
          <w:tab/>
          <w:t>@OneToMany(fetch = FetchType.LAZY, mappedBy = "user")</w:t>
        </w:r>
      </w:ins>
    </w:p>
    <w:p w:rsidR="007628CC" w:rsidRDefault="007628CC" w:rsidP="007628CC">
      <w:pPr>
        <w:rPr>
          <w:ins w:id="1777" w:author="Caree2" w:date="2016-11-05T11:18:00Z"/>
        </w:rPr>
      </w:pPr>
      <w:ins w:id="1778" w:author="Caree2" w:date="2016-11-05T11:18:00Z">
        <w:r>
          <w:t xml:space="preserve">    @JsonManagedReference</w:t>
        </w:r>
      </w:ins>
    </w:p>
    <w:p w:rsidR="007628CC" w:rsidRDefault="007628CC" w:rsidP="007628CC">
      <w:pPr>
        <w:rPr>
          <w:ins w:id="1779" w:author="Caree2" w:date="2016-11-05T11:18:00Z"/>
        </w:rPr>
      </w:pPr>
      <w:ins w:id="1780" w:author="Caree2" w:date="2016-11-05T11:18:00Z">
        <w:r>
          <w:tab/>
          <w:t>private Set&lt;Address&gt; addresses = new HashSet&lt;Address&gt;();</w:t>
        </w:r>
      </w:ins>
    </w:p>
    <w:p w:rsidR="007628CC" w:rsidRDefault="007628CC" w:rsidP="007628CC">
      <w:pPr>
        <w:rPr>
          <w:ins w:id="1781" w:author="Caree2" w:date="2016-11-05T11:18:00Z"/>
        </w:rPr>
      </w:pPr>
    </w:p>
    <w:p w:rsidR="007628CC" w:rsidRDefault="007628CC" w:rsidP="007628CC">
      <w:pPr>
        <w:rPr>
          <w:ins w:id="1782" w:author="Caree2" w:date="2016-11-05T11:18:00Z"/>
        </w:rPr>
      </w:pPr>
      <w:ins w:id="1783" w:author="Caree2" w:date="2016-11-05T11:18:00Z">
        <w:r>
          <w:tab/>
          <w:t>@Column()</w:t>
        </w:r>
      </w:ins>
    </w:p>
    <w:p w:rsidR="007628CC" w:rsidRDefault="007628CC" w:rsidP="007628CC">
      <w:pPr>
        <w:rPr>
          <w:ins w:id="1784" w:author="Caree2" w:date="2016-11-05T11:18:00Z"/>
        </w:rPr>
      </w:pPr>
      <w:ins w:id="1785" w:author="Caree2" w:date="2016-11-05T11:18:00Z">
        <w:r>
          <w:tab/>
          <w:t>private int rating;</w:t>
        </w:r>
      </w:ins>
    </w:p>
    <w:p w:rsidR="007628CC" w:rsidRDefault="007628CC" w:rsidP="007628CC">
      <w:pPr>
        <w:rPr>
          <w:ins w:id="1786" w:author="Caree2" w:date="2016-11-05T11:18:00Z"/>
        </w:rPr>
      </w:pPr>
    </w:p>
    <w:p w:rsidR="007628CC" w:rsidRDefault="007628CC" w:rsidP="007628CC">
      <w:pPr>
        <w:rPr>
          <w:ins w:id="1787" w:author="Caree2" w:date="2016-11-05T11:18:00Z"/>
        </w:rPr>
      </w:pPr>
      <w:ins w:id="1788" w:author="Caree2" w:date="2016-11-05T11:18:00Z">
        <w:r>
          <w:tab/>
          <w:t>public User() {</w:t>
        </w:r>
      </w:ins>
    </w:p>
    <w:p w:rsidR="007628CC" w:rsidRDefault="007628CC" w:rsidP="007628CC">
      <w:pPr>
        <w:rPr>
          <w:ins w:id="1789" w:author="Caree2" w:date="2016-11-05T11:18:00Z"/>
        </w:rPr>
      </w:pPr>
      <w:ins w:id="1790" w:author="Caree2" w:date="2016-11-05T11:18:00Z">
        <w:r>
          <w:tab/>
          <w:t>}</w:t>
        </w:r>
      </w:ins>
    </w:p>
    <w:p w:rsidR="007628CC" w:rsidRDefault="007628CC" w:rsidP="007628CC">
      <w:pPr>
        <w:rPr>
          <w:ins w:id="1791" w:author="Caree2" w:date="2016-11-05T11:18:00Z"/>
        </w:rPr>
      </w:pPr>
    </w:p>
    <w:p w:rsidR="007628CC" w:rsidRDefault="007628CC" w:rsidP="007628CC">
      <w:pPr>
        <w:rPr>
          <w:ins w:id="1792" w:author="Caree2" w:date="2016-11-05T11:18:00Z"/>
        </w:rPr>
      </w:pPr>
      <w:ins w:id="1793" w:author="Caree2" w:date="2016-11-05T11:18:00Z">
        <w:r>
          <w:tab/>
          <w:t>public long getId() {</w:t>
        </w:r>
      </w:ins>
    </w:p>
    <w:p w:rsidR="007628CC" w:rsidRDefault="007628CC" w:rsidP="007628CC">
      <w:pPr>
        <w:rPr>
          <w:ins w:id="1794" w:author="Caree2" w:date="2016-11-05T11:18:00Z"/>
        </w:rPr>
      </w:pPr>
      <w:ins w:id="1795" w:author="Caree2" w:date="2016-11-05T11:18:00Z">
        <w:r>
          <w:tab/>
        </w:r>
        <w:r>
          <w:tab/>
          <w:t>return id;</w:t>
        </w:r>
      </w:ins>
    </w:p>
    <w:p w:rsidR="007628CC" w:rsidRDefault="007628CC" w:rsidP="007628CC">
      <w:pPr>
        <w:rPr>
          <w:ins w:id="1796" w:author="Caree2" w:date="2016-11-05T11:18:00Z"/>
        </w:rPr>
      </w:pPr>
      <w:ins w:id="1797" w:author="Caree2" w:date="2016-11-05T11:18:00Z">
        <w:r>
          <w:tab/>
          <w:t>}</w:t>
        </w:r>
      </w:ins>
    </w:p>
    <w:p w:rsidR="007628CC" w:rsidRDefault="007628CC" w:rsidP="007628CC">
      <w:pPr>
        <w:rPr>
          <w:ins w:id="1798" w:author="Caree2" w:date="2016-11-05T11:18:00Z"/>
        </w:rPr>
      </w:pPr>
    </w:p>
    <w:p w:rsidR="007628CC" w:rsidRDefault="007628CC" w:rsidP="007628CC">
      <w:pPr>
        <w:rPr>
          <w:ins w:id="1799" w:author="Caree2" w:date="2016-11-05T11:18:00Z"/>
        </w:rPr>
      </w:pPr>
      <w:ins w:id="1800" w:author="Caree2" w:date="2016-11-05T11:18:00Z">
        <w:r>
          <w:tab/>
          <w:t>public void setId(long id) {</w:t>
        </w:r>
      </w:ins>
    </w:p>
    <w:p w:rsidR="007628CC" w:rsidRDefault="007628CC" w:rsidP="007628CC">
      <w:pPr>
        <w:rPr>
          <w:ins w:id="1801" w:author="Caree2" w:date="2016-11-05T11:18:00Z"/>
        </w:rPr>
      </w:pPr>
      <w:ins w:id="1802" w:author="Caree2" w:date="2016-11-05T11:18:00Z">
        <w:r>
          <w:tab/>
        </w:r>
        <w:r>
          <w:tab/>
          <w:t>this.id = id;</w:t>
        </w:r>
      </w:ins>
    </w:p>
    <w:p w:rsidR="007628CC" w:rsidRDefault="007628CC" w:rsidP="007628CC">
      <w:pPr>
        <w:rPr>
          <w:ins w:id="1803" w:author="Caree2" w:date="2016-11-05T11:18:00Z"/>
        </w:rPr>
      </w:pPr>
      <w:ins w:id="1804" w:author="Caree2" w:date="2016-11-05T11:18:00Z">
        <w:r>
          <w:tab/>
          <w:t>}</w:t>
        </w:r>
      </w:ins>
    </w:p>
    <w:p w:rsidR="007628CC" w:rsidRDefault="007628CC" w:rsidP="007628CC">
      <w:pPr>
        <w:rPr>
          <w:ins w:id="1805" w:author="Caree2" w:date="2016-11-05T11:18:00Z"/>
        </w:rPr>
      </w:pPr>
    </w:p>
    <w:p w:rsidR="007628CC" w:rsidRDefault="007628CC" w:rsidP="007628CC">
      <w:pPr>
        <w:rPr>
          <w:ins w:id="1806" w:author="Caree2" w:date="2016-11-05T11:18:00Z"/>
        </w:rPr>
      </w:pPr>
      <w:ins w:id="1807" w:author="Caree2" w:date="2016-11-05T11:18:00Z">
        <w:r>
          <w:tab/>
          <w:t>public String getFirstName() {</w:t>
        </w:r>
      </w:ins>
    </w:p>
    <w:p w:rsidR="007628CC" w:rsidRDefault="007628CC" w:rsidP="007628CC">
      <w:pPr>
        <w:rPr>
          <w:ins w:id="1808" w:author="Caree2" w:date="2016-11-05T11:18:00Z"/>
        </w:rPr>
      </w:pPr>
      <w:ins w:id="1809" w:author="Caree2" w:date="2016-11-05T11:18:00Z">
        <w:r>
          <w:tab/>
        </w:r>
        <w:r>
          <w:tab/>
          <w:t>return firstName;</w:t>
        </w:r>
      </w:ins>
    </w:p>
    <w:p w:rsidR="007628CC" w:rsidRDefault="007628CC" w:rsidP="007628CC">
      <w:pPr>
        <w:rPr>
          <w:ins w:id="1810" w:author="Caree2" w:date="2016-11-05T11:18:00Z"/>
        </w:rPr>
      </w:pPr>
      <w:ins w:id="1811" w:author="Caree2" w:date="2016-11-05T11:18:00Z">
        <w:r>
          <w:tab/>
          <w:t>}</w:t>
        </w:r>
      </w:ins>
    </w:p>
    <w:p w:rsidR="007628CC" w:rsidRDefault="007628CC" w:rsidP="007628CC">
      <w:pPr>
        <w:rPr>
          <w:ins w:id="1812" w:author="Caree2" w:date="2016-11-05T11:18:00Z"/>
        </w:rPr>
      </w:pPr>
    </w:p>
    <w:p w:rsidR="007628CC" w:rsidRDefault="007628CC" w:rsidP="007628CC">
      <w:pPr>
        <w:rPr>
          <w:ins w:id="1813" w:author="Caree2" w:date="2016-11-05T11:18:00Z"/>
        </w:rPr>
      </w:pPr>
      <w:ins w:id="1814" w:author="Caree2" w:date="2016-11-05T11:18:00Z">
        <w:r>
          <w:tab/>
          <w:t>public void setFirstName(String firstName) {</w:t>
        </w:r>
      </w:ins>
    </w:p>
    <w:p w:rsidR="007628CC" w:rsidRDefault="007628CC" w:rsidP="007628CC">
      <w:pPr>
        <w:rPr>
          <w:ins w:id="1815" w:author="Caree2" w:date="2016-11-05T11:18:00Z"/>
        </w:rPr>
      </w:pPr>
      <w:ins w:id="1816" w:author="Caree2" w:date="2016-11-05T11:18:00Z">
        <w:r>
          <w:tab/>
        </w:r>
        <w:r>
          <w:tab/>
          <w:t>this.firstName = firstName;</w:t>
        </w:r>
      </w:ins>
    </w:p>
    <w:p w:rsidR="007628CC" w:rsidRDefault="007628CC" w:rsidP="007628CC">
      <w:pPr>
        <w:rPr>
          <w:ins w:id="1817" w:author="Caree2" w:date="2016-11-05T11:18:00Z"/>
        </w:rPr>
      </w:pPr>
      <w:ins w:id="1818" w:author="Caree2" w:date="2016-11-05T11:18:00Z">
        <w:r>
          <w:tab/>
          <w:t>}</w:t>
        </w:r>
      </w:ins>
    </w:p>
    <w:p w:rsidR="007628CC" w:rsidRDefault="007628CC" w:rsidP="007628CC">
      <w:pPr>
        <w:rPr>
          <w:ins w:id="1819" w:author="Caree2" w:date="2016-11-05T11:18:00Z"/>
        </w:rPr>
      </w:pPr>
    </w:p>
    <w:p w:rsidR="007628CC" w:rsidRDefault="007628CC" w:rsidP="007628CC">
      <w:pPr>
        <w:rPr>
          <w:ins w:id="1820" w:author="Caree2" w:date="2016-11-05T11:18:00Z"/>
        </w:rPr>
      </w:pPr>
      <w:ins w:id="1821" w:author="Caree2" w:date="2016-11-05T11:18:00Z">
        <w:r>
          <w:tab/>
          <w:t>public String getLastName() {</w:t>
        </w:r>
      </w:ins>
    </w:p>
    <w:p w:rsidR="007628CC" w:rsidRDefault="007628CC" w:rsidP="007628CC">
      <w:pPr>
        <w:rPr>
          <w:ins w:id="1822" w:author="Caree2" w:date="2016-11-05T11:18:00Z"/>
        </w:rPr>
      </w:pPr>
      <w:ins w:id="1823" w:author="Caree2" w:date="2016-11-05T11:18:00Z">
        <w:r>
          <w:tab/>
        </w:r>
        <w:r>
          <w:tab/>
          <w:t>return lastName;</w:t>
        </w:r>
      </w:ins>
    </w:p>
    <w:p w:rsidR="007628CC" w:rsidRDefault="007628CC" w:rsidP="007628CC">
      <w:pPr>
        <w:rPr>
          <w:ins w:id="1824" w:author="Caree2" w:date="2016-11-05T11:18:00Z"/>
        </w:rPr>
      </w:pPr>
      <w:ins w:id="1825" w:author="Caree2" w:date="2016-11-05T11:18:00Z">
        <w:r>
          <w:tab/>
          <w:t>}</w:t>
        </w:r>
      </w:ins>
    </w:p>
    <w:p w:rsidR="007628CC" w:rsidRDefault="007628CC" w:rsidP="007628CC">
      <w:pPr>
        <w:rPr>
          <w:ins w:id="1826" w:author="Caree2" w:date="2016-11-05T11:18:00Z"/>
        </w:rPr>
      </w:pPr>
    </w:p>
    <w:p w:rsidR="007628CC" w:rsidRDefault="007628CC" w:rsidP="007628CC">
      <w:pPr>
        <w:rPr>
          <w:ins w:id="1827" w:author="Caree2" w:date="2016-11-05T11:18:00Z"/>
        </w:rPr>
      </w:pPr>
      <w:ins w:id="1828" w:author="Caree2" w:date="2016-11-05T11:18:00Z">
        <w:r>
          <w:tab/>
          <w:t>public void setLastName(String lastName) {</w:t>
        </w:r>
      </w:ins>
    </w:p>
    <w:p w:rsidR="007628CC" w:rsidRDefault="007628CC" w:rsidP="007628CC">
      <w:pPr>
        <w:rPr>
          <w:ins w:id="1829" w:author="Caree2" w:date="2016-11-05T11:18:00Z"/>
        </w:rPr>
      </w:pPr>
      <w:ins w:id="1830" w:author="Caree2" w:date="2016-11-05T11:18:00Z">
        <w:r>
          <w:tab/>
        </w:r>
        <w:r>
          <w:tab/>
          <w:t>this.lastName = lastName;</w:t>
        </w:r>
      </w:ins>
    </w:p>
    <w:p w:rsidR="007628CC" w:rsidRDefault="007628CC" w:rsidP="007628CC">
      <w:pPr>
        <w:rPr>
          <w:ins w:id="1831" w:author="Caree2" w:date="2016-11-05T11:18:00Z"/>
        </w:rPr>
      </w:pPr>
      <w:ins w:id="1832" w:author="Caree2" w:date="2016-11-05T11:18:00Z">
        <w:r>
          <w:tab/>
          <w:t>}</w:t>
        </w:r>
      </w:ins>
    </w:p>
    <w:p w:rsidR="007628CC" w:rsidRDefault="007628CC" w:rsidP="007628CC">
      <w:pPr>
        <w:rPr>
          <w:ins w:id="1833" w:author="Caree2" w:date="2016-11-05T11:18:00Z"/>
        </w:rPr>
      </w:pPr>
    </w:p>
    <w:p w:rsidR="007628CC" w:rsidRDefault="007628CC" w:rsidP="007628CC">
      <w:pPr>
        <w:rPr>
          <w:ins w:id="1834" w:author="Caree2" w:date="2016-11-05T11:18:00Z"/>
        </w:rPr>
      </w:pPr>
      <w:ins w:id="1835" w:author="Caree2" w:date="2016-11-05T11:18:00Z">
        <w:r>
          <w:tab/>
          <w:t>public double getCreditAmount() {</w:t>
        </w:r>
      </w:ins>
    </w:p>
    <w:p w:rsidR="007628CC" w:rsidRDefault="007628CC" w:rsidP="007628CC">
      <w:pPr>
        <w:rPr>
          <w:ins w:id="1836" w:author="Caree2" w:date="2016-11-05T11:18:00Z"/>
        </w:rPr>
      </w:pPr>
      <w:ins w:id="1837" w:author="Caree2" w:date="2016-11-05T11:18:00Z">
        <w:r>
          <w:tab/>
        </w:r>
        <w:r>
          <w:tab/>
          <w:t>return creditAmount;</w:t>
        </w:r>
      </w:ins>
    </w:p>
    <w:p w:rsidR="007628CC" w:rsidRDefault="007628CC" w:rsidP="007628CC">
      <w:pPr>
        <w:rPr>
          <w:ins w:id="1838" w:author="Caree2" w:date="2016-11-05T11:18:00Z"/>
        </w:rPr>
      </w:pPr>
      <w:ins w:id="1839" w:author="Caree2" w:date="2016-11-05T11:18:00Z">
        <w:r>
          <w:tab/>
          <w:t>}</w:t>
        </w:r>
      </w:ins>
    </w:p>
    <w:p w:rsidR="007628CC" w:rsidRDefault="007628CC" w:rsidP="007628CC">
      <w:pPr>
        <w:rPr>
          <w:ins w:id="1840" w:author="Caree2" w:date="2016-11-05T11:18:00Z"/>
        </w:rPr>
      </w:pPr>
    </w:p>
    <w:p w:rsidR="007628CC" w:rsidRDefault="007628CC" w:rsidP="007628CC">
      <w:pPr>
        <w:rPr>
          <w:ins w:id="1841" w:author="Caree2" w:date="2016-11-05T11:18:00Z"/>
        </w:rPr>
      </w:pPr>
      <w:ins w:id="1842" w:author="Caree2" w:date="2016-11-05T11:18:00Z">
        <w:r>
          <w:tab/>
          <w:t>public void setCreditAmount(double creditAmount) {</w:t>
        </w:r>
      </w:ins>
    </w:p>
    <w:p w:rsidR="007628CC" w:rsidRDefault="007628CC" w:rsidP="007628CC">
      <w:pPr>
        <w:rPr>
          <w:ins w:id="1843" w:author="Caree2" w:date="2016-11-05T11:18:00Z"/>
        </w:rPr>
      </w:pPr>
      <w:ins w:id="1844" w:author="Caree2" w:date="2016-11-05T11:18:00Z">
        <w:r>
          <w:tab/>
        </w:r>
        <w:r>
          <w:tab/>
          <w:t>this.creditAmount = creditAmount;</w:t>
        </w:r>
      </w:ins>
    </w:p>
    <w:p w:rsidR="007628CC" w:rsidRDefault="007628CC" w:rsidP="007628CC">
      <w:pPr>
        <w:rPr>
          <w:ins w:id="1845" w:author="Caree2" w:date="2016-11-05T11:18:00Z"/>
        </w:rPr>
      </w:pPr>
      <w:ins w:id="1846" w:author="Caree2" w:date="2016-11-05T11:18:00Z">
        <w:r>
          <w:tab/>
          <w:t>}</w:t>
        </w:r>
      </w:ins>
    </w:p>
    <w:p w:rsidR="007628CC" w:rsidRDefault="007628CC" w:rsidP="007628CC">
      <w:pPr>
        <w:rPr>
          <w:ins w:id="1847" w:author="Caree2" w:date="2016-11-05T11:18:00Z"/>
        </w:rPr>
      </w:pPr>
    </w:p>
    <w:p w:rsidR="007628CC" w:rsidRDefault="007628CC" w:rsidP="007628CC">
      <w:pPr>
        <w:rPr>
          <w:ins w:id="1848" w:author="Caree2" w:date="2016-11-05T11:18:00Z"/>
        </w:rPr>
      </w:pPr>
      <w:ins w:id="1849" w:author="Caree2" w:date="2016-11-05T11:18:00Z">
        <w:r>
          <w:tab/>
          <w:t>public int getBonusPoints() {</w:t>
        </w:r>
      </w:ins>
    </w:p>
    <w:p w:rsidR="007628CC" w:rsidRDefault="007628CC" w:rsidP="007628CC">
      <w:pPr>
        <w:rPr>
          <w:ins w:id="1850" w:author="Caree2" w:date="2016-11-05T11:18:00Z"/>
        </w:rPr>
      </w:pPr>
      <w:ins w:id="1851" w:author="Caree2" w:date="2016-11-05T11:18:00Z">
        <w:r>
          <w:tab/>
        </w:r>
        <w:r>
          <w:tab/>
          <w:t>return bonusPoints;</w:t>
        </w:r>
      </w:ins>
    </w:p>
    <w:p w:rsidR="007628CC" w:rsidRDefault="007628CC" w:rsidP="007628CC">
      <w:pPr>
        <w:rPr>
          <w:ins w:id="1852" w:author="Caree2" w:date="2016-11-05T11:18:00Z"/>
        </w:rPr>
      </w:pPr>
      <w:ins w:id="1853" w:author="Caree2" w:date="2016-11-05T11:18:00Z">
        <w:r>
          <w:tab/>
          <w:t>}</w:t>
        </w:r>
      </w:ins>
    </w:p>
    <w:p w:rsidR="007628CC" w:rsidRDefault="007628CC" w:rsidP="007628CC">
      <w:pPr>
        <w:rPr>
          <w:ins w:id="1854" w:author="Caree2" w:date="2016-11-05T11:18:00Z"/>
        </w:rPr>
      </w:pPr>
    </w:p>
    <w:p w:rsidR="007628CC" w:rsidRDefault="007628CC" w:rsidP="007628CC">
      <w:pPr>
        <w:rPr>
          <w:ins w:id="1855" w:author="Caree2" w:date="2016-11-05T11:18:00Z"/>
        </w:rPr>
      </w:pPr>
      <w:ins w:id="1856" w:author="Caree2" w:date="2016-11-05T11:18:00Z">
        <w:r>
          <w:tab/>
          <w:t>public void setBonusPoints(int bonusPoints) {</w:t>
        </w:r>
      </w:ins>
    </w:p>
    <w:p w:rsidR="007628CC" w:rsidRDefault="007628CC" w:rsidP="007628CC">
      <w:pPr>
        <w:rPr>
          <w:ins w:id="1857" w:author="Caree2" w:date="2016-11-05T11:18:00Z"/>
        </w:rPr>
      </w:pPr>
      <w:ins w:id="1858" w:author="Caree2" w:date="2016-11-05T11:18:00Z">
        <w:r>
          <w:tab/>
        </w:r>
        <w:r>
          <w:tab/>
          <w:t>this.bonusPoints = bonusPoints;</w:t>
        </w:r>
      </w:ins>
    </w:p>
    <w:p w:rsidR="007628CC" w:rsidRDefault="007628CC" w:rsidP="007628CC">
      <w:pPr>
        <w:rPr>
          <w:ins w:id="1859" w:author="Caree2" w:date="2016-11-05T11:18:00Z"/>
        </w:rPr>
      </w:pPr>
      <w:ins w:id="1860" w:author="Caree2" w:date="2016-11-05T11:18:00Z">
        <w:r>
          <w:tab/>
          <w:t>}</w:t>
        </w:r>
      </w:ins>
    </w:p>
    <w:p w:rsidR="007628CC" w:rsidRDefault="007628CC" w:rsidP="007628CC">
      <w:pPr>
        <w:rPr>
          <w:ins w:id="1861" w:author="Caree2" w:date="2016-11-05T11:18:00Z"/>
        </w:rPr>
      </w:pPr>
    </w:p>
    <w:p w:rsidR="007628CC" w:rsidRDefault="007628CC" w:rsidP="007628CC">
      <w:pPr>
        <w:rPr>
          <w:ins w:id="1862" w:author="Caree2" w:date="2016-11-05T11:18:00Z"/>
        </w:rPr>
      </w:pPr>
      <w:ins w:id="1863" w:author="Caree2" w:date="2016-11-05T11:18:00Z">
        <w:r>
          <w:tab/>
        </w:r>
      </w:ins>
    </w:p>
    <w:p w:rsidR="007628CC" w:rsidRDefault="007628CC" w:rsidP="007628CC">
      <w:pPr>
        <w:rPr>
          <w:ins w:id="1864" w:author="Caree2" w:date="2016-11-05T11:18:00Z"/>
        </w:rPr>
      </w:pPr>
      <w:ins w:id="1865" w:author="Caree2" w:date="2016-11-05T11:18:00Z">
        <w:r>
          <w:tab/>
          <w:t>public Date getMemberSince() {</w:t>
        </w:r>
      </w:ins>
    </w:p>
    <w:p w:rsidR="007628CC" w:rsidRDefault="007628CC" w:rsidP="007628CC">
      <w:pPr>
        <w:rPr>
          <w:ins w:id="1866" w:author="Caree2" w:date="2016-11-05T11:18:00Z"/>
        </w:rPr>
      </w:pPr>
      <w:ins w:id="1867" w:author="Caree2" w:date="2016-11-05T11:18:00Z">
        <w:r>
          <w:tab/>
        </w:r>
        <w:r>
          <w:tab/>
          <w:t>return memberSince;</w:t>
        </w:r>
      </w:ins>
    </w:p>
    <w:p w:rsidR="007628CC" w:rsidRDefault="007628CC" w:rsidP="007628CC">
      <w:pPr>
        <w:rPr>
          <w:ins w:id="1868" w:author="Caree2" w:date="2016-11-05T11:18:00Z"/>
        </w:rPr>
      </w:pPr>
      <w:ins w:id="1869" w:author="Caree2" w:date="2016-11-05T11:18:00Z">
        <w:r>
          <w:tab/>
          <w:t>}</w:t>
        </w:r>
      </w:ins>
    </w:p>
    <w:p w:rsidR="007628CC" w:rsidRDefault="007628CC" w:rsidP="007628CC">
      <w:pPr>
        <w:rPr>
          <w:ins w:id="1870" w:author="Caree2" w:date="2016-11-05T11:18:00Z"/>
        </w:rPr>
      </w:pPr>
    </w:p>
    <w:p w:rsidR="007628CC" w:rsidRDefault="007628CC" w:rsidP="007628CC">
      <w:pPr>
        <w:rPr>
          <w:ins w:id="1871" w:author="Caree2" w:date="2016-11-05T11:18:00Z"/>
        </w:rPr>
      </w:pPr>
      <w:ins w:id="1872" w:author="Caree2" w:date="2016-11-05T11:18:00Z">
        <w:r>
          <w:tab/>
          <w:t>public void setMemberSince(Date memberSince) {</w:t>
        </w:r>
      </w:ins>
    </w:p>
    <w:p w:rsidR="007628CC" w:rsidRDefault="007628CC" w:rsidP="007628CC">
      <w:pPr>
        <w:rPr>
          <w:ins w:id="1873" w:author="Caree2" w:date="2016-11-05T11:18:00Z"/>
        </w:rPr>
      </w:pPr>
      <w:ins w:id="1874" w:author="Caree2" w:date="2016-11-05T11:18:00Z">
        <w:r>
          <w:tab/>
        </w:r>
        <w:r>
          <w:tab/>
          <w:t>this.memberSince = memberSince;</w:t>
        </w:r>
      </w:ins>
    </w:p>
    <w:p w:rsidR="007628CC" w:rsidRDefault="007628CC" w:rsidP="007628CC">
      <w:pPr>
        <w:rPr>
          <w:ins w:id="1875" w:author="Caree2" w:date="2016-11-05T11:18:00Z"/>
        </w:rPr>
      </w:pPr>
      <w:ins w:id="1876" w:author="Caree2" w:date="2016-11-05T11:18:00Z">
        <w:r>
          <w:tab/>
          <w:t>}</w:t>
        </w:r>
      </w:ins>
    </w:p>
    <w:p w:rsidR="007628CC" w:rsidRDefault="007628CC" w:rsidP="007628CC">
      <w:pPr>
        <w:rPr>
          <w:ins w:id="1877" w:author="Caree2" w:date="2016-11-05T11:18:00Z"/>
        </w:rPr>
      </w:pPr>
    </w:p>
    <w:p w:rsidR="007628CC" w:rsidRDefault="007628CC" w:rsidP="007628CC">
      <w:pPr>
        <w:rPr>
          <w:ins w:id="1878" w:author="Caree2" w:date="2016-11-05T11:18:00Z"/>
        </w:rPr>
      </w:pPr>
      <w:ins w:id="1879" w:author="Caree2" w:date="2016-11-05T11:18:00Z">
        <w:r>
          <w:tab/>
          <w:t>public int getRating() {</w:t>
        </w:r>
      </w:ins>
    </w:p>
    <w:p w:rsidR="007628CC" w:rsidRDefault="007628CC" w:rsidP="007628CC">
      <w:pPr>
        <w:rPr>
          <w:ins w:id="1880" w:author="Caree2" w:date="2016-11-05T11:18:00Z"/>
        </w:rPr>
      </w:pPr>
      <w:ins w:id="1881" w:author="Caree2" w:date="2016-11-05T11:18:00Z">
        <w:r>
          <w:tab/>
        </w:r>
        <w:r>
          <w:tab/>
          <w:t>return rating;</w:t>
        </w:r>
      </w:ins>
    </w:p>
    <w:p w:rsidR="007628CC" w:rsidRDefault="007628CC" w:rsidP="007628CC">
      <w:pPr>
        <w:rPr>
          <w:ins w:id="1882" w:author="Caree2" w:date="2016-11-05T11:18:00Z"/>
        </w:rPr>
      </w:pPr>
      <w:ins w:id="1883" w:author="Caree2" w:date="2016-11-05T11:18:00Z">
        <w:r>
          <w:tab/>
          <w:t>}</w:t>
        </w:r>
      </w:ins>
    </w:p>
    <w:p w:rsidR="007628CC" w:rsidRDefault="007628CC" w:rsidP="007628CC">
      <w:pPr>
        <w:rPr>
          <w:ins w:id="1884" w:author="Caree2" w:date="2016-11-05T11:18:00Z"/>
        </w:rPr>
      </w:pPr>
    </w:p>
    <w:p w:rsidR="007628CC" w:rsidRDefault="007628CC" w:rsidP="007628CC">
      <w:pPr>
        <w:rPr>
          <w:ins w:id="1885" w:author="Caree2" w:date="2016-11-05T11:18:00Z"/>
        </w:rPr>
      </w:pPr>
      <w:ins w:id="1886" w:author="Caree2" w:date="2016-11-05T11:18:00Z">
        <w:r>
          <w:tab/>
          <w:t>public void setRating(int rating) {</w:t>
        </w:r>
      </w:ins>
    </w:p>
    <w:p w:rsidR="007628CC" w:rsidRDefault="007628CC" w:rsidP="007628CC">
      <w:pPr>
        <w:rPr>
          <w:ins w:id="1887" w:author="Caree2" w:date="2016-11-05T11:18:00Z"/>
        </w:rPr>
      </w:pPr>
      <w:ins w:id="1888" w:author="Caree2" w:date="2016-11-05T11:18:00Z">
        <w:r>
          <w:tab/>
        </w:r>
        <w:r>
          <w:tab/>
          <w:t>this.rating = rating;</w:t>
        </w:r>
      </w:ins>
    </w:p>
    <w:p w:rsidR="007628CC" w:rsidRDefault="007628CC" w:rsidP="007628CC">
      <w:pPr>
        <w:rPr>
          <w:ins w:id="1889" w:author="Caree2" w:date="2016-11-05T11:18:00Z"/>
        </w:rPr>
      </w:pPr>
      <w:ins w:id="1890" w:author="Caree2" w:date="2016-11-05T11:18:00Z">
        <w:r>
          <w:tab/>
          <w:t>}</w:t>
        </w:r>
      </w:ins>
    </w:p>
    <w:p w:rsidR="007628CC" w:rsidRDefault="007628CC" w:rsidP="007628CC">
      <w:pPr>
        <w:rPr>
          <w:ins w:id="1891" w:author="Caree2" w:date="2016-11-05T11:18:00Z"/>
        </w:rPr>
      </w:pPr>
    </w:p>
    <w:p w:rsidR="007628CC" w:rsidRDefault="007628CC" w:rsidP="007628CC">
      <w:pPr>
        <w:rPr>
          <w:ins w:id="1892" w:author="Caree2" w:date="2016-11-05T11:18:00Z"/>
        </w:rPr>
      </w:pPr>
      <w:ins w:id="1893" w:author="Caree2" w:date="2016-11-05T11:18:00Z">
        <w:r>
          <w:tab/>
          <w:t>public Set&lt;Address&gt; getAddresses() {</w:t>
        </w:r>
      </w:ins>
    </w:p>
    <w:p w:rsidR="007628CC" w:rsidRDefault="007628CC" w:rsidP="007628CC">
      <w:pPr>
        <w:rPr>
          <w:ins w:id="1894" w:author="Caree2" w:date="2016-11-05T11:18:00Z"/>
        </w:rPr>
      </w:pPr>
      <w:ins w:id="1895" w:author="Caree2" w:date="2016-11-05T11:18:00Z">
        <w:r>
          <w:tab/>
        </w:r>
        <w:r>
          <w:tab/>
          <w:t>return this.addresses;</w:t>
        </w:r>
      </w:ins>
    </w:p>
    <w:p w:rsidR="007628CC" w:rsidRDefault="007628CC" w:rsidP="007628CC">
      <w:pPr>
        <w:rPr>
          <w:ins w:id="1896" w:author="Caree2" w:date="2016-11-05T11:18:00Z"/>
        </w:rPr>
      </w:pPr>
      <w:ins w:id="1897" w:author="Caree2" w:date="2016-11-05T11:18:00Z">
        <w:r>
          <w:tab/>
          <w:t>}</w:t>
        </w:r>
      </w:ins>
    </w:p>
    <w:p w:rsidR="007628CC" w:rsidRDefault="007628CC" w:rsidP="007628CC">
      <w:pPr>
        <w:rPr>
          <w:ins w:id="1898" w:author="Caree2" w:date="2016-11-05T11:18:00Z"/>
        </w:rPr>
      </w:pPr>
    </w:p>
    <w:p w:rsidR="007628CC" w:rsidRDefault="007628CC" w:rsidP="007628CC">
      <w:pPr>
        <w:rPr>
          <w:ins w:id="1899" w:author="Caree2" w:date="2016-11-05T11:18:00Z"/>
        </w:rPr>
      </w:pPr>
      <w:ins w:id="1900" w:author="Caree2" w:date="2016-11-05T11:18:00Z">
        <w:r>
          <w:tab/>
          <w:t>public void setAddresses(Set&lt;Address&gt; addresses) {</w:t>
        </w:r>
      </w:ins>
    </w:p>
    <w:p w:rsidR="007628CC" w:rsidRDefault="007628CC" w:rsidP="007628CC">
      <w:pPr>
        <w:rPr>
          <w:ins w:id="1901" w:author="Caree2" w:date="2016-11-05T11:18:00Z"/>
        </w:rPr>
      </w:pPr>
      <w:ins w:id="1902" w:author="Caree2" w:date="2016-11-05T11:18:00Z">
        <w:r>
          <w:tab/>
        </w:r>
        <w:r>
          <w:tab/>
          <w:t>this.addresses = addresses;</w:t>
        </w:r>
      </w:ins>
    </w:p>
    <w:p w:rsidR="007628CC" w:rsidRDefault="007628CC" w:rsidP="007628CC">
      <w:pPr>
        <w:rPr>
          <w:ins w:id="1903" w:author="Caree2" w:date="2016-11-05T11:18:00Z"/>
        </w:rPr>
      </w:pPr>
      <w:ins w:id="1904" w:author="Caree2" w:date="2016-11-05T11:18:00Z">
        <w:r>
          <w:tab/>
          <w:t>}</w:t>
        </w:r>
      </w:ins>
    </w:p>
    <w:p w:rsidR="007628CC" w:rsidRDefault="007628CC" w:rsidP="007628CC">
      <w:pPr>
        <w:rPr>
          <w:ins w:id="1905" w:author="Caree2" w:date="2016-11-05T11:18:00Z"/>
        </w:rPr>
      </w:pPr>
    </w:p>
    <w:p w:rsidR="007628CC" w:rsidRDefault="007628CC" w:rsidP="007628CC">
      <w:pPr>
        <w:rPr>
          <w:ins w:id="1906" w:author="Caree2" w:date="2016-11-05T11:18:00Z"/>
        </w:rPr>
      </w:pPr>
      <w:ins w:id="1907" w:author="Caree2" w:date="2016-11-05T11:18:00Z">
        <w:r>
          <w:tab/>
          <w:t>@Override</w:t>
        </w:r>
      </w:ins>
    </w:p>
    <w:p w:rsidR="007628CC" w:rsidRDefault="007628CC" w:rsidP="007628CC">
      <w:pPr>
        <w:rPr>
          <w:ins w:id="1908" w:author="Caree2" w:date="2016-11-05T11:18:00Z"/>
        </w:rPr>
      </w:pPr>
      <w:ins w:id="1909" w:author="Caree2" w:date="2016-11-05T11:18:00Z">
        <w:r>
          <w:tab/>
          <w:t>public String toString() {</w:t>
        </w:r>
      </w:ins>
    </w:p>
    <w:p w:rsidR="007628CC" w:rsidRDefault="007628CC" w:rsidP="007628CC">
      <w:pPr>
        <w:rPr>
          <w:ins w:id="1910" w:author="Caree2" w:date="2016-11-05T11:18:00Z"/>
        </w:rPr>
      </w:pPr>
      <w:ins w:id="1911" w:author="Caree2" w:date="2016-11-05T11:18:00Z">
        <w:r>
          <w:tab/>
        </w:r>
        <w:r>
          <w:tab/>
          <w:t>return "User [id=" + id + ", firstName=" + firstName + ", lastName=" + lastName + ", creditAmount="</w:t>
        </w:r>
      </w:ins>
    </w:p>
    <w:p w:rsidR="007628CC" w:rsidRDefault="007628CC" w:rsidP="007628CC">
      <w:pPr>
        <w:rPr>
          <w:ins w:id="1912" w:author="Caree2" w:date="2016-11-05T11:18:00Z"/>
        </w:rPr>
      </w:pPr>
      <w:ins w:id="1913" w:author="Caree2" w:date="2016-11-05T11:18:00Z">
        <w:r>
          <w:tab/>
        </w:r>
        <w:r>
          <w:tab/>
        </w:r>
        <w:r>
          <w:tab/>
        </w:r>
        <w:r>
          <w:tab/>
          <w:t>+ creditAmount + ", bonusPoints=" + bonusPoints + ", memberSince=" + memberSince + ", addresses="</w:t>
        </w:r>
      </w:ins>
    </w:p>
    <w:p w:rsidR="007628CC" w:rsidRDefault="007628CC" w:rsidP="007628CC">
      <w:pPr>
        <w:rPr>
          <w:ins w:id="1914" w:author="Caree2" w:date="2016-11-05T11:18:00Z"/>
        </w:rPr>
      </w:pPr>
      <w:ins w:id="1915" w:author="Caree2" w:date="2016-11-05T11:18:00Z">
        <w:r>
          <w:tab/>
        </w:r>
        <w:r>
          <w:tab/>
        </w:r>
        <w:r>
          <w:tab/>
        </w:r>
        <w:r>
          <w:tab/>
          <w:t>+ addresses + ", rating=" + rating + "]";</w:t>
        </w:r>
      </w:ins>
    </w:p>
    <w:p w:rsidR="007628CC" w:rsidRDefault="007628CC" w:rsidP="007628CC">
      <w:pPr>
        <w:rPr>
          <w:ins w:id="1916" w:author="Caree2" w:date="2016-11-05T11:18:00Z"/>
        </w:rPr>
      </w:pPr>
      <w:ins w:id="1917" w:author="Caree2" w:date="2016-11-05T11:18:00Z">
        <w:r>
          <w:lastRenderedPageBreak/>
          <w:tab/>
          <w:t>}</w:t>
        </w:r>
      </w:ins>
    </w:p>
    <w:p w:rsidR="007628CC" w:rsidRDefault="007628CC" w:rsidP="007628CC">
      <w:pPr>
        <w:rPr>
          <w:ins w:id="1918" w:author="Caree2" w:date="2016-11-05T11:18:00Z"/>
        </w:rPr>
      </w:pPr>
    </w:p>
    <w:p w:rsidR="007628CC" w:rsidRDefault="007628CC" w:rsidP="007628CC">
      <w:pPr>
        <w:rPr>
          <w:ins w:id="1919" w:author="Caree2" w:date="2016-11-05T11:18:00Z"/>
        </w:rPr>
      </w:pPr>
      <w:ins w:id="1920" w:author="Caree2" w:date="2016-11-05T11:18:00Z">
        <w:r>
          <w:tab/>
        </w:r>
      </w:ins>
    </w:p>
    <w:p w:rsidR="00632342" w:rsidRPr="00632342" w:rsidRDefault="007628CC" w:rsidP="007628CC">
      <w:pPr>
        <w:rPr>
          <w:ins w:id="1921" w:author="Caree2" w:date="2016-10-29T13:50:00Z"/>
          <w:highlight w:val="lightGray"/>
          <w:rPrChange w:id="1922" w:author="Caree2" w:date="2016-10-29T13:56:00Z">
            <w:rPr>
              <w:ins w:id="1923" w:author="Caree2" w:date="2016-10-29T13:50:00Z"/>
            </w:rPr>
          </w:rPrChange>
        </w:rPr>
        <w:pPrChange w:id="1924" w:author="Caree2" w:date="2016-10-30T11:22:00Z">
          <w:pPr>
            <w:pStyle w:val="StyleHeading114ptBoldUnderlineLeft"/>
          </w:pPr>
        </w:pPrChange>
      </w:pPr>
      <w:ins w:id="1925" w:author="Caree2" w:date="2016-11-05T11:18:00Z">
        <w:r>
          <w:t>}</w:t>
        </w:r>
      </w:ins>
    </w:p>
    <w:p w:rsidR="00C22F37" w:rsidRDefault="00C22F37">
      <w:pPr>
        <w:rPr>
          <w:ins w:id="1926" w:author="Caree2" w:date="2016-10-29T13:57:00Z"/>
          <w:rFonts w:ascii="Times New Roman" w:hAnsi="Times New Roman"/>
          <w:b/>
          <w:bCs/>
          <w:color w:val="000000"/>
          <w:sz w:val="28"/>
          <w:szCs w:val="20"/>
        </w:rPr>
      </w:pPr>
    </w:p>
    <w:p w:rsidR="00C22F37" w:rsidRDefault="00C22F37" w:rsidP="00C22F37">
      <w:pPr>
        <w:pStyle w:val="StyleHeading114ptBoldUnderlineLeft"/>
        <w:rPr>
          <w:ins w:id="1927" w:author="Caree2" w:date="2016-10-29T13:57:00Z"/>
        </w:rPr>
      </w:pPr>
      <w:bookmarkStart w:id="1928" w:name="_Toc465593234"/>
      <w:ins w:id="1929" w:author="Caree2" w:date="2016-10-29T13:57:00Z">
        <w:r w:rsidRPr="00EA03DE">
          <w:t>1</w:t>
        </w:r>
        <w:r>
          <w:t>.</w:t>
        </w:r>
      </w:ins>
      <w:ins w:id="1930" w:author="Caree2" w:date="2016-11-05T11:20:00Z">
        <w:r w:rsidR="00F92295">
          <w:t>18</w:t>
        </w:r>
      </w:ins>
      <w:ins w:id="1931" w:author="Caree2" w:date="2016-10-29T13:57:00Z">
        <w:r>
          <w:t>–</w:t>
        </w:r>
        <w:r w:rsidRPr="00EA03DE">
          <w:t xml:space="preserve"> </w:t>
        </w:r>
        <w:r>
          <w:t xml:space="preserve">Do the following to the </w:t>
        </w:r>
      </w:ins>
      <w:ins w:id="1932" w:author="Caree2" w:date="2016-10-29T14:01:00Z">
        <w:r w:rsidR="00E279D2">
          <w:t>User</w:t>
        </w:r>
      </w:ins>
      <w:ins w:id="1933" w:author="Caree2" w:date="2016-10-29T13:57:00Z">
        <w:r>
          <w:t xml:space="preserve"> Class</w:t>
        </w:r>
        <w:bookmarkEnd w:id="1928"/>
      </w:ins>
    </w:p>
    <w:p w:rsidR="00C22F37" w:rsidRDefault="00C22F37" w:rsidP="00C22F37">
      <w:pPr>
        <w:pStyle w:val="StyleHeading114ptBoldUnderlineLeft"/>
        <w:rPr>
          <w:ins w:id="1934" w:author="Caree2" w:date="2016-10-29T13:57:00Z"/>
        </w:rPr>
      </w:pPr>
    </w:p>
    <w:p w:rsidR="00C22F37" w:rsidRDefault="00C22F37">
      <w:pPr>
        <w:pStyle w:val="ListParagraph"/>
        <w:numPr>
          <w:ilvl w:val="0"/>
          <w:numId w:val="53"/>
        </w:numPr>
        <w:rPr>
          <w:ins w:id="1935" w:author="Caree2" w:date="2016-10-29T13:58:00Z"/>
        </w:rPr>
        <w:pPrChange w:id="1936" w:author="Caree2" w:date="2016-10-29T14:00:00Z">
          <w:pPr>
            <w:pStyle w:val="h1"/>
            <w:numPr>
              <w:numId w:val="52"/>
            </w:numPr>
            <w:ind w:left="1224" w:hanging="360"/>
          </w:pPr>
        </w:pPrChange>
      </w:pPr>
      <w:ins w:id="1937" w:author="Caree2" w:date="2016-10-29T13:58:00Z">
        <w:r>
          <w:t>Create Address Class</w:t>
        </w:r>
      </w:ins>
    </w:p>
    <w:p w:rsidR="00C22F37" w:rsidRDefault="00C22F37">
      <w:pPr>
        <w:pStyle w:val="ListParagraph"/>
        <w:numPr>
          <w:ilvl w:val="0"/>
          <w:numId w:val="53"/>
        </w:numPr>
        <w:rPr>
          <w:ins w:id="1938" w:author="Caree2" w:date="2016-10-29T13:58:00Z"/>
        </w:rPr>
        <w:pPrChange w:id="1939" w:author="Caree2" w:date="2016-10-29T14:00:00Z">
          <w:pPr>
            <w:pStyle w:val="h1"/>
            <w:numPr>
              <w:numId w:val="52"/>
            </w:numPr>
            <w:ind w:left="1224" w:hanging="360"/>
          </w:pPr>
        </w:pPrChange>
      </w:pPr>
      <w:ins w:id="1940" w:author="Caree2" w:date="2016-10-29T13:58:00Z">
        <w:r>
          <w:t>Paste Code</w:t>
        </w:r>
      </w:ins>
    </w:p>
    <w:p w:rsidR="00C22F37" w:rsidRDefault="00C22F37">
      <w:pPr>
        <w:pStyle w:val="ListParagraph"/>
        <w:numPr>
          <w:ilvl w:val="0"/>
          <w:numId w:val="53"/>
        </w:numPr>
        <w:rPr>
          <w:ins w:id="1941" w:author="Caree2" w:date="2016-10-29T13:58:00Z"/>
        </w:rPr>
        <w:pPrChange w:id="1942" w:author="Caree2" w:date="2016-10-29T14:00:00Z">
          <w:pPr>
            <w:pStyle w:val="h1"/>
          </w:pPr>
        </w:pPrChange>
      </w:pPr>
      <w:ins w:id="1943" w:author="Caree2" w:date="2016-10-29T13:58:00Z">
        <w:r>
          <w:t>Press CTRL+Shift+O [Command + Shift + O in Mac] to import</w:t>
        </w:r>
      </w:ins>
    </w:p>
    <w:p w:rsidR="00C22F37" w:rsidRDefault="00C22F37">
      <w:pPr>
        <w:pStyle w:val="ListParagraph"/>
        <w:numPr>
          <w:ilvl w:val="0"/>
          <w:numId w:val="53"/>
        </w:numPr>
        <w:rPr>
          <w:ins w:id="1944" w:author="Caree2" w:date="2016-10-29T13:58:00Z"/>
        </w:rPr>
        <w:pPrChange w:id="1945" w:author="Caree2" w:date="2016-10-29T14:00:00Z">
          <w:pPr>
            <w:pStyle w:val="h1"/>
          </w:pPr>
        </w:pPrChange>
      </w:pPr>
      <w:ins w:id="1946" w:author="Caree2" w:date="2016-10-29T13:58:00Z">
        <w:r>
          <w:t>Choose java.persistence package</w:t>
        </w:r>
      </w:ins>
    </w:p>
    <w:p w:rsidR="00C22F37" w:rsidRDefault="00C22F37">
      <w:pPr>
        <w:pStyle w:val="ListParagraph"/>
        <w:numPr>
          <w:ilvl w:val="0"/>
          <w:numId w:val="53"/>
        </w:numPr>
        <w:rPr>
          <w:ins w:id="1947" w:author="Caree2" w:date="2016-10-29T14:00:00Z"/>
        </w:rPr>
        <w:pPrChange w:id="1948" w:author="Caree2" w:date="2016-10-29T14:00:00Z">
          <w:pPr>
            <w:pStyle w:val="h1"/>
          </w:pPr>
        </w:pPrChange>
      </w:pPr>
      <w:ins w:id="1949" w:author="Caree2" w:date="2016-10-29T13:58:00Z">
        <w:r>
          <w:t>Generate Getter Setter</w:t>
        </w:r>
      </w:ins>
    </w:p>
    <w:p w:rsidR="00C22F37" w:rsidRDefault="00C22F37">
      <w:pPr>
        <w:pStyle w:val="ListParagraph"/>
        <w:numPr>
          <w:ilvl w:val="0"/>
          <w:numId w:val="53"/>
        </w:numPr>
        <w:rPr>
          <w:ins w:id="1950" w:author="Caree2" w:date="2016-10-29T14:00:00Z"/>
        </w:rPr>
        <w:pPrChange w:id="1951" w:author="Caree2" w:date="2016-10-29T14:00:00Z">
          <w:pPr>
            <w:pStyle w:val="h1"/>
          </w:pPr>
        </w:pPrChange>
      </w:pPr>
      <w:ins w:id="1952" w:author="Caree2" w:date="2016-10-29T14:00:00Z">
        <w:r>
          <w:t>Generate Constructor using Fields</w:t>
        </w:r>
      </w:ins>
    </w:p>
    <w:p w:rsidR="00C22F37" w:rsidRDefault="00C22F37">
      <w:pPr>
        <w:pStyle w:val="ListParagraph"/>
        <w:numPr>
          <w:ilvl w:val="0"/>
          <w:numId w:val="53"/>
        </w:numPr>
        <w:rPr>
          <w:ins w:id="1953" w:author="Caree2" w:date="2016-10-29T13:57:00Z"/>
        </w:rPr>
        <w:pPrChange w:id="1954" w:author="Caree2" w:date="2016-10-29T14:00:00Z">
          <w:pPr>
            <w:pStyle w:val="h1"/>
          </w:pPr>
        </w:pPrChange>
      </w:pPr>
      <w:ins w:id="1955" w:author="Caree2" w:date="2016-10-29T14:00:00Z">
        <w:r>
          <w:t>Generate toString</w:t>
        </w:r>
      </w:ins>
    </w:p>
    <w:p w:rsidR="00167874" w:rsidRDefault="00167874" w:rsidP="00167874">
      <w:pPr>
        <w:pStyle w:val="StyleHeading114ptBoldUnderlineLeft"/>
        <w:rPr>
          <w:ins w:id="1956" w:author="Caree2" w:date="2016-10-29T13:57:00Z"/>
        </w:rPr>
      </w:pPr>
    </w:p>
    <w:p w:rsidR="00785B53" w:rsidRDefault="00785B53" w:rsidP="00785B53">
      <w:pPr>
        <w:pStyle w:val="StyleHeading114ptBoldUnderlineLeft"/>
        <w:rPr>
          <w:ins w:id="1957" w:author="Caree2" w:date="2016-10-29T14:01:00Z"/>
        </w:rPr>
      </w:pPr>
      <w:bookmarkStart w:id="1958" w:name="_Toc465593235"/>
      <w:ins w:id="1959" w:author="Caree2" w:date="2016-10-29T14:01:00Z">
        <w:r w:rsidRPr="00EA03DE">
          <w:t>1</w:t>
        </w:r>
        <w:r>
          <w:t>.1</w:t>
        </w:r>
      </w:ins>
      <w:ins w:id="1960" w:author="Caree2" w:date="2016-10-30T11:29:00Z">
        <w:r w:rsidR="00E377FF">
          <w:t>8</w:t>
        </w:r>
      </w:ins>
      <w:ins w:id="1961" w:author="Caree2" w:date="2016-10-29T14:01:00Z">
        <w:r>
          <w:t>–</w:t>
        </w:r>
        <w:r w:rsidRPr="00EA03DE">
          <w:t xml:space="preserve"> </w:t>
        </w:r>
        <w:r>
          <w:t>Create the Address Domain class in the domain package</w:t>
        </w:r>
        <w:bookmarkEnd w:id="1958"/>
      </w:ins>
    </w:p>
    <w:p w:rsidR="00C22F37" w:rsidRDefault="00C22F37" w:rsidP="00167874">
      <w:pPr>
        <w:pStyle w:val="StyleHeading114ptBoldUnderlineLeft"/>
        <w:rPr>
          <w:ins w:id="1962" w:author="Caree2" w:date="2016-10-29T13:50:00Z"/>
        </w:rPr>
      </w:pPr>
    </w:p>
    <w:p w:rsidR="00F92295" w:rsidRDefault="00F92295" w:rsidP="00F92295">
      <w:pPr>
        <w:rPr>
          <w:ins w:id="1963" w:author="Caree2" w:date="2016-11-05T11:21:00Z"/>
        </w:rPr>
      </w:pPr>
      <w:ins w:id="1964" w:author="Caree2" w:date="2016-11-05T11:21:00Z">
        <w:r>
          <w:t>package com.rollingstone.domain;</w:t>
        </w:r>
      </w:ins>
    </w:p>
    <w:p w:rsidR="00F92295" w:rsidRDefault="00F92295" w:rsidP="00F92295">
      <w:pPr>
        <w:rPr>
          <w:ins w:id="1965" w:author="Caree2" w:date="2016-11-05T11:21:00Z"/>
        </w:rPr>
      </w:pPr>
    </w:p>
    <w:p w:rsidR="00F92295" w:rsidRDefault="00F92295" w:rsidP="00F92295">
      <w:pPr>
        <w:rPr>
          <w:ins w:id="1966" w:author="Caree2" w:date="2016-11-05T11:21:00Z"/>
        </w:rPr>
      </w:pPr>
      <w:ins w:id="1967" w:author="Caree2" w:date="2016-11-05T11:21:00Z">
        <w:r>
          <w:t>import javax.persistence.Column;</w:t>
        </w:r>
      </w:ins>
    </w:p>
    <w:p w:rsidR="00F92295" w:rsidRDefault="00F92295" w:rsidP="00F92295">
      <w:pPr>
        <w:rPr>
          <w:ins w:id="1968" w:author="Caree2" w:date="2016-11-05T11:21:00Z"/>
        </w:rPr>
      </w:pPr>
      <w:ins w:id="1969" w:author="Caree2" w:date="2016-11-05T11:21:00Z">
        <w:r>
          <w:t>import javax.persistence.Entity;</w:t>
        </w:r>
      </w:ins>
    </w:p>
    <w:p w:rsidR="00F92295" w:rsidRDefault="00F92295" w:rsidP="00F92295">
      <w:pPr>
        <w:rPr>
          <w:ins w:id="1970" w:author="Caree2" w:date="2016-11-05T11:21:00Z"/>
        </w:rPr>
      </w:pPr>
      <w:ins w:id="1971" w:author="Caree2" w:date="2016-11-05T11:21:00Z">
        <w:r>
          <w:t>import javax.persistence.FetchType;</w:t>
        </w:r>
      </w:ins>
    </w:p>
    <w:p w:rsidR="00F92295" w:rsidRDefault="00F92295" w:rsidP="00F92295">
      <w:pPr>
        <w:rPr>
          <w:ins w:id="1972" w:author="Caree2" w:date="2016-11-05T11:21:00Z"/>
        </w:rPr>
      </w:pPr>
      <w:ins w:id="1973" w:author="Caree2" w:date="2016-11-05T11:21:00Z">
        <w:r>
          <w:t>import javax.persistence.GeneratedValue;</w:t>
        </w:r>
      </w:ins>
    </w:p>
    <w:p w:rsidR="00F92295" w:rsidRDefault="00F92295" w:rsidP="00F92295">
      <w:pPr>
        <w:rPr>
          <w:ins w:id="1974" w:author="Caree2" w:date="2016-11-05T11:21:00Z"/>
        </w:rPr>
      </w:pPr>
      <w:ins w:id="1975" w:author="Caree2" w:date="2016-11-05T11:21:00Z">
        <w:r>
          <w:t>import javax.persistence.GenerationType;</w:t>
        </w:r>
      </w:ins>
    </w:p>
    <w:p w:rsidR="00F92295" w:rsidRDefault="00F92295" w:rsidP="00F92295">
      <w:pPr>
        <w:rPr>
          <w:ins w:id="1976" w:author="Caree2" w:date="2016-11-05T11:21:00Z"/>
        </w:rPr>
      </w:pPr>
      <w:ins w:id="1977" w:author="Caree2" w:date="2016-11-05T11:21:00Z">
        <w:r>
          <w:t>import javax.persistence.Id;</w:t>
        </w:r>
      </w:ins>
    </w:p>
    <w:p w:rsidR="00F92295" w:rsidRDefault="00F92295" w:rsidP="00F92295">
      <w:pPr>
        <w:rPr>
          <w:ins w:id="1978" w:author="Caree2" w:date="2016-11-05T11:21:00Z"/>
        </w:rPr>
      </w:pPr>
      <w:ins w:id="1979" w:author="Caree2" w:date="2016-11-05T11:21:00Z">
        <w:r>
          <w:t>import javax.persistence.JoinColumn;</w:t>
        </w:r>
      </w:ins>
    </w:p>
    <w:p w:rsidR="00F92295" w:rsidRDefault="00F92295" w:rsidP="00F92295">
      <w:pPr>
        <w:rPr>
          <w:ins w:id="1980" w:author="Caree2" w:date="2016-11-05T11:21:00Z"/>
        </w:rPr>
      </w:pPr>
      <w:ins w:id="1981" w:author="Caree2" w:date="2016-11-05T11:21:00Z">
        <w:r>
          <w:t>import javax.persistence.ManyToOne;</w:t>
        </w:r>
      </w:ins>
    </w:p>
    <w:p w:rsidR="00F92295" w:rsidRDefault="00F92295" w:rsidP="00F92295">
      <w:pPr>
        <w:rPr>
          <w:ins w:id="1982" w:author="Caree2" w:date="2016-11-05T11:21:00Z"/>
        </w:rPr>
      </w:pPr>
      <w:ins w:id="1983" w:author="Caree2" w:date="2016-11-05T11:21:00Z">
        <w:r>
          <w:t>import javax.persistence.Table;</w:t>
        </w:r>
      </w:ins>
    </w:p>
    <w:p w:rsidR="00F92295" w:rsidRDefault="00F92295" w:rsidP="00F92295">
      <w:pPr>
        <w:rPr>
          <w:ins w:id="1984" w:author="Caree2" w:date="2016-11-05T11:21:00Z"/>
        </w:rPr>
      </w:pPr>
      <w:ins w:id="1985" w:author="Caree2" w:date="2016-11-05T11:21:00Z">
        <w:r>
          <w:t>import javax.xml.bind.annotation.XmlAccessType;</w:t>
        </w:r>
      </w:ins>
    </w:p>
    <w:p w:rsidR="00F92295" w:rsidRDefault="00F92295" w:rsidP="00F92295">
      <w:pPr>
        <w:rPr>
          <w:ins w:id="1986" w:author="Caree2" w:date="2016-11-05T11:21:00Z"/>
        </w:rPr>
      </w:pPr>
      <w:ins w:id="1987" w:author="Caree2" w:date="2016-11-05T11:21:00Z">
        <w:r>
          <w:t>import javax.xml.bind.annotation.XmlAccessorType;</w:t>
        </w:r>
      </w:ins>
    </w:p>
    <w:p w:rsidR="00F92295" w:rsidRDefault="00F92295" w:rsidP="00F92295">
      <w:pPr>
        <w:rPr>
          <w:ins w:id="1988" w:author="Caree2" w:date="2016-11-05T11:21:00Z"/>
        </w:rPr>
      </w:pPr>
      <w:ins w:id="1989" w:author="Caree2" w:date="2016-11-05T11:21:00Z">
        <w:r>
          <w:t>import javax.xml.bind.annotation.XmlRootElement;</w:t>
        </w:r>
      </w:ins>
    </w:p>
    <w:p w:rsidR="00F92295" w:rsidRDefault="00F92295" w:rsidP="00F92295">
      <w:pPr>
        <w:rPr>
          <w:ins w:id="1990" w:author="Caree2" w:date="2016-11-05T11:21:00Z"/>
        </w:rPr>
      </w:pPr>
    </w:p>
    <w:p w:rsidR="00F92295" w:rsidRDefault="00F92295" w:rsidP="00F92295">
      <w:pPr>
        <w:rPr>
          <w:ins w:id="1991" w:author="Caree2" w:date="2016-11-05T11:21:00Z"/>
        </w:rPr>
      </w:pPr>
      <w:ins w:id="1992" w:author="Caree2" w:date="2016-11-05T11:21:00Z">
        <w:r>
          <w:t>import com.fasterxml.jackson.annotation.JsonBackReference;</w:t>
        </w:r>
      </w:ins>
    </w:p>
    <w:p w:rsidR="00F92295" w:rsidRDefault="00F92295" w:rsidP="00F92295">
      <w:pPr>
        <w:rPr>
          <w:ins w:id="1993" w:author="Caree2" w:date="2016-11-05T11:21:00Z"/>
        </w:rPr>
      </w:pPr>
    </w:p>
    <w:p w:rsidR="00F92295" w:rsidRDefault="00F92295" w:rsidP="00F92295">
      <w:pPr>
        <w:rPr>
          <w:ins w:id="1994" w:author="Caree2" w:date="2016-11-05T11:21:00Z"/>
        </w:rPr>
      </w:pPr>
      <w:ins w:id="1995" w:author="Caree2" w:date="2016-11-05T11:21:00Z">
        <w:r>
          <w:t>@Entity</w:t>
        </w:r>
      </w:ins>
    </w:p>
    <w:p w:rsidR="00F92295" w:rsidRDefault="00F92295" w:rsidP="00F92295">
      <w:pPr>
        <w:rPr>
          <w:ins w:id="1996" w:author="Caree2" w:date="2016-11-05T11:21:00Z"/>
        </w:rPr>
      </w:pPr>
      <w:ins w:id="1997" w:author="Caree2" w:date="2016-11-05T11:21:00Z">
        <w:r>
          <w:t>@Table(name = "ecomm_address")</w:t>
        </w:r>
      </w:ins>
    </w:p>
    <w:p w:rsidR="00F92295" w:rsidRDefault="00F92295" w:rsidP="00F92295">
      <w:pPr>
        <w:rPr>
          <w:ins w:id="1998" w:author="Caree2" w:date="2016-11-05T11:21:00Z"/>
        </w:rPr>
      </w:pPr>
      <w:ins w:id="1999" w:author="Caree2" w:date="2016-11-05T11:21:00Z">
        <w:r>
          <w:t>@XmlRootElement</w:t>
        </w:r>
      </w:ins>
    </w:p>
    <w:p w:rsidR="00F92295" w:rsidRDefault="00F92295" w:rsidP="00F92295">
      <w:pPr>
        <w:rPr>
          <w:ins w:id="2000" w:author="Caree2" w:date="2016-11-05T11:21:00Z"/>
        </w:rPr>
      </w:pPr>
      <w:ins w:id="2001" w:author="Caree2" w:date="2016-11-05T11:21:00Z">
        <w:r>
          <w:t>@XmlAccessorType(XmlAccessType.FIELD)</w:t>
        </w:r>
      </w:ins>
    </w:p>
    <w:p w:rsidR="00F92295" w:rsidRDefault="00F92295" w:rsidP="00F92295">
      <w:pPr>
        <w:rPr>
          <w:ins w:id="2002" w:author="Caree2" w:date="2016-11-05T11:21:00Z"/>
        </w:rPr>
      </w:pPr>
      <w:ins w:id="2003" w:author="Caree2" w:date="2016-11-05T11:21:00Z">
        <w:r>
          <w:t>public class Address {</w:t>
        </w:r>
      </w:ins>
    </w:p>
    <w:p w:rsidR="00F92295" w:rsidRDefault="00F92295" w:rsidP="00F92295">
      <w:pPr>
        <w:rPr>
          <w:ins w:id="2004" w:author="Caree2" w:date="2016-11-05T11:21:00Z"/>
        </w:rPr>
      </w:pPr>
    </w:p>
    <w:p w:rsidR="00F92295" w:rsidRDefault="00F92295" w:rsidP="00F92295">
      <w:pPr>
        <w:rPr>
          <w:ins w:id="2005" w:author="Caree2" w:date="2016-11-05T11:21:00Z"/>
        </w:rPr>
      </w:pPr>
      <w:ins w:id="2006" w:author="Caree2" w:date="2016-11-05T11:21:00Z">
        <w:r>
          <w:tab/>
          <w:t>@Id</w:t>
        </w:r>
      </w:ins>
    </w:p>
    <w:p w:rsidR="00F92295" w:rsidRDefault="00F92295" w:rsidP="00F92295">
      <w:pPr>
        <w:rPr>
          <w:ins w:id="2007" w:author="Caree2" w:date="2016-11-05T11:21:00Z"/>
        </w:rPr>
      </w:pPr>
      <w:ins w:id="2008" w:author="Caree2" w:date="2016-11-05T11:21:00Z">
        <w:r>
          <w:tab/>
          <w:t>@GeneratedValue(strategy = GenerationType.AUTO)</w:t>
        </w:r>
      </w:ins>
    </w:p>
    <w:p w:rsidR="00F92295" w:rsidRDefault="00F92295" w:rsidP="00F92295">
      <w:pPr>
        <w:rPr>
          <w:ins w:id="2009" w:author="Caree2" w:date="2016-11-05T11:21:00Z"/>
        </w:rPr>
      </w:pPr>
      <w:ins w:id="2010" w:author="Caree2" w:date="2016-11-05T11:21:00Z">
        <w:r>
          <w:tab/>
          <w:t>private long id;</w:t>
        </w:r>
      </w:ins>
    </w:p>
    <w:p w:rsidR="00F92295" w:rsidRDefault="00F92295" w:rsidP="00F92295">
      <w:pPr>
        <w:rPr>
          <w:ins w:id="2011" w:author="Caree2" w:date="2016-11-05T11:21:00Z"/>
        </w:rPr>
      </w:pPr>
    </w:p>
    <w:p w:rsidR="00F92295" w:rsidRDefault="00F92295" w:rsidP="00F92295">
      <w:pPr>
        <w:rPr>
          <w:ins w:id="2012" w:author="Caree2" w:date="2016-11-05T11:21:00Z"/>
        </w:rPr>
      </w:pPr>
      <w:ins w:id="2013" w:author="Caree2" w:date="2016-11-05T11:21:00Z">
        <w:r>
          <w:tab/>
          <w:t>@Column(nullable = false)</w:t>
        </w:r>
      </w:ins>
    </w:p>
    <w:p w:rsidR="00F92295" w:rsidRDefault="00F92295" w:rsidP="00F92295">
      <w:pPr>
        <w:rPr>
          <w:ins w:id="2014" w:author="Caree2" w:date="2016-11-05T11:21:00Z"/>
        </w:rPr>
      </w:pPr>
      <w:ins w:id="2015" w:author="Caree2" w:date="2016-11-05T11:21:00Z">
        <w:r>
          <w:lastRenderedPageBreak/>
          <w:tab/>
          <w:t>private String streetAddress;</w:t>
        </w:r>
      </w:ins>
    </w:p>
    <w:p w:rsidR="00F92295" w:rsidRDefault="00F92295" w:rsidP="00F92295">
      <w:pPr>
        <w:rPr>
          <w:ins w:id="2016" w:author="Caree2" w:date="2016-11-05T11:21:00Z"/>
        </w:rPr>
      </w:pPr>
    </w:p>
    <w:p w:rsidR="00F92295" w:rsidRDefault="00F92295" w:rsidP="00F92295">
      <w:pPr>
        <w:rPr>
          <w:ins w:id="2017" w:author="Caree2" w:date="2016-11-05T11:21:00Z"/>
        </w:rPr>
      </w:pPr>
      <w:ins w:id="2018" w:author="Caree2" w:date="2016-11-05T11:21:00Z">
        <w:r>
          <w:tab/>
          <w:t>@Column(nullable = false)</w:t>
        </w:r>
      </w:ins>
    </w:p>
    <w:p w:rsidR="00F92295" w:rsidRDefault="00F92295" w:rsidP="00F92295">
      <w:pPr>
        <w:rPr>
          <w:ins w:id="2019" w:author="Caree2" w:date="2016-11-05T11:21:00Z"/>
        </w:rPr>
      </w:pPr>
      <w:ins w:id="2020" w:author="Caree2" w:date="2016-11-05T11:21:00Z">
        <w:r>
          <w:tab/>
          <w:t>private String state;</w:t>
        </w:r>
      </w:ins>
    </w:p>
    <w:p w:rsidR="00F92295" w:rsidRDefault="00F92295" w:rsidP="00F92295">
      <w:pPr>
        <w:rPr>
          <w:ins w:id="2021" w:author="Caree2" w:date="2016-11-05T11:21:00Z"/>
        </w:rPr>
      </w:pPr>
    </w:p>
    <w:p w:rsidR="00F92295" w:rsidRDefault="00F92295" w:rsidP="00F92295">
      <w:pPr>
        <w:rPr>
          <w:ins w:id="2022" w:author="Caree2" w:date="2016-11-05T11:21:00Z"/>
        </w:rPr>
      </w:pPr>
      <w:ins w:id="2023" w:author="Caree2" w:date="2016-11-05T11:21:00Z">
        <w:r>
          <w:tab/>
          <w:t>@Column(nullable = false)</w:t>
        </w:r>
      </w:ins>
    </w:p>
    <w:p w:rsidR="00F92295" w:rsidRDefault="00F92295" w:rsidP="00F92295">
      <w:pPr>
        <w:rPr>
          <w:ins w:id="2024" w:author="Caree2" w:date="2016-11-05T11:21:00Z"/>
        </w:rPr>
      </w:pPr>
      <w:ins w:id="2025" w:author="Caree2" w:date="2016-11-05T11:21:00Z">
        <w:r>
          <w:tab/>
          <w:t>private String city;</w:t>
        </w:r>
      </w:ins>
    </w:p>
    <w:p w:rsidR="00F92295" w:rsidRDefault="00F92295" w:rsidP="00F92295">
      <w:pPr>
        <w:rPr>
          <w:ins w:id="2026" w:author="Caree2" w:date="2016-11-05T11:21:00Z"/>
        </w:rPr>
      </w:pPr>
    </w:p>
    <w:p w:rsidR="00F92295" w:rsidRDefault="00F92295" w:rsidP="00F92295">
      <w:pPr>
        <w:rPr>
          <w:ins w:id="2027" w:author="Caree2" w:date="2016-11-05T11:21:00Z"/>
        </w:rPr>
      </w:pPr>
      <w:ins w:id="2028" w:author="Caree2" w:date="2016-11-05T11:21:00Z">
        <w:r>
          <w:tab/>
          <w:t>@Column(nullable = false)</w:t>
        </w:r>
      </w:ins>
    </w:p>
    <w:p w:rsidR="00F92295" w:rsidRDefault="00F92295" w:rsidP="00F92295">
      <w:pPr>
        <w:rPr>
          <w:ins w:id="2029" w:author="Caree2" w:date="2016-11-05T11:21:00Z"/>
        </w:rPr>
      </w:pPr>
      <w:ins w:id="2030" w:author="Caree2" w:date="2016-11-05T11:21:00Z">
        <w:r>
          <w:tab/>
          <w:t>private String zipCode;</w:t>
        </w:r>
      </w:ins>
    </w:p>
    <w:p w:rsidR="00F92295" w:rsidRDefault="00F92295" w:rsidP="00F92295">
      <w:pPr>
        <w:rPr>
          <w:ins w:id="2031" w:author="Caree2" w:date="2016-11-05T11:21:00Z"/>
        </w:rPr>
      </w:pPr>
    </w:p>
    <w:p w:rsidR="00F92295" w:rsidRDefault="00F92295" w:rsidP="00F92295">
      <w:pPr>
        <w:rPr>
          <w:ins w:id="2032" w:author="Caree2" w:date="2016-11-05T11:21:00Z"/>
        </w:rPr>
      </w:pPr>
      <w:ins w:id="2033" w:author="Caree2" w:date="2016-11-05T11:21:00Z">
        <w:r>
          <w:tab/>
          <w:t>@Column(nullable = false)</w:t>
        </w:r>
      </w:ins>
    </w:p>
    <w:p w:rsidR="00F92295" w:rsidRDefault="00F92295" w:rsidP="00F92295">
      <w:pPr>
        <w:rPr>
          <w:ins w:id="2034" w:author="Caree2" w:date="2016-11-05T11:21:00Z"/>
        </w:rPr>
      </w:pPr>
      <w:ins w:id="2035" w:author="Caree2" w:date="2016-11-05T11:21:00Z">
        <w:r>
          <w:tab/>
          <w:t>private String country;</w:t>
        </w:r>
      </w:ins>
    </w:p>
    <w:p w:rsidR="00F92295" w:rsidRDefault="00F92295" w:rsidP="00F92295">
      <w:pPr>
        <w:rPr>
          <w:ins w:id="2036" w:author="Caree2" w:date="2016-11-05T11:21:00Z"/>
        </w:rPr>
      </w:pPr>
    </w:p>
    <w:p w:rsidR="00F92295" w:rsidRDefault="00F92295" w:rsidP="00F92295">
      <w:pPr>
        <w:rPr>
          <w:ins w:id="2037" w:author="Caree2" w:date="2016-11-05T11:21:00Z"/>
        </w:rPr>
      </w:pPr>
      <w:ins w:id="2038" w:author="Caree2" w:date="2016-11-05T11:21:00Z">
        <w:r>
          <w:tab/>
          <w:t>@ManyToOne(fetch = FetchType.LAZY)</w:t>
        </w:r>
      </w:ins>
    </w:p>
    <w:p w:rsidR="00F92295" w:rsidRDefault="00F92295" w:rsidP="00F92295">
      <w:pPr>
        <w:rPr>
          <w:ins w:id="2039" w:author="Caree2" w:date="2016-11-05T11:21:00Z"/>
        </w:rPr>
      </w:pPr>
      <w:ins w:id="2040" w:author="Caree2" w:date="2016-11-05T11:21:00Z">
        <w:r>
          <w:tab/>
          <w:t>@JoinColumn(name = "USER_ID", nullable = false)</w:t>
        </w:r>
      </w:ins>
    </w:p>
    <w:p w:rsidR="00F92295" w:rsidRDefault="00F92295" w:rsidP="00F92295">
      <w:pPr>
        <w:rPr>
          <w:ins w:id="2041" w:author="Caree2" w:date="2016-11-05T11:21:00Z"/>
        </w:rPr>
      </w:pPr>
      <w:ins w:id="2042" w:author="Caree2" w:date="2016-11-05T11:21:00Z">
        <w:r>
          <w:tab/>
          <w:t>@JsonBackReference</w:t>
        </w:r>
      </w:ins>
    </w:p>
    <w:p w:rsidR="00F92295" w:rsidRDefault="00F92295" w:rsidP="00F92295">
      <w:pPr>
        <w:rPr>
          <w:ins w:id="2043" w:author="Caree2" w:date="2016-11-05T11:21:00Z"/>
        </w:rPr>
      </w:pPr>
      <w:ins w:id="2044" w:author="Caree2" w:date="2016-11-05T11:21:00Z">
        <w:r>
          <w:tab/>
          <w:t>User user;</w:t>
        </w:r>
      </w:ins>
    </w:p>
    <w:p w:rsidR="00F92295" w:rsidRDefault="00F92295" w:rsidP="00F92295">
      <w:pPr>
        <w:rPr>
          <w:ins w:id="2045" w:author="Caree2" w:date="2016-11-05T11:21:00Z"/>
        </w:rPr>
      </w:pPr>
    </w:p>
    <w:p w:rsidR="00F92295" w:rsidRDefault="00F92295" w:rsidP="00F92295">
      <w:pPr>
        <w:rPr>
          <w:ins w:id="2046" w:author="Caree2" w:date="2016-11-05T11:21:00Z"/>
        </w:rPr>
      </w:pPr>
      <w:ins w:id="2047" w:author="Caree2" w:date="2016-11-05T11:21:00Z">
        <w:r>
          <w:tab/>
          <w:t>public Address() {</w:t>
        </w:r>
      </w:ins>
    </w:p>
    <w:p w:rsidR="00F92295" w:rsidRDefault="00F92295" w:rsidP="00F92295">
      <w:pPr>
        <w:rPr>
          <w:ins w:id="2048" w:author="Caree2" w:date="2016-11-05T11:21:00Z"/>
        </w:rPr>
      </w:pPr>
    </w:p>
    <w:p w:rsidR="00F92295" w:rsidRDefault="00F92295" w:rsidP="00F92295">
      <w:pPr>
        <w:rPr>
          <w:ins w:id="2049" w:author="Caree2" w:date="2016-11-05T11:21:00Z"/>
        </w:rPr>
      </w:pPr>
      <w:ins w:id="2050" w:author="Caree2" w:date="2016-11-05T11:21:00Z">
        <w:r>
          <w:tab/>
          <w:t>}</w:t>
        </w:r>
      </w:ins>
    </w:p>
    <w:p w:rsidR="00F92295" w:rsidRDefault="00F92295" w:rsidP="00F92295">
      <w:pPr>
        <w:rPr>
          <w:ins w:id="2051" w:author="Caree2" w:date="2016-11-05T11:21:00Z"/>
        </w:rPr>
      </w:pPr>
    </w:p>
    <w:p w:rsidR="00F92295" w:rsidRDefault="00F92295" w:rsidP="00F92295">
      <w:pPr>
        <w:rPr>
          <w:ins w:id="2052" w:author="Caree2" w:date="2016-11-05T11:21:00Z"/>
        </w:rPr>
      </w:pPr>
      <w:ins w:id="2053" w:author="Caree2" w:date="2016-11-05T11:21:00Z">
        <w:r>
          <w:tab/>
          <w:t>public Address(String streetAddress, String state, String city, String zipCode, String country, User user) {</w:t>
        </w:r>
      </w:ins>
    </w:p>
    <w:p w:rsidR="00F92295" w:rsidRDefault="00F92295" w:rsidP="00F92295">
      <w:pPr>
        <w:rPr>
          <w:ins w:id="2054" w:author="Caree2" w:date="2016-11-05T11:21:00Z"/>
        </w:rPr>
      </w:pPr>
      <w:ins w:id="2055" w:author="Caree2" w:date="2016-11-05T11:21:00Z">
        <w:r>
          <w:tab/>
        </w:r>
        <w:r>
          <w:tab/>
          <w:t>super();</w:t>
        </w:r>
      </w:ins>
    </w:p>
    <w:p w:rsidR="00F92295" w:rsidRDefault="00F92295" w:rsidP="00F92295">
      <w:pPr>
        <w:rPr>
          <w:ins w:id="2056" w:author="Caree2" w:date="2016-11-05T11:21:00Z"/>
        </w:rPr>
      </w:pPr>
      <w:ins w:id="2057" w:author="Caree2" w:date="2016-11-05T11:21:00Z">
        <w:r>
          <w:tab/>
        </w:r>
        <w:r>
          <w:tab/>
          <w:t>this.streetAddress = streetAddress;</w:t>
        </w:r>
      </w:ins>
    </w:p>
    <w:p w:rsidR="00F92295" w:rsidRDefault="00F92295" w:rsidP="00F92295">
      <w:pPr>
        <w:rPr>
          <w:ins w:id="2058" w:author="Caree2" w:date="2016-11-05T11:21:00Z"/>
        </w:rPr>
      </w:pPr>
      <w:ins w:id="2059" w:author="Caree2" w:date="2016-11-05T11:21:00Z">
        <w:r>
          <w:tab/>
        </w:r>
        <w:r>
          <w:tab/>
          <w:t>this.state = state;</w:t>
        </w:r>
      </w:ins>
    </w:p>
    <w:p w:rsidR="00F92295" w:rsidRDefault="00F92295" w:rsidP="00F92295">
      <w:pPr>
        <w:rPr>
          <w:ins w:id="2060" w:author="Caree2" w:date="2016-11-05T11:21:00Z"/>
        </w:rPr>
      </w:pPr>
      <w:ins w:id="2061" w:author="Caree2" w:date="2016-11-05T11:21:00Z">
        <w:r>
          <w:tab/>
        </w:r>
        <w:r>
          <w:tab/>
          <w:t>this.city = city;</w:t>
        </w:r>
      </w:ins>
    </w:p>
    <w:p w:rsidR="00F92295" w:rsidRDefault="00F92295" w:rsidP="00F92295">
      <w:pPr>
        <w:rPr>
          <w:ins w:id="2062" w:author="Caree2" w:date="2016-11-05T11:21:00Z"/>
        </w:rPr>
      </w:pPr>
      <w:ins w:id="2063" w:author="Caree2" w:date="2016-11-05T11:21:00Z">
        <w:r>
          <w:tab/>
        </w:r>
        <w:r>
          <w:tab/>
          <w:t>this.zipCode = zipCode;</w:t>
        </w:r>
      </w:ins>
    </w:p>
    <w:p w:rsidR="00F92295" w:rsidRDefault="00F92295" w:rsidP="00F92295">
      <w:pPr>
        <w:rPr>
          <w:ins w:id="2064" w:author="Caree2" w:date="2016-11-05T11:21:00Z"/>
        </w:rPr>
      </w:pPr>
      <w:ins w:id="2065" w:author="Caree2" w:date="2016-11-05T11:21:00Z">
        <w:r>
          <w:tab/>
        </w:r>
        <w:r>
          <w:tab/>
          <w:t>this.country = country;</w:t>
        </w:r>
      </w:ins>
    </w:p>
    <w:p w:rsidR="00F92295" w:rsidRDefault="00F92295" w:rsidP="00F92295">
      <w:pPr>
        <w:rPr>
          <w:ins w:id="2066" w:author="Caree2" w:date="2016-11-05T11:21:00Z"/>
        </w:rPr>
      </w:pPr>
      <w:ins w:id="2067" w:author="Caree2" w:date="2016-11-05T11:21:00Z">
        <w:r>
          <w:tab/>
        </w:r>
        <w:r>
          <w:tab/>
          <w:t>this.user = user;</w:t>
        </w:r>
      </w:ins>
    </w:p>
    <w:p w:rsidR="00F92295" w:rsidRDefault="00F92295" w:rsidP="00F92295">
      <w:pPr>
        <w:rPr>
          <w:ins w:id="2068" w:author="Caree2" w:date="2016-11-05T11:21:00Z"/>
        </w:rPr>
      </w:pPr>
      <w:ins w:id="2069" w:author="Caree2" w:date="2016-11-05T11:21:00Z">
        <w:r>
          <w:tab/>
          <w:t>}</w:t>
        </w:r>
      </w:ins>
    </w:p>
    <w:p w:rsidR="00F92295" w:rsidRDefault="00F92295" w:rsidP="00F92295">
      <w:pPr>
        <w:rPr>
          <w:ins w:id="2070" w:author="Caree2" w:date="2016-11-05T11:21:00Z"/>
        </w:rPr>
      </w:pPr>
    </w:p>
    <w:p w:rsidR="00F92295" w:rsidRDefault="00F92295" w:rsidP="00F92295">
      <w:pPr>
        <w:rPr>
          <w:ins w:id="2071" w:author="Caree2" w:date="2016-11-05T11:21:00Z"/>
        </w:rPr>
      </w:pPr>
      <w:ins w:id="2072" w:author="Caree2" w:date="2016-11-05T11:21:00Z">
        <w:r>
          <w:tab/>
          <w:t>public User getUser() {</w:t>
        </w:r>
      </w:ins>
    </w:p>
    <w:p w:rsidR="00F92295" w:rsidRDefault="00F92295" w:rsidP="00F92295">
      <w:pPr>
        <w:rPr>
          <w:ins w:id="2073" w:author="Caree2" w:date="2016-11-05T11:21:00Z"/>
        </w:rPr>
      </w:pPr>
      <w:ins w:id="2074" w:author="Caree2" w:date="2016-11-05T11:21:00Z">
        <w:r>
          <w:tab/>
        </w:r>
        <w:r>
          <w:tab/>
          <w:t>return user;</w:t>
        </w:r>
      </w:ins>
    </w:p>
    <w:p w:rsidR="00F92295" w:rsidRDefault="00F92295" w:rsidP="00F92295">
      <w:pPr>
        <w:rPr>
          <w:ins w:id="2075" w:author="Caree2" w:date="2016-11-05T11:21:00Z"/>
        </w:rPr>
      </w:pPr>
      <w:ins w:id="2076" w:author="Caree2" w:date="2016-11-05T11:21:00Z">
        <w:r>
          <w:tab/>
          <w:t>}</w:t>
        </w:r>
      </w:ins>
    </w:p>
    <w:p w:rsidR="00F92295" w:rsidRDefault="00F92295" w:rsidP="00F92295">
      <w:pPr>
        <w:rPr>
          <w:ins w:id="2077" w:author="Caree2" w:date="2016-11-05T11:21:00Z"/>
        </w:rPr>
      </w:pPr>
    </w:p>
    <w:p w:rsidR="00F92295" w:rsidRDefault="00F92295" w:rsidP="00F92295">
      <w:pPr>
        <w:rPr>
          <w:ins w:id="2078" w:author="Caree2" w:date="2016-11-05T11:21:00Z"/>
        </w:rPr>
      </w:pPr>
      <w:ins w:id="2079" w:author="Caree2" w:date="2016-11-05T11:21:00Z">
        <w:r>
          <w:tab/>
          <w:t>public void setUser(User user) {</w:t>
        </w:r>
      </w:ins>
    </w:p>
    <w:p w:rsidR="00F92295" w:rsidRDefault="00F92295" w:rsidP="00F92295">
      <w:pPr>
        <w:rPr>
          <w:ins w:id="2080" w:author="Caree2" w:date="2016-11-05T11:21:00Z"/>
        </w:rPr>
      </w:pPr>
      <w:ins w:id="2081" w:author="Caree2" w:date="2016-11-05T11:21:00Z">
        <w:r>
          <w:tab/>
        </w:r>
        <w:r>
          <w:tab/>
          <w:t>this.user = user;</w:t>
        </w:r>
      </w:ins>
    </w:p>
    <w:p w:rsidR="00F92295" w:rsidRDefault="00F92295" w:rsidP="00F92295">
      <w:pPr>
        <w:rPr>
          <w:ins w:id="2082" w:author="Caree2" w:date="2016-11-05T11:21:00Z"/>
        </w:rPr>
      </w:pPr>
      <w:ins w:id="2083" w:author="Caree2" w:date="2016-11-05T11:21:00Z">
        <w:r>
          <w:tab/>
          <w:t>}</w:t>
        </w:r>
      </w:ins>
    </w:p>
    <w:p w:rsidR="00F92295" w:rsidRDefault="00F92295" w:rsidP="00F92295">
      <w:pPr>
        <w:rPr>
          <w:ins w:id="2084" w:author="Caree2" w:date="2016-11-05T11:21:00Z"/>
        </w:rPr>
      </w:pPr>
    </w:p>
    <w:p w:rsidR="00F92295" w:rsidRDefault="00F92295" w:rsidP="00F92295">
      <w:pPr>
        <w:rPr>
          <w:ins w:id="2085" w:author="Caree2" w:date="2016-11-05T11:21:00Z"/>
        </w:rPr>
      </w:pPr>
      <w:ins w:id="2086" w:author="Caree2" w:date="2016-11-05T11:21:00Z">
        <w:r>
          <w:tab/>
          <w:t>public long getId() {</w:t>
        </w:r>
      </w:ins>
    </w:p>
    <w:p w:rsidR="00F92295" w:rsidRDefault="00F92295" w:rsidP="00F92295">
      <w:pPr>
        <w:rPr>
          <w:ins w:id="2087" w:author="Caree2" w:date="2016-11-05T11:21:00Z"/>
        </w:rPr>
      </w:pPr>
      <w:ins w:id="2088" w:author="Caree2" w:date="2016-11-05T11:21:00Z">
        <w:r>
          <w:tab/>
        </w:r>
        <w:r>
          <w:tab/>
          <w:t>return id;</w:t>
        </w:r>
      </w:ins>
    </w:p>
    <w:p w:rsidR="00F92295" w:rsidRDefault="00F92295" w:rsidP="00F92295">
      <w:pPr>
        <w:rPr>
          <w:ins w:id="2089" w:author="Caree2" w:date="2016-11-05T11:21:00Z"/>
        </w:rPr>
      </w:pPr>
      <w:ins w:id="2090" w:author="Caree2" w:date="2016-11-05T11:21:00Z">
        <w:r>
          <w:tab/>
          <w:t>}</w:t>
        </w:r>
      </w:ins>
    </w:p>
    <w:p w:rsidR="00F92295" w:rsidRDefault="00F92295" w:rsidP="00F92295">
      <w:pPr>
        <w:rPr>
          <w:ins w:id="2091" w:author="Caree2" w:date="2016-11-05T11:21:00Z"/>
        </w:rPr>
      </w:pPr>
    </w:p>
    <w:p w:rsidR="00F92295" w:rsidRDefault="00F92295" w:rsidP="00F92295">
      <w:pPr>
        <w:rPr>
          <w:ins w:id="2092" w:author="Caree2" w:date="2016-11-05T11:21:00Z"/>
        </w:rPr>
      </w:pPr>
      <w:ins w:id="2093" w:author="Caree2" w:date="2016-11-05T11:21:00Z">
        <w:r>
          <w:tab/>
          <w:t>public void setId(long id) {</w:t>
        </w:r>
      </w:ins>
    </w:p>
    <w:p w:rsidR="00F92295" w:rsidRDefault="00F92295" w:rsidP="00F92295">
      <w:pPr>
        <w:rPr>
          <w:ins w:id="2094" w:author="Caree2" w:date="2016-11-05T11:21:00Z"/>
        </w:rPr>
      </w:pPr>
      <w:ins w:id="2095" w:author="Caree2" w:date="2016-11-05T11:21:00Z">
        <w:r>
          <w:tab/>
        </w:r>
        <w:r>
          <w:tab/>
          <w:t>this.id = id;</w:t>
        </w:r>
      </w:ins>
    </w:p>
    <w:p w:rsidR="00F92295" w:rsidRDefault="00F92295" w:rsidP="00F92295">
      <w:pPr>
        <w:rPr>
          <w:ins w:id="2096" w:author="Caree2" w:date="2016-11-05T11:21:00Z"/>
        </w:rPr>
      </w:pPr>
      <w:ins w:id="2097" w:author="Caree2" w:date="2016-11-05T11:21:00Z">
        <w:r>
          <w:tab/>
          <w:t>}</w:t>
        </w:r>
      </w:ins>
    </w:p>
    <w:p w:rsidR="00F92295" w:rsidRDefault="00F92295" w:rsidP="00F92295">
      <w:pPr>
        <w:rPr>
          <w:ins w:id="2098" w:author="Caree2" w:date="2016-11-05T11:21:00Z"/>
        </w:rPr>
      </w:pPr>
    </w:p>
    <w:p w:rsidR="00F92295" w:rsidRDefault="00F92295" w:rsidP="00F92295">
      <w:pPr>
        <w:rPr>
          <w:ins w:id="2099" w:author="Caree2" w:date="2016-11-05T11:21:00Z"/>
        </w:rPr>
      </w:pPr>
      <w:ins w:id="2100" w:author="Caree2" w:date="2016-11-05T11:21:00Z">
        <w:r>
          <w:tab/>
          <w:t>public String getStreetAddress() {</w:t>
        </w:r>
      </w:ins>
    </w:p>
    <w:p w:rsidR="00F92295" w:rsidRDefault="00F92295" w:rsidP="00F92295">
      <w:pPr>
        <w:rPr>
          <w:ins w:id="2101" w:author="Caree2" w:date="2016-11-05T11:21:00Z"/>
        </w:rPr>
      </w:pPr>
      <w:ins w:id="2102" w:author="Caree2" w:date="2016-11-05T11:21:00Z">
        <w:r>
          <w:tab/>
        </w:r>
        <w:r>
          <w:tab/>
          <w:t>return streetAddress;</w:t>
        </w:r>
      </w:ins>
    </w:p>
    <w:p w:rsidR="00F92295" w:rsidRDefault="00F92295" w:rsidP="00F92295">
      <w:pPr>
        <w:rPr>
          <w:ins w:id="2103" w:author="Caree2" w:date="2016-11-05T11:21:00Z"/>
        </w:rPr>
      </w:pPr>
      <w:ins w:id="2104" w:author="Caree2" w:date="2016-11-05T11:21:00Z">
        <w:r>
          <w:tab/>
          <w:t>}</w:t>
        </w:r>
      </w:ins>
    </w:p>
    <w:p w:rsidR="00F92295" w:rsidRDefault="00F92295" w:rsidP="00F92295">
      <w:pPr>
        <w:rPr>
          <w:ins w:id="2105" w:author="Caree2" w:date="2016-11-05T11:21:00Z"/>
        </w:rPr>
      </w:pPr>
    </w:p>
    <w:p w:rsidR="00F92295" w:rsidRDefault="00F92295" w:rsidP="00F92295">
      <w:pPr>
        <w:rPr>
          <w:ins w:id="2106" w:author="Caree2" w:date="2016-11-05T11:21:00Z"/>
        </w:rPr>
      </w:pPr>
      <w:ins w:id="2107" w:author="Caree2" w:date="2016-11-05T11:21:00Z">
        <w:r>
          <w:tab/>
          <w:t>public void setStreetAddress(String streetAddress) {</w:t>
        </w:r>
      </w:ins>
    </w:p>
    <w:p w:rsidR="00F92295" w:rsidRDefault="00F92295" w:rsidP="00F92295">
      <w:pPr>
        <w:rPr>
          <w:ins w:id="2108" w:author="Caree2" w:date="2016-11-05T11:21:00Z"/>
        </w:rPr>
      </w:pPr>
      <w:ins w:id="2109" w:author="Caree2" w:date="2016-11-05T11:21:00Z">
        <w:r>
          <w:tab/>
        </w:r>
        <w:r>
          <w:tab/>
          <w:t>this.streetAddress = streetAddress;</w:t>
        </w:r>
      </w:ins>
    </w:p>
    <w:p w:rsidR="00F92295" w:rsidRDefault="00F92295" w:rsidP="00F92295">
      <w:pPr>
        <w:rPr>
          <w:ins w:id="2110" w:author="Caree2" w:date="2016-11-05T11:21:00Z"/>
        </w:rPr>
      </w:pPr>
      <w:ins w:id="2111" w:author="Caree2" w:date="2016-11-05T11:21:00Z">
        <w:r>
          <w:tab/>
          <w:t>}</w:t>
        </w:r>
      </w:ins>
    </w:p>
    <w:p w:rsidR="00F92295" w:rsidRDefault="00F92295" w:rsidP="00F92295">
      <w:pPr>
        <w:rPr>
          <w:ins w:id="2112" w:author="Caree2" w:date="2016-11-05T11:21:00Z"/>
        </w:rPr>
      </w:pPr>
    </w:p>
    <w:p w:rsidR="00F92295" w:rsidRDefault="00F92295" w:rsidP="00F92295">
      <w:pPr>
        <w:rPr>
          <w:ins w:id="2113" w:author="Caree2" w:date="2016-11-05T11:21:00Z"/>
        </w:rPr>
      </w:pPr>
      <w:ins w:id="2114" w:author="Caree2" w:date="2016-11-05T11:21:00Z">
        <w:r>
          <w:tab/>
          <w:t>public String getState() {</w:t>
        </w:r>
      </w:ins>
    </w:p>
    <w:p w:rsidR="00F92295" w:rsidRDefault="00F92295" w:rsidP="00F92295">
      <w:pPr>
        <w:rPr>
          <w:ins w:id="2115" w:author="Caree2" w:date="2016-11-05T11:21:00Z"/>
        </w:rPr>
      </w:pPr>
      <w:ins w:id="2116" w:author="Caree2" w:date="2016-11-05T11:21:00Z">
        <w:r>
          <w:tab/>
        </w:r>
        <w:r>
          <w:tab/>
          <w:t>return state;</w:t>
        </w:r>
      </w:ins>
    </w:p>
    <w:p w:rsidR="00F92295" w:rsidRDefault="00F92295" w:rsidP="00F92295">
      <w:pPr>
        <w:rPr>
          <w:ins w:id="2117" w:author="Caree2" w:date="2016-11-05T11:21:00Z"/>
        </w:rPr>
      </w:pPr>
      <w:ins w:id="2118" w:author="Caree2" w:date="2016-11-05T11:21:00Z">
        <w:r>
          <w:tab/>
          <w:t>}</w:t>
        </w:r>
      </w:ins>
    </w:p>
    <w:p w:rsidR="00F92295" w:rsidRDefault="00F92295" w:rsidP="00F92295">
      <w:pPr>
        <w:rPr>
          <w:ins w:id="2119" w:author="Caree2" w:date="2016-11-05T11:21:00Z"/>
        </w:rPr>
      </w:pPr>
    </w:p>
    <w:p w:rsidR="00F92295" w:rsidRDefault="00F92295" w:rsidP="00F92295">
      <w:pPr>
        <w:rPr>
          <w:ins w:id="2120" w:author="Caree2" w:date="2016-11-05T11:21:00Z"/>
        </w:rPr>
      </w:pPr>
      <w:ins w:id="2121" w:author="Caree2" w:date="2016-11-05T11:21:00Z">
        <w:r>
          <w:tab/>
          <w:t>public void setState(String state) {</w:t>
        </w:r>
      </w:ins>
    </w:p>
    <w:p w:rsidR="00F92295" w:rsidRDefault="00F92295" w:rsidP="00F92295">
      <w:pPr>
        <w:rPr>
          <w:ins w:id="2122" w:author="Caree2" w:date="2016-11-05T11:21:00Z"/>
        </w:rPr>
      </w:pPr>
      <w:ins w:id="2123" w:author="Caree2" w:date="2016-11-05T11:21:00Z">
        <w:r>
          <w:tab/>
        </w:r>
        <w:r>
          <w:tab/>
          <w:t>this.state = state;</w:t>
        </w:r>
      </w:ins>
    </w:p>
    <w:p w:rsidR="00F92295" w:rsidRDefault="00F92295" w:rsidP="00F92295">
      <w:pPr>
        <w:rPr>
          <w:ins w:id="2124" w:author="Caree2" w:date="2016-11-05T11:21:00Z"/>
        </w:rPr>
      </w:pPr>
      <w:ins w:id="2125" w:author="Caree2" w:date="2016-11-05T11:21:00Z">
        <w:r>
          <w:tab/>
          <w:t>}</w:t>
        </w:r>
      </w:ins>
    </w:p>
    <w:p w:rsidR="00F92295" w:rsidRDefault="00F92295" w:rsidP="00F92295">
      <w:pPr>
        <w:rPr>
          <w:ins w:id="2126" w:author="Caree2" w:date="2016-11-05T11:21:00Z"/>
        </w:rPr>
      </w:pPr>
    </w:p>
    <w:p w:rsidR="00F92295" w:rsidRDefault="00F92295" w:rsidP="00F92295">
      <w:pPr>
        <w:rPr>
          <w:ins w:id="2127" w:author="Caree2" w:date="2016-11-05T11:21:00Z"/>
        </w:rPr>
      </w:pPr>
      <w:ins w:id="2128" w:author="Caree2" w:date="2016-11-05T11:21:00Z">
        <w:r>
          <w:tab/>
          <w:t>public String getCity() {</w:t>
        </w:r>
      </w:ins>
    </w:p>
    <w:p w:rsidR="00F92295" w:rsidRDefault="00F92295" w:rsidP="00F92295">
      <w:pPr>
        <w:rPr>
          <w:ins w:id="2129" w:author="Caree2" w:date="2016-11-05T11:21:00Z"/>
        </w:rPr>
      </w:pPr>
      <w:ins w:id="2130" w:author="Caree2" w:date="2016-11-05T11:21:00Z">
        <w:r>
          <w:tab/>
        </w:r>
        <w:r>
          <w:tab/>
          <w:t>return city;</w:t>
        </w:r>
      </w:ins>
    </w:p>
    <w:p w:rsidR="00F92295" w:rsidRDefault="00F92295" w:rsidP="00F92295">
      <w:pPr>
        <w:rPr>
          <w:ins w:id="2131" w:author="Caree2" w:date="2016-11-05T11:21:00Z"/>
        </w:rPr>
      </w:pPr>
      <w:ins w:id="2132" w:author="Caree2" w:date="2016-11-05T11:21:00Z">
        <w:r>
          <w:tab/>
          <w:t>}</w:t>
        </w:r>
      </w:ins>
    </w:p>
    <w:p w:rsidR="00F92295" w:rsidRDefault="00F92295" w:rsidP="00F92295">
      <w:pPr>
        <w:rPr>
          <w:ins w:id="2133" w:author="Caree2" w:date="2016-11-05T11:21:00Z"/>
        </w:rPr>
      </w:pPr>
    </w:p>
    <w:p w:rsidR="00F92295" w:rsidRDefault="00F92295" w:rsidP="00F92295">
      <w:pPr>
        <w:rPr>
          <w:ins w:id="2134" w:author="Caree2" w:date="2016-11-05T11:21:00Z"/>
        </w:rPr>
      </w:pPr>
      <w:ins w:id="2135" w:author="Caree2" w:date="2016-11-05T11:21:00Z">
        <w:r>
          <w:tab/>
          <w:t>public void setCity(String city) {</w:t>
        </w:r>
      </w:ins>
    </w:p>
    <w:p w:rsidR="00F92295" w:rsidRDefault="00F92295" w:rsidP="00F92295">
      <w:pPr>
        <w:rPr>
          <w:ins w:id="2136" w:author="Caree2" w:date="2016-11-05T11:21:00Z"/>
        </w:rPr>
      </w:pPr>
      <w:ins w:id="2137" w:author="Caree2" w:date="2016-11-05T11:21:00Z">
        <w:r>
          <w:tab/>
        </w:r>
        <w:r>
          <w:tab/>
          <w:t>this.city = city;</w:t>
        </w:r>
      </w:ins>
    </w:p>
    <w:p w:rsidR="00F92295" w:rsidRDefault="00F92295" w:rsidP="00F92295">
      <w:pPr>
        <w:rPr>
          <w:ins w:id="2138" w:author="Caree2" w:date="2016-11-05T11:21:00Z"/>
        </w:rPr>
      </w:pPr>
      <w:ins w:id="2139" w:author="Caree2" w:date="2016-11-05T11:21:00Z">
        <w:r>
          <w:tab/>
          <w:t>}</w:t>
        </w:r>
      </w:ins>
    </w:p>
    <w:p w:rsidR="00F92295" w:rsidRDefault="00F92295" w:rsidP="00F92295">
      <w:pPr>
        <w:rPr>
          <w:ins w:id="2140" w:author="Caree2" w:date="2016-11-05T11:21:00Z"/>
        </w:rPr>
      </w:pPr>
    </w:p>
    <w:p w:rsidR="00F92295" w:rsidRDefault="00F92295" w:rsidP="00F92295">
      <w:pPr>
        <w:rPr>
          <w:ins w:id="2141" w:author="Caree2" w:date="2016-11-05T11:21:00Z"/>
        </w:rPr>
      </w:pPr>
      <w:ins w:id="2142" w:author="Caree2" w:date="2016-11-05T11:21:00Z">
        <w:r>
          <w:tab/>
          <w:t>public String getZipCode() {</w:t>
        </w:r>
      </w:ins>
    </w:p>
    <w:p w:rsidR="00F92295" w:rsidRDefault="00F92295" w:rsidP="00F92295">
      <w:pPr>
        <w:rPr>
          <w:ins w:id="2143" w:author="Caree2" w:date="2016-11-05T11:21:00Z"/>
        </w:rPr>
      </w:pPr>
      <w:ins w:id="2144" w:author="Caree2" w:date="2016-11-05T11:21:00Z">
        <w:r>
          <w:tab/>
        </w:r>
        <w:r>
          <w:tab/>
          <w:t>return zipCode;</w:t>
        </w:r>
      </w:ins>
    </w:p>
    <w:p w:rsidR="00F92295" w:rsidRDefault="00F92295" w:rsidP="00F92295">
      <w:pPr>
        <w:rPr>
          <w:ins w:id="2145" w:author="Caree2" w:date="2016-11-05T11:21:00Z"/>
        </w:rPr>
      </w:pPr>
      <w:ins w:id="2146" w:author="Caree2" w:date="2016-11-05T11:21:00Z">
        <w:r>
          <w:tab/>
          <w:t>}</w:t>
        </w:r>
      </w:ins>
    </w:p>
    <w:p w:rsidR="00F92295" w:rsidRDefault="00F92295" w:rsidP="00F92295">
      <w:pPr>
        <w:rPr>
          <w:ins w:id="2147" w:author="Caree2" w:date="2016-11-05T11:21:00Z"/>
        </w:rPr>
      </w:pPr>
    </w:p>
    <w:p w:rsidR="00F92295" w:rsidRDefault="00F92295" w:rsidP="00F92295">
      <w:pPr>
        <w:rPr>
          <w:ins w:id="2148" w:author="Caree2" w:date="2016-11-05T11:21:00Z"/>
        </w:rPr>
      </w:pPr>
      <w:ins w:id="2149" w:author="Caree2" w:date="2016-11-05T11:21:00Z">
        <w:r>
          <w:tab/>
          <w:t>public void setZipCode(String zipCode) {</w:t>
        </w:r>
      </w:ins>
    </w:p>
    <w:p w:rsidR="00F92295" w:rsidRDefault="00F92295" w:rsidP="00F92295">
      <w:pPr>
        <w:rPr>
          <w:ins w:id="2150" w:author="Caree2" w:date="2016-11-05T11:21:00Z"/>
        </w:rPr>
      </w:pPr>
      <w:ins w:id="2151" w:author="Caree2" w:date="2016-11-05T11:21:00Z">
        <w:r>
          <w:tab/>
        </w:r>
        <w:r>
          <w:tab/>
          <w:t>this.zipCode = zipCode;</w:t>
        </w:r>
      </w:ins>
    </w:p>
    <w:p w:rsidR="00F92295" w:rsidRDefault="00F92295" w:rsidP="00F92295">
      <w:pPr>
        <w:rPr>
          <w:ins w:id="2152" w:author="Caree2" w:date="2016-11-05T11:21:00Z"/>
        </w:rPr>
      </w:pPr>
      <w:ins w:id="2153" w:author="Caree2" w:date="2016-11-05T11:21:00Z">
        <w:r>
          <w:tab/>
          <w:t>}</w:t>
        </w:r>
      </w:ins>
    </w:p>
    <w:p w:rsidR="00F92295" w:rsidRDefault="00F92295" w:rsidP="00F92295">
      <w:pPr>
        <w:rPr>
          <w:ins w:id="2154" w:author="Caree2" w:date="2016-11-05T11:21:00Z"/>
        </w:rPr>
      </w:pPr>
    </w:p>
    <w:p w:rsidR="00F92295" w:rsidRDefault="00F92295" w:rsidP="00F92295">
      <w:pPr>
        <w:rPr>
          <w:ins w:id="2155" w:author="Caree2" w:date="2016-11-05T11:21:00Z"/>
        </w:rPr>
      </w:pPr>
      <w:ins w:id="2156" w:author="Caree2" w:date="2016-11-05T11:21:00Z">
        <w:r>
          <w:tab/>
          <w:t>public String getCountry() {</w:t>
        </w:r>
      </w:ins>
    </w:p>
    <w:p w:rsidR="00F92295" w:rsidRDefault="00F92295" w:rsidP="00F92295">
      <w:pPr>
        <w:rPr>
          <w:ins w:id="2157" w:author="Caree2" w:date="2016-11-05T11:21:00Z"/>
        </w:rPr>
      </w:pPr>
      <w:ins w:id="2158" w:author="Caree2" w:date="2016-11-05T11:21:00Z">
        <w:r>
          <w:tab/>
        </w:r>
        <w:r>
          <w:tab/>
          <w:t>return country;</w:t>
        </w:r>
      </w:ins>
    </w:p>
    <w:p w:rsidR="00F92295" w:rsidRDefault="00F92295" w:rsidP="00F92295">
      <w:pPr>
        <w:rPr>
          <w:ins w:id="2159" w:author="Caree2" w:date="2016-11-05T11:21:00Z"/>
        </w:rPr>
      </w:pPr>
      <w:ins w:id="2160" w:author="Caree2" w:date="2016-11-05T11:21:00Z">
        <w:r>
          <w:tab/>
          <w:t>}</w:t>
        </w:r>
      </w:ins>
    </w:p>
    <w:p w:rsidR="00F92295" w:rsidRDefault="00F92295" w:rsidP="00F92295">
      <w:pPr>
        <w:rPr>
          <w:ins w:id="2161" w:author="Caree2" w:date="2016-11-05T11:21:00Z"/>
        </w:rPr>
      </w:pPr>
    </w:p>
    <w:p w:rsidR="00F92295" w:rsidRDefault="00F92295" w:rsidP="00F92295">
      <w:pPr>
        <w:rPr>
          <w:ins w:id="2162" w:author="Caree2" w:date="2016-11-05T11:21:00Z"/>
        </w:rPr>
      </w:pPr>
      <w:ins w:id="2163" w:author="Caree2" w:date="2016-11-05T11:21:00Z">
        <w:r>
          <w:tab/>
          <w:t>public void setCountry(String country) {</w:t>
        </w:r>
      </w:ins>
    </w:p>
    <w:p w:rsidR="00F92295" w:rsidRDefault="00F92295" w:rsidP="00F92295">
      <w:pPr>
        <w:rPr>
          <w:ins w:id="2164" w:author="Caree2" w:date="2016-11-05T11:21:00Z"/>
        </w:rPr>
      </w:pPr>
      <w:ins w:id="2165" w:author="Caree2" w:date="2016-11-05T11:21:00Z">
        <w:r>
          <w:tab/>
        </w:r>
        <w:r>
          <w:tab/>
          <w:t>this.country = country;</w:t>
        </w:r>
      </w:ins>
    </w:p>
    <w:p w:rsidR="00F92295" w:rsidRDefault="00F92295" w:rsidP="00F92295">
      <w:pPr>
        <w:rPr>
          <w:ins w:id="2166" w:author="Caree2" w:date="2016-11-05T11:21:00Z"/>
        </w:rPr>
      </w:pPr>
      <w:ins w:id="2167" w:author="Caree2" w:date="2016-11-05T11:21:00Z">
        <w:r>
          <w:tab/>
          <w:t>}</w:t>
        </w:r>
      </w:ins>
    </w:p>
    <w:p w:rsidR="00F92295" w:rsidRDefault="00F92295" w:rsidP="00F92295">
      <w:pPr>
        <w:rPr>
          <w:ins w:id="2168" w:author="Caree2" w:date="2016-11-05T11:21:00Z"/>
        </w:rPr>
      </w:pPr>
    </w:p>
    <w:p w:rsidR="00167874" w:rsidRDefault="00F92295" w:rsidP="00F92295">
      <w:pPr>
        <w:rPr>
          <w:ins w:id="2169" w:author="Caree2" w:date="2016-10-29T13:48:00Z"/>
        </w:rPr>
      </w:pPr>
      <w:ins w:id="2170" w:author="Caree2" w:date="2016-11-05T11:21:00Z">
        <w:r>
          <w:lastRenderedPageBreak/>
          <w:t>}</w:t>
        </w:r>
      </w:ins>
    </w:p>
    <w:p w:rsidR="00632342" w:rsidRDefault="00632342">
      <w:pPr>
        <w:rPr>
          <w:ins w:id="2171" w:author="Caree2" w:date="2016-10-29T13:52:00Z"/>
          <w:rFonts w:ascii="Times New Roman" w:hAnsi="Times New Roman"/>
          <w:b/>
          <w:bCs/>
          <w:color w:val="000000"/>
          <w:sz w:val="28"/>
          <w:szCs w:val="20"/>
        </w:rPr>
      </w:pPr>
    </w:p>
    <w:p w:rsidR="00E279D2" w:rsidRDefault="00E279D2" w:rsidP="00E279D2">
      <w:pPr>
        <w:pStyle w:val="StyleHeading114ptBoldUnderlineLeft"/>
        <w:rPr>
          <w:ins w:id="2172" w:author="Caree2" w:date="2016-10-29T14:01:00Z"/>
        </w:rPr>
      </w:pPr>
      <w:bookmarkStart w:id="2173" w:name="_Toc465593236"/>
      <w:ins w:id="2174" w:author="Caree2" w:date="2016-10-29T14:01:00Z">
        <w:r w:rsidRPr="00EA03DE">
          <w:t>1</w:t>
        </w:r>
        <w:r>
          <w:t>.</w:t>
        </w:r>
      </w:ins>
      <w:ins w:id="2175" w:author="Caree2" w:date="2016-11-05T11:21:00Z">
        <w:r w:rsidR="00B002E2">
          <w:t>20</w:t>
        </w:r>
      </w:ins>
      <w:ins w:id="2176" w:author="Caree2" w:date="2016-10-29T14:01:00Z">
        <w:r>
          <w:t>–</w:t>
        </w:r>
        <w:r w:rsidRPr="00EA03DE">
          <w:t xml:space="preserve"> </w:t>
        </w:r>
        <w:r>
          <w:t>Do the following to the Address Class</w:t>
        </w:r>
        <w:bookmarkEnd w:id="2173"/>
      </w:ins>
    </w:p>
    <w:p w:rsidR="00E279D2" w:rsidRDefault="00E279D2" w:rsidP="00E279D2">
      <w:pPr>
        <w:pStyle w:val="StyleHeading114ptBoldUnderlineLeft"/>
        <w:rPr>
          <w:ins w:id="2177" w:author="Caree2" w:date="2016-10-29T14:01:00Z"/>
        </w:rPr>
      </w:pPr>
    </w:p>
    <w:p w:rsidR="00E279D2" w:rsidRDefault="00E279D2" w:rsidP="00E279D2">
      <w:pPr>
        <w:pStyle w:val="ListParagraph"/>
        <w:numPr>
          <w:ilvl w:val="0"/>
          <w:numId w:val="52"/>
        </w:numPr>
        <w:rPr>
          <w:ins w:id="2178" w:author="Caree2" w:date="2016-10-29T14:01:00Z"/>
        </w:rPr>
      </w:pPr>
      <w:ins w:id="2179" w:author="Caree2" w:date="2016-10-29T14:01:00Z">
        <w:r>
          <w:t>Create Address Class</w:t>
        </w:r>
      </w:ins>
    </w:p>
    <w:p w:rsidR="00E279D2" w:rsidRDefault="00E279D2" w:rsidP="00E279D2">
      <w:pPr>
        <w:pStyle w:val="ListParagraph"/>
        <w:numPr>
          <w:ilvl w:val="0"/>
          <w:numId w:val="52"/>
        </w:numPr>
        <w:rPr>
          <w:ins w:id="2180" w:author="Caree2" w:date="2016-10-29T14:01:00Z"/>
        </w:rPr>
      </w:pPr>
      <w:ins w:id="2181" w:author="Caree2" w:date="2016-10-29T14:01:00Z">
        <w:r>
          <w:t>Paste Code</w:t>
        </w:r>
      </w:ins>
    </w:p>
    <w:p w:rsidR="00E279D2" w:rsidRDefault="00E279D2" w:rsidP="00E279D2">
      <w:pPr>
        <w:pStyle w:val="ListParagraph"/>
        <w:numPr>
          <w:ilvl w:val="0"/>
          <w:numId w:val="52"/>
        </w:numPr>
        <w:rPr>
          <w:ins w:id="2182" w:author="Caree2" w:date="2016-10-29T14:01:00Z"/>
        </w:rPr>
      </w:pPr>
      <w:ins w:id="2183" w:author="Caree2" w:date="2016-10-29T14:01:00Z">
        <w:r>
          <w:t>Press CTRL+Shift+O [Command + Shift + O in Mac] to import</w:t>
        </w:r>
      </w:ins>
    </w:p>
    <w:p w:rsidR="00E279D2" w:rsidRDefault="00E279D2" w:rsidP="00E279D2">
      <w:pPr>
        <w:pStyle w:val="ListParagraph"/>
        <w:numPr>
          <w:ilvl w:val="0"/>
          <w:numId w:val="52"/>
        </w:numPr>
        <w:rPr>
          <w:ins w:id="2184" w:author="Caree2" w:date="2016-10-29T14:01:00Z"/>
        </w:rPr>
      </w:pPr>
      <w:ins w:id="2185" w:author="Caree2" w:date="2016-10-29T14:01:00Z">
        <w:r>
          <w:t>Choose java.persistence package</w:t>
        </w:r>
      </w:ins>
    </w:p>
    <w:p w:rsidR="00E279D2" w:rsidRDefault="00E279D2" w:rsidP="00E279D2">
      <w:pPr>
        <w:pStyle w:val="ListParagraph"/>
        <w:numPr>
          <w:ilvl w:val="0"/>
          <w:numId w:val="52"/>
        </w:numPr>
        <w:rPr>
          <w:ins w:id="2186" w:author="Caree2" w:date="2016-10-29T14:01:00Z"/>
        </w:rPr>
      </w:pPr>
      <w:ins w:id="2187" w:author="Caree2" w:date="2016-10-29T14:01:00Z">
        <w:r>
          <w:t>Generate Getter Setter</w:t>
        </w:r>
      </w:ins>
    </w:p>
    <w:p w:rsidR="00E279D2" w:rsidRDefault="00E279D2" w:rsidP="00E279D2">
      <w:pPr>
        <w:pStyle w:val="ListParagraph"/>
        <w:numPr>
          <w:ilvl w:val="0"/>
          <w:numId w:val="52"/>
        </w:numPr>
        <w:rPr>
          <w:ins w:id="2188" w:author="Caree2" w:date="2016-10-29T14:01:00Z"/>
        </w:rPr>
      </w:pPr>
      <w:ins w:id="2189" w:author="Caree2" w:date="2016-10-29T14:01:00Z">
        <w:r>
          <w:t>Generate Constructor using Fields</w:t>
        </w:r>
      </w:ins>
    </w:p>
    <w:p w:rsidR="00E279D2" w:rsidRDefault="00E279D2" w:rsidP="00E279D2">
      <w:pPr>
        <w:pStyle w:val="ListParagraph"/>
        <w:numPr>
          <w:ilvl w:val="0"/>
          <w:numId w:val="52"/>
        </w:numPr>
        <w:rPr>
          <w:ins w:id="2190" w:author="Caree2" w:date="2016-10-29T14:01:00Z"/>
        </w:rPr>
      </w:pPr>
      <w:ins w:id="2191" w:author="Caree2" w:date="2016-10-29T14:01:00Z">
        <w:r>
          <w:t>Generate toString</w:t>
        </w:r>
      </w:ins>
    </w:p>
    <w:p w:rsidR="00362E42" w:rsidRDefault="00362E42">
      <w:pPr>
        <w:pStyle w:val="h1"/>
        <w:rPr>
          <w:ins w:id="2192" w:author="Caree2" w:date="2016-10-29T14:02:00Z"/>
        </w:rPr>
        <w:pPrChange w:id="2193" w:author="Caree2" w:date="2016-10-29T14:01:00Z">
          <w:pPr/>
        </w:pPrChange>
      </w:pPr>
    </w:p>
    <w:p w:rsidR="00362E42" w:rsidRDefault="00362E42">
      <w:pPr>
        <w:pStyle w:val="h1"/>
        <w:rPr>
          <w:ins w:id="2194" w:author="Caree2" w:date="2016-10-29T14:03:00Z"/>
        </w:rPr>
        <w:pPrChange w:id="2195" w:author="Caree2" w:date="2016-10-29T14:01:00Z">
          <w:pPr/>
        </w:pPrChange>
      </w:pPr>
    </w:p>
    <w:p w:rsidR="00362E42" w:rsidRDefault="00362E42" w:rsidP="00362E42">
      <w:pPr>
        <w:pStyle w:val="StyleHeading114ptBoldUnderlineLeft"/>
        <w:rPr>
          <w:ins w:id="2196" w:author="Caree2" w:date="2016-10-29T14:03:00Z"/>
        </w:rPr>
      </w:pPr>
      <w:bookmarkStart w:id="2197" w:name="_Toc465593237"/>
      <w:ins w:id="2198" w:author="Caree2" w:date="2016-10-29T14:03:00Z">
        <w:r w:rsidRPr="00EA03DE">
          <w:t>1</w:t>
        </w:r>
        <w:r>
          <w:t>.</w:t>
        </w:r>
      </w:ins>
      <w:ins w:id="2199" w:author="Caree2" w:date="2016-10-30T11:29:00Z">
        <w:r w:rsidR="00E377FF">
          <w:t>2</w:t>
        </w:r>
      </w:ins>
      <w:ins w:id="2200" w:author="Caree2" w:date="2016-11-05T11:22:00Z">
        <w:r w:rsidR="00E74859">
          <w:t>1</w:t>
        </w:r>
      </w:ins>
      <w:ins w:id="2201" w:author="Caree2" w:date="2016-10-29T14:03:00Z">
        <w:r>
          <w:t>–</w:t>
        </w:r>
        <w:r w:rsidRPr="00EA03DE">
          <w:t xml:space="preserve"> </w:t>
        </w:r>
        <w:r>
          <w:t xml:space="preserve">Generate </w:t>
        </w:r>
        <w:r w:rsidRPr="00362E42">
          <w:rPr>
            <w:rPrChange w:id="2202" w:author="Caree2" w:date="2016-10-29T14:03:00Z">
              <w:rPr>
                <w:rFonts w:ascii="Scala-Regular" w:hAnsi="Scala-Regular"/>
                <w:b w:val="0"/>
                <w:bCs w:val="0"/>
                <w:color w:val="auto"/>
                <w:sz w:val="24"/>
                <w:szCs w:val="24"/>
              </w:rPr>
            </w:rPrChange>
          </w:rPr>
          <w:t>RestAPIExceptionInfo in the domain package</w:t>
        </w:r>
        <w:bookmarkEnd w:id="2197"/>
      </w:ins>
    </w:p>
    <w:p w:rsidR="00362E42" w:rsidRDefault="00362E42">
      <w:pPr>
        <w:pStyle w:val="h1"/>
        <w:rPr>
          <w:ins w:id="2203" w:author="Caree2" w:date="2016-10-29T14:03:00Z"/>
        </w:rPr>
        <w:pPrChange w:id="2204" w:author="Caree2" w:date="2016-10-29T14:01:00Z">
          <w:pPr/>
        </w:pPrChange>
      </w:pPr>
    </w:p>
    <w:p w:rsidR="00362E42" w:rsidRPr="00362E42" w:rsidRDefault="00362E42">
      <w:pPr>
        <w:rPr>
          <w:ins w:id="2205" w:author="Caree2" w:date="2016-10-29T14:03:00Z"/>
          <w:rPrChange w:id="2206" w:author="Caree2" w:date="2016-10-29T14:03:00Z">
            <w:rPr>
              <w:ins w:id="2207" w:author="Caree2" w:date="2016-10-29T14:03:00Z"/>
            </w:rPr>
          </w:rPrChange>
        </w:rPr>
        <w:pPrChange w:id="2208" w:author="Caree2" w:date="2016-10-30T11:23:00Z">
          <w:pPr>
            <w:pStyle w:val="StyleHeading114ptBoldUnderlineLeft"/>
          </w:pPr>
        </w:pPrChange>
      </w:pPr>
      <w:ins w:id="2209" w:author="Caree2" w:date="2016-10-29T14:03:00Z">
        <w:r w:rsidRPr="002612E3">
          <w:t>package com.rollingstone.domain;</w:t>
        </w:r>
      </w:ins>
    </w:p>
    <w:p w:rsidR="00362E42" w:rsidRPr="00362E42" w:rsidRDefault="00362E42">
      <w:pPr>
        <w:rPr>
          <w:ins w:id="2210" w:author="Caree2" w:date="2016-10-29T14:03:00Z"/>
          <w:rPrChange w:id="2211" w:author="Caree2" w:date="2016-10-29T14:03:00Z">
            <w:rPr>
              <w:ins w:id="2212" w:author="Caree2" w:date="2016-10-29T14:03:00Z"/>
            </w:rPr>
          </w:rPrChange>
        </w:rPr>
        <w:pPrChange w:id="2213" w:author="Caree2" w:date="2016-10-30T11:23:00Z">
          <w:pPr>
            <w:pStyle w:val="StyleHeading114ptBoldUnderlineLeft"/>
          </w:pPr>
        </w:pPrChange>
      </w:pPr>
    </w:p>
    <w:p w:rsidR="00362E42" w:rsidRPr="00362E42" w:rsidRDefault="00362E42">
      <w:pPr>
        <w:rPr>
          <w:ins w:id="2214" w:author="Caree2" w:date="2016-10-29T14:03:00Z"/>
          <w:rPrChange w:id="2215" w:author="Caree2" w:date="2016-10-29T14:03:00Z">
            <w:rPr>
              <w:ins w:id="2216" w:author="Caree2" w:date="2016-10-29T14:03:00Z"/>
            </w:rPr>
          </w:rPrChange>
        </w:rPr>
        <w:pPrChange w:id="2217" w:author="Caree2" w:date="2016-10-30T11:23:00Z">
          <w:pPr>
            <w:pStyle w:val="StyleHeading114ptBoldUnderlineLeft"/>
          </w:pPr>
        </w:pPrChange>
      </w:pPr>
      <w:ins w:id="2218" w:author="Caree2" w:date="2016-10-29T14:03:00Z">
        <w:r w:rsidRPr="00362E42">
          <w:rPr>
            <w:rPrChange w:id="2219" w:author="Caree2" w:date="2016-10-29T14:03:00Z">
              <w:rPr>
                <w:b w:val="0"/>
                <w:bCs w:val="0"/>
              </w:rPr>
            </w:rPrChange>
          </w:rPr>
          <w:t>import javax.xml.bind.annotation.XmlRootElement;</w:t>
        </w:r>
      </w:ins>
    </w:p>
    <w:p w:rsidR="00362E42" w:rsidRPr="00362E42" w:rsidRDefault="00362E42">
      <w:pPr>
        <w:rPr>
          <w:ins w:id="2220" w:author="Caree2" w:date="2016-10-29T14:03:00Z"/>
          <w:rPrChange w:id="2221" w:author="Caree2" w:date="2016-10-29T14:03:00Z">
            <w:rPr>
              <w:ins w:id="2222" w:author="Caree2" w:date="2016-10-29T14:03:00Z"/>
            </w:rPr>
          </w:rPrChange>
        </w:rPr>
        <w:pPrChange w:id="2223" w:author="Caree2" w:date="2016-10-30T11:23:00Z">
          <w:pPr>
            <w:pStyle w:val="StyleHeading114ptBoldUnderlineLeft"/>
          </w:pPr>
        </w:pPrChange>
      </w:pPr>
    </w:p>
    <w:p w:rsidR="00362E42" w:rsidRPr="00362E42" w:rsidRDefault="00362E42">
      <w:pPr>
        <w:rPr>
          <w:ins w:id="2224" w:author="Caree2" w:date="2016-10-29T14:03:00Z"/>
          <w:rPrChange w:id="2225" w:author="Caree2" w:date="2016-10-29T14:03:00Z">
            <w:rPr>
              <w:ins w:id="2226" w:author="Caree2" w:date="2016-10-29T14:03:00Z"/>
            </w:rPr>
          </w:rPrChange>
        </w:rPr>
        <w:pPrChange w:id="2227" w:author="Caree2" w:date="2016-10-30T11:23:00Z">
          <w:pPr>
            <w:pStyle w:val="StyleHeading114ptBoldUnderlineLeft"/>
          </w:pPr>
        </w:pPrChange>
      </w:pPr>
      <w:ins w:id="2228" w:author="Caree2" w:date="2016-10-29T14:03:00Z">
        <w:r w:rsidRPr="00362E42">
          <w:rPr>
            <w:rPrChange w:id="2229" w:author="Caree2" w:date="2016-10-29T14:03:00Z">
              <w:rPr>
                <w:b w:val="0"/>
                <w:bCs w:val="0"/>
              </w:rPr>
            </w:rPrChange>
          </w:rPr>
          <w:t>/*</w:t>
        </w:r>
      </w:ins>
    </w:p>
    <w:p w:rsidR="00362E42" w:rsidRPr="00362E42" w:rsidRDefault="00362E42">
      <w:pPr>
        <w:rPr>
          <w:ins w:id="2230" w:author="Caree2" w:date="2016-10-29T14:03:00Z"/>
          <w:rPrChange w:id="2231" w:author="Caree2" w:date="2016-10-29T14:03:00Z">
            <w:rPr>
              <w:ins w:id="2232" w:author="Caree2" w:date="2016-10-29T14:03:00Z"/>
            </w:rPr>
          </w:rPrChange>
        </w:rPr>
        <w:pPrChange w:id="2233" w:author="Caree2" w:date="2016-10-30T11:23:00Z">
          <w:pPr>
            <w:pStyle w:val="StyleHeading114ptBoldUnderlineLeft"/>
          </w:pPr>
        </w:pPrChange>
      </w:pPr>
      <w:ins w:id="2234" w:author="Caree2" w:date="2016-10-29T14:03:00Z">
        <w:r w:rsidRPr="00362E42">
          <w:rPr>
            <w:rPrChange w:id="2235" w:author="Caree2" w:date="2016-10-29T14:03:00Z">
              <w:rPr>
                <w:b w:val="0"/>
                <w:bCs w:val="0"/>
              </w:rPr>
            </w:rPrChange>
          </w:rPr>
          <w:t xml:space="preserve"> * A sample class for adding error information in the response</w:t>
        </w:r>
      </w:ins>
    </w:p>
    <w:p w:rsidR="00362E42" w:rsidRPr="00362E42" w:rsidRDefault="00362E42">
      <w:pPr>
        <w:rPr>
          <w:ins w:id="2236" w:author="Caree2" w:date="2016-10-29T14:03:00Z"/>
          <w:rPrChange w:id="2237" w:author="Caree2" w:date="2016-10-29T14:03:00Z">
            <w:rPr>
              <w:ins w:id="2238" w:author="Caree2" w:date="2016-10-29T14:03:00Z"/>
            </w:rPr>
          </w:rPrChange>
        </w:rPr>
        <w:pPrChange w:id="2239" w:author="Caree2" w:date="2016-10-30T11:23:00Z">
          <w:pPr>
            <w:pStyle w:val="StyleHeading114ptBoldUnderlineLeft"/>
          </w:pPr>
        </w:pPrChange>
      </w:pPr>
      <w:ins w:id="2240" w:author="Caree2" w:date="2016-10-29T14:03:00Z">
        <w:r w:rsidRPr="00362E42">
          <w:rPr>
            <w:rPrChange w:id="2241" w:author="Caree2" w:date="2016-10-29T14:03:00Z">
              <w:rPr>
                <w:b w:val="0"/>
                <w:bCs w:val="0"/>
              </w:rPr>
            </w:rPrChange>
          </w:rPr>
          <w:t xml:space="preserve"> */</w:t>
        </w:r>
      </w:ins>
    </w:p>
    <w:p w:rsidR="00362E42" w:rsidRPr="00362E42" w:rsidRDefault="00362E42">
      <w:pPr>
        <w:rPr>
          <w:ins w:id="2242" w:author="Caree2" w:date="2016-10-29T14:03:00Z"/>
          <w:rPrChange w:id="2243" w:author="Caree2" w:date="2016-10-29T14:03:00Z">
            <w:rPr>
              <w:ins w:id="2244" w:author="Caree2" w:date="2016-10-29T14:03:00Z"/>
            </w:rPr>
          </w:rPrChange>
        </w:rPr>
        <w:pPrChange w:id="2245" w:author="Caree2" w:date="2016-10-30T11:23:00Z">
          <w:pPr>
            <w:pStyle w:val="StyleHeading114ptBoldUnderlineLeft"/>
          </w:pPr>
        </w:pPrChange>
      </w:pPr>
      <w:ins w:id="2246" w:author="Caree2" w:date="2016-10-29T14:03:00Z">
        <w:r w:rsidRPr="00362E42">
          <w:rPr>
            <w:rPrChange w:id="2247" w:author="Caree2" w:date="2016-10-29T14:03:00Z">
              <w:rPr>
                <w:b w:val="0"/>
                <w:bCs w:val="0"/>
              </w:rPr>
            </w:rPrChange>
          </w:rPr>
          <w:t>@XmlRootElement</w:t>
        </w:r>
      </w:ins>
    </w:p>
    <w:p w:rsidR="00362E42" w:rsidRPr="00362E42" w:rsidRDefault="00362E42">
      <w:pPr>
        <w:rPr>
          <w:ins w:id="2248" w:author="Caree2" w:date="2016-10-29T14:03:00Z"/>
          <w:rPrChange w:id="2249" w:author="Caree2" w:date="2016-10-29T14:03:00Z">
            <w:rPr>
              <w:ins w:id="2250" w:author="Caree2" w:date="2016-10-29T14:03:00Z"/>
            </w:rPr>
          </w:rPrChange>
        </w:rPr>
        <w:pPrChange w:id="2251" w:author="Caree2" w:date="2016-10-30T11:23:00Z">
          <w:pPr>
            <w:pStyle w:val="StyleHeading114ptBoldUnderlineLeft"/>
          </w:pPr>
        </w:pPrChange>
      </w:pPr>
      <w:ins w:id="2252" w:author="Caree2" w:date="2016-10-29T14:03:00Z">
        <w:r w:rsidRPr="00362E42">
          <w:rPr>
            <w:rPrChange w:id="2253" w:author="Caree2" w:date="2016-10-29T14:03:00Z">
              <w:rPr>
                <w:b w:val="0"/>
                <w:bCs w:val="0"/>
              </w:rPr>
            </w:rPrChange>
          </w:rPr>
          <w:t>public class RestAPIExceptionInfo {</w:t>
        </w:r>
      </w:ins>
    </w:p>
    <w:p w:rsidR="00362E42" w:rsidRPr="00362E42" w:rsidRDefault="00362E42">
      <w:pPr>
        <w:rPr>
          <w:ins w:id="2254" w:author="Caree2" w:date="2016-10-29T14:03:00Z"/>
          <w:rPrChange w:id="2255" w:author="Caree2" w:date="2016-10-29T14:03:00Z">
            <w:rPr>
              <w:ins w:id="2256" w:author="Caree2" w:date="2016-10-29T14:03:00Z"/>
            </w:rPr>
          </w:rPrChange>
        </w:rPr>
        <w:pPrChange w:id="2257" w:author="Caree2" w:date="2016-10-30T11:23:00Z">
          <w:pPr>
            <w:pStyle w:val="StyleHeading114ptBoldUnderlineLeft"/>
          </w:pPr>
        </w:pPrChange>
      </w:pPr>
      <w:ins w:id="2258" w:author="Caree2" w:date="2016-10-29T14:03:00Z">
        <w:r w:rsidRPr="00362E42">
          <w:rPr>
            <w:rPrChange w:id="2259" w:author="Caree2" w:date="2016-10-29T14:03:00Z">
              <w:rPr>
                <w:b w:val="0"/>
                <w:bCs w:val="0"/>
              </w:rPr>
            </w:rPrChange>
          </w:rPr>
          <w:t xml:space="preserve">    public final String detail;</w:t>
        </w:r>
      </w:ins>
    </w:p>
    <w:p w:rsidR="00362E42" w:rsidRPr="00362E42" w:rsidRDefault="00362E42">
      <w:pPr>
        <w:rPr>
          <w:ins w:id="2260" w:author="Caree2" w:date="2016-10-29T14:03:00Z"/>
          <w:rPrChange w:id="2261" w:author="Caree2" w:date="2016-10-29T14:03:00Z">
            <w:rPr>
              <w:ins w:id="2262" w:author="Caree2" w:date="2016-10-29T14:03:00Z"/>
            </w:rPr>
          </w:rPrChange>
        </w:rPr>
        <w:pPrChange w:id="2263" w:author="Caree2" w:date="2016-10-30T11:23:00Z">
          <w:pPr>
            <w:pStyle w:val="StyleHeading114ptBoldUnderlineLeft"/>
          </w:pPr>
        </w:pPrChange>
      </w:pPr>
      <w:ins w:id="2264" w:author="Caree2" w:date="2016-10-29T14:03:00Z">
        <w:r w:rsidRPr="00362E42">
          <w:rPr>
            <w:rPrChange w:id="2265" w:author="Caree2" w:date="2016-10-29T14:03:00Z">
              <w:rPr>
                <w:b w:val="0"/>
                <w:bCs w:val="0"/>
              </w:rPr>
            </w:rPrChange>
          </w:rPr>
          <w:t xml:space="preserve">    public final String message;</w:t>
        </w:r>
      </w:ins>
    </w:p>
    <w:p w:rsidR="00362E42" w:rsidRPr="00362E42" w:rsidRDefault="00362E42">
      <w:pPr>
        <w:rPr>
          <w:ins w:id="2266" w:author="Caree2" w:date="2016-10-29T14:03:00Z"/>
          <w:rPrChange w:id="2267" w:author="Caree2" w:date="2016-10-29T14:03:00Z">
            <w:rPr>
              <w:ins w:id="2268" w:author="Caree2" w:date="2016-10-29T14:03:00Z"/>
            </w:rPr>
          </w:rPrChange>
        </w:rPr>
        <w:pPrChange w:id="2269" w:author="Caree2" w:date="2016-10-30T11:23:00Z">
          <w:pPr>
            <w:pStyle w:val="StyleHeading114ptBoldUnderlineLeft"/>
          </w:pPr>
        </w:pPrChange>
      </w:pPr>
    </w:p>
    <w:p w:rsidR="00362E42" w:rsidRPr="00362E42" w:rsidRDefault="00362E42">
      <w:pPr>
        <w:rPr>
          <w:ins w:id="2270" w:author="Caree2" w:date="2016-10-29T14:03:00Z"/>
          <w:rPrChange w:id="2271" w:author="Caree2" w:date="2016-10-29T14:03:00Z">
            <w:rPr>
              <w:ins w:id="2272" w:author="Caree2" w:date="2016-10-29T14:03:00Z"/>
            </w:rPr>
          </w:rPrChange>
        </w:rPr>
        <w:pPrChange w:id="2273" w:author="Caree2" w:date="2016-10-30T11:23:00Z">
          <w:pPr>
            <w:pStyle w:val="StyleHeading114ptBoldUnderlineLeft"/>
          </w:pPr>
        </w:pPrChange>
      </w:pPr>
      <w:ins w:id="2274" w:author="Caree2" w:date="2016-10-29T14:03:00Z">
        <w:r w:rsidRPr="00362E42">
          <w:rPr>
            <w:rPrChange w:id="2275" w:author="Caree2" w:date="2016-10-29T14:03:00Z">
              <w:rPr>
                <w:b w:val="0"/>
                <w:bCs w:val="0"/>
              </w:rPr>
            </w:rPrChange>
          </w:rPr>
          <w:t xml:space="preserve">    public RestAPIExceptionInfo(Exception ex, String detail) {</w:t>
        </w:r>
      </w:ins>
    </w:p>
    <w:p w:rsidR="00362E42" w:rsidRPr="00362E42" w:rsidRDefault="00362E42">
      <w:pPr>
        <w:rPr>
          <w:ins w:id="2276" w:author="Caree2" w:date="2016-10-29T14:03:00Z"/>
          <w:rPrChange w:id="2277" w:author="Caree2" w:date="2016-10-29T14:03:00Z">
            <w:rPr>
              <w:ins w:id="2278" w:author="Caree2" w:date="2016-10-29T14:03:00Z"/>
            </w:rPr>
          </w:rPrChange>
        </w:rPr>
        <w:pPrChange w:id="2279" w:author="Caree2" w:date="2016-10-30T11:23:00Z">
          <w:pPr>
            <w:pStyle w:val="StyleHeading114ptBoldUnderlineLeft"/>
          </w:pPr>
        </w:pPrChange>
      </w:pPr>
      <w:ins w:id="2280" w:author="Caree2" w:date="2016-10-29T14:03:00Z">
        <w:r w:rsidRPr="00362E42">
          <w:rPr>
            <w:rPrChange w:id="2281" w:author="Caree2" w:date="2016-10-29T14:03:00Z">
              <w:rPr>
                <w:b w:val="0"/>
                <w:bCs w:val="0"/>
              </w:rPr>
            </w:rPrChange>
          </w:rPr>
          <w:t xml:space="preserve">        this.message = ex.getLocalizedMessage();</w:t>
        </w:r>
      </w:ins>
    </w:p>
    <w:p w:rsidR="00362E42" w:rsidRPr="00362E42" w:rsidRDefault="00362E42">
      <w:pPr>
        <w:rPr>
          <w:ins w:id="2282" w:author="Caree2" w:date="2016-10-29T14:03:00Z"/>
          <w:rPrChange w:id="2283" w:author="Caree2" w:date="2016-10-29T14:03:00Z">
            <w:rPr>
              <w:ins w:id="2284" w:author="Caree2" w:date="2016-10-29T14:03:00Z"/>
            </w:rPr>
          </w:rPrChange>
        </w:rPr>
        <w:pPrChange w:id="2285" w:author="Caree2" w:date="2016-10-30T11:23:00Z">
          <w:pPr>
            <w:pStyle w:val="StyleHeading114ptBoldUnderlineLeft"/>
          </w:pPr>
        </w:pPrChange>
      </w:pPr>
      <w:ins w:id="2286" w:author="Caree2" w:date="2016-10-29T14:03:00Z">
        <w:r w:rsidRPr="00362E42">
          <w:rPr>
            <w:rPrChange w:id="2287" w:author="Caree2" w:date="2016-10-29T14:03:00Z">
              <w:rPr>
                <w:b w:val="0"/>
                <w:bCs w:val="0"/>
              </w:rPr>
            </w:rPrChange>
          </w:rPr>
          <w:t xml:space="preserve">        this.detail = detail;</w:t>
        </w:r>
      </w:ins>
    </w:p>
    <w:p w:rsidR="00362E42" w:rsidRPr="00362E42" w:rsidRDefault="00362E42">
      <w:pPr>
        <w:rPr>
          <w:ins w:id="2288" w:author="Caree2" w:date="2016-10-29T14:03:00Z"/>
          <w:rPrChange w:id="2289" w:author="Caree2" w:date="2016-10-29T14:03:00Z">
            <w:rPr>
              <w:ins w:id="2290" w:author="Caree2" w:date="2016-10-29T14:03:00Z"/>
            </w:rPr>
          </w:rPrChange>
        </w:rPr>
        <w:pPrChange w:id="2291" w:author="Caree2" w:date="2016-10-30T11:23:00Z">
          <w:pPr>
            <w:pStyle w:val="StyleHeading114ptBoldUnderlineLeft"/>
          </w:pPr>
        </w:pPrChange>
      </w:pPr>
      <w:ins w:id="2292" w:author="Caree2" w:date="2016-10-29T14:03:00Z">
        <w:r w:rsidRPr="00362E42">
          <w:rPr>
            <w:rPrChange w:id="2293" w:author="Caree2" w:date="2016-10-29T14:03:00Z">
              <w:rPr>
                <w:b w:val="0"/>
                <w:bCs w:val="0"/>
              </w:rPr>
            </w:rPrChange>
          </w:rPr>
          <w:t xml:space="preserve">    }</w:t>
        </w:r>
      </w:ins>
    </w:p>
    <w:p w:rsidR="008F73DC" w:rsidRDefault="00362E42">
      <w:pPr>
        <w:rPr>
          <w:ins w:id="2294" w:author="Caree2" w:date="2016-10-29T14:04:00Z"/>
        </w:rPr>
        <w:pPrChange w:id="2295" w:author="Caree2" w:date="2016-10-30T11:23:00Z">
          <w:pPr>
            <w:pStyle w:val="StyleHeading114ptBoldUnderlineLeft"/>
          </w:pPr>
        </w:pPrChange>
      </w:pPr>
      <w:ins w:id="2296" w:author="Caree2" w:date="2016-10-29T14:03:00Z">
        <w:r w:rsidRPr="00362E42">
          <w:rPr>
            <w:rPrChange w:id="2297" w:author="Caree2" w:date="2016-10-29T14:03:00Z">
              <w:rPr>
                <w:b w:val="0"/>
                <w:bCs w:val="0"/>
              </w:rPr>
            </w:rPrChange>
          </w:rPr>
          <w:t>}</w:t>
        </w:r>
      </w:ins>
    </w:p>
    <w:p w:rsidR="008F73DC" w:rsidRDefault="008F73DC">
      <w:pPr>
        <w:rPr>
          <w:ins w:id="2298" w:author="Caree2" w:date="2016-10-29T14:04:00Z"/>
        </w:rPr>
      </w:pPr>
      <w:ins w:id="2299" w:author="Caree2" w:date="2016-10-29T14:04:00Z">
        <w:r>
          <w:rPr>
            <w:b/>
            <w:bCs/>
          </w:rPr>
          <w:br w:type="page"/>
        </w:r>
      </w:ins>
    </w:p>
    <w:p w:rsidR="008F73DC" w:rsidRDefault="008F73DC" w:rsidP="008F73DC">
      <w:pPr>
        <w:pStyle w:val="StyleHeading114ptBoldUnderlineLeft"/>
        <w:rPr>
          <w:ins w:id="2300" w:author="Caree2" w:date="2016-10-29T14:04:00Z"/>
        </w:rPr>
      </w:pPr>
      <w:bookmarkStart w:id="2301" w:name="_Toc465593238"/>
      <w:ins w:id="2302" w:author="Caree2" w:date="2016-10-29T14:04:00Z">
        <w:r w:rsidRPr="00EA03DE">
          <w:lastRenderedPageBreak/>
          <w:t>1</w:t>
        </w:r>
        <w:r w:rsidR="00E377FF">
          <w:t>.</w:t>
        </w:r>
      </w:ins>
      <w:ins w:id="2303" w:author="Caree2" w:date="2016-10-30T11:29:00Z">
        <w:r w:rsidR="00E377FF">
          <w:t>2</w:t>
        </w:r>
      </w:ins>
      <w:ins w:id="2304" w:author="Caree2" w:date="2016-11-05T11:22:00Z">
        <w:r w:rsidR="00E74859">
          <w:t>2</w:t>
        </w:r>
      </w:ins>
      <w:ins w:id="2305" w:author="Caree2" w:date="2016-10-29T14:04:00Z">
        <w:r>
          <w:t>–</w:t>
        </w:r>
        <w:r w:rsidRPr="00EA03DE">
          <w:t xml:space="preserve"> </w:t>
        </w:r>
        <w:r>
          <w:t xml:space="preserve">Generate </w:t>
        </w:r>
        <w:r w:rsidRPr="008F73DC">
          <w:t>HTTP400Exception</w:t>
        </w:r>
        <w:r>
          <w:t xml:space="preserve"> </w:t>
        </w:r>
        <w:r w:rsidRPr="00EA03DE">
          <w:t xml:space="preserve">in the </w:t>
        </w:r>
      </w:ins>
      <w:ins w:id="2306" w:author="Caree2" w:date="2016-10-29T14:05:00Z">
        <w:r>
          <w:t>exception</w:t>
        </w:r>
      </w:ins>
      <w:ins w:id="2307" w:author="Caree2" w:date="2016-10-29T14:04:00Z">
        <w:r w:rsidRPr="00EA03DE">
          <w:t xml:space="preserve"> package</w:t>
        </w:r>
        <w:bookmarkEnd w:id="2301"/>
      </w:ins>
    </w:p>
    <w:p w:rsidR="00AB46EF" w:rsidRDefault="00AB46EF">
      <w:pPr>
        <w:pStyle w:val="h1"/>
        <w:rPr>
          <w:ins w:id="2308" w:author="Caree2" w:date="2016-10-29T14:05:00Z"/>
          <w:b/>
          <w:bCs/>
        </w:rPr>
        <w:pPrChange w:id="2309" w:author="Caree2" w:date="2016-10-29T14:01:00Z">
          <w:pPr/>
        </w:pPrChange>
      </w:pPr>
    </w:p>
    <w:p w:rsidR="00AB46EF" w:rsidRPr="00AB46EF" w:rsidRDefault="00AB46EF">
      <w:pPr>
        <w:rPr>
          <w:ins w:id="2310" w:author="Caree2" w:date="2016-10-29T14:05:00Z"/>
        </w:rPr>
        <w:pPrChange w:id="2311" w:author="Caree2" w:date="2016-10-30T11:23:00Z">
          <w:pPr>
            <w:pStyle w:val="StyleHeading114ptBoldUnderlineLeft"/>
          </w:pPr>
        </w:pPrChange>
      </w:pPr>
      <w:ins w:id="2312" w:author="Caree2" w:date="2016-10-29T14:05:00Z">
        <w:r w:rsidRPr="00AB46EF">
          <w:t>package com.rollingstone.exception;</w:t>
        </w:r>
      </w:ins>
    </w:p>
    <w:p w:rsidR="00AB46EF" w:rsidRPr="00AB46EF" w:rsidRDefault="00AB46EF">
      <w:pPr>
        <w:rPr>
          <w:ins w:id="2313" w:author="Caree2" w:date="2016-10-29T14:05:00Z"/>
        </w:rPr>
        <w:pPrChange w:id="2314" w:author="Caree2" w:date="2016-10-30T11:23:00Z">
          <w:pPr>
            <w:pStyle w:val="StyleHeading114ptBoldUnderlineLeft"/>
          </w:pPr>
        </w:pPrChange>
      </w:pPr>
    </w:p>
    <w:p w:rsidR="00AB46EF" w:rsidRPr="00AB46EF" w:rsidRDefault="00AB46EF">
      <w:pPr>
        <w:rPr>
          <w:ins w:id="2315" w:author="Caree2" w:date="2016-10-29T14:05:00Z"/>
        </w:rPr>
        <w:pPrChange w:id="2316" w:author="Caree2" w:date="2016-10-30T11:23:00Z">
          <w:pPr>
            <w:pStyle w:val="StyleHeading114ptBoldUnderlineLeft"/>
          </w:pPr>
        </w:pPrChange>
      </w:pPr>
      <w:ins w:id="2317" w:author="Caree2" w:date="2016-10-29T14:05:00Z">
        <w:r w:rsidRPr="00AB46EF">
          <w:t>/**</w:t>
        </w:r>
      </w:ins>
    </w:p>
    <w:p w:rsidR="00AB46EF" w:rsidRPr="00AB46EF" w:rsidRDefault="00AB46EF">
      <w:pPr>
        <w:rPr>
          <w:ins w:id="2318" w:author="Caree2" w:date="2016-10-29T14:05:00Z"/>
        </w:rPr>
        <w:pPrChange w:id="2319" w:author="Caree2" w:date="2016-10-30T11:23:00Z">
          <w:pPr>
            <w:pStyle w:val="StyleHeading114ptBoldUnderlineLeft"/>
          </w:pPr>
        </w:pPrChange>
      </w:pPr>
      <w:ins w:id="2320" w:author="Caree2" w:date="2016-10-29T14:05:00Z">
        <w:r w:rsidRPr="00AB46EF">
          <w:t xml:space="preserve"> * for HTTP 400 Bad Request errors</w:t>
        </w:r>
      </w:ins>
    </w:p>
    <w:p w:rsidR="00AB46EF" w:rsidRPr="00AB46EF" w:rsidRDefault="00AB46EF">
      <w:pPr>
        <w:rPr>
          <w:ins w:id="2321" w:author="Caree2" w:date="2016-10-29T14:05:00Z"/>
        </w:rPr>
        <w:pPrChange w:id="2322" w:author="Caree2" w:date="2016-10-30T11:23:00Z">
          <w:pPr>
            <w:pStyle w:val="StyleHeading114ptBoldUnderlineLeft"/>
          </w:pPr>
        </w:pPrChange>
      </w:pPr>
      <w:ins w:id="2323" w:author="Caree2" w:date="2016-10-29T14:05:00Z">
        <w:r w:rsidRPr="00AB46EF">
          <w:t xml:space="preserve"> */</w:t>
        </w:r>
      </w:ins>
    </w:p>
    <w:p w:rsidR="00AB46EF" w:rsidRPr="00AB46EF" w:rsidRDefault="00AB46EF">
      <w:pPr>
        <w:rPr>
          <w:ins w:id="2324" w:author="Caree2" w:date="2016-10-29T14:05:00Z"/>
        </w:rPr>
        <w:pPrChange w:id="2325" w:author="Caree2" w:date="2016-10-30T11:23:00Z">
          <w:pPr>
            <w:pStyle w:val="StyleHeading114ptBoldUnderlineLeft"/>
          </w:pPr>
        </w:pPrChange>
      </w:pPr>
      <w:ins w:id="2326" w:author="Caree2" w:date="2016-10-29T14:05:00Z">
        <w:r w:rsidRPr="00AB46EF">
          <w:t>public final class HTTP400Exception extends RuntimeException {</w:t>
        </w:r>
      </w:ins>
    </w:p>
    <w:p w:rsidR="00AB46EF" w:rsidRPr="00AB46EF" w:rsidRDefault="00AB46EF">
      <w:pPr>
        <w:rPr>
          <w:ins w:id="2327" w:author="Caree2" w:date="2016-10-29T14:05:00Z"/>
        </w:rPr>
        <w:pPrChange w:id="2328" w:author="Caree2" w:date="2016-10-30T11:23:00Z">
          <w:pPr>
            <w:pStyle w:val="StyleHeading114ptBoldUnderlineLeft"/>
          </w:pPr>
        </w:pPrChange>
      </w:pPr>
      <w:ins w:id="2329" w:author="Caree2" w:date="2016-10-29T14:05:00Z">
        <w:r w:rsidRPr="00AB46EF">
          <w:t xml:space="preserve">    public HTTP400Exception() {</w:t>
        </w:r>
      </w:ins>
    </w:p>
    <w:p w:rsidR="00AB46EF" w:rsidRPr="00AB46EF" w:rsidRDefault="00AB46EF">
      <w:pPr>
        <w:rPr>
          <w:ins w:id="2330" w:author="Caree2" w:date="2016-10-29T14:05:00Z"/>
        </w:rPr>
        <w:pPrChange w:id="2331" w:author="Caree2" w:date="2016-10-30T11:23:00Z">
          <w:pPr>
            <w:pStyle w:val="StyleHeading114ptBoldUnderlineLeft"/>
          </w:pPr>
        </w:pPrChange>
      </w:pPr>
      <w:ins w:id="2332" w:author="Caree2" w:date="2016-10-29T14:05:00Z">
        <w:r w:rsidRPr="00AB46EF">
          <w:t xml:space="preserve">        super();</w:t>
        </w:r>
      </w:ins>
    </w:p>
    <w:p w:rsidR="00AB46EF" w:rsidRPr="00AB46EF" w:rsidRDefault="00AB46EF">
      <w:pPr>
        <w:rPr>
          <w:ins w:id="2333" w:author="Caree2" w:date="2016-10-29T14:05:00Z"/>
        </w:rPr>
        <w:pPrChange w:id="2334" w:author="Caree2" w:date="2016-10-30T11:23:00Z">
          <w:pPr>
            <w:pStyle w:val="StyleHeading114ptBoldUnderlineLeft"/>
          </w:pPr>
        </w:pPrChange>
      </w:pPr>
      <w:ins w:id="2335" w:author="Caree2" w:date="2016-10-29T14:05:00Z">
        <w:r w:rsidRPr="00AB46EF">
          <w:t xml:space="preserve">    }</w:t>
        </w:r>
      </w:ins>
    </w:p>
    <w:p w:rsidR="00AB46EF" w:rsidRPr="00AB46EF" w:rsidRDefault="00AB46EF">
      <w:pPr>
        <w:rPr>
          <w:ins w:id="2336" w:author="Caree2" w:date="2016-10-29T14:05:00Z"/>
        </w:rPr>
        <w:pPrChange w:id="2337" w:author="Caree2" w:date="2016-10-30T11:23:00Z">
          <w:pPr>
            <w:pStyle w:val="StyleHeading114ptBoldUnderlineLeft"/>
          </w:pPr>
        </w:pPrChange>
      </w:pPr>
    </w:p>
    <w:p w:rsidR="00AB46EF" w:rsidRPr="00AB46EF" w:rsidRDefault="00AB46EF">
      <w:pPr>
        <w:rPr>
          <w:ins w:id="2338" w:author="Caree2" w:date="2016-10-29T14:05:00Z"/>
        </w:rPr>
        <w:pPrChange w:id="2339" w:author="Caree2" w:date="2016-10-30T11:23:00Z">
          <w:pPr>
            <w:pStyle w:val="StyleHeading114ptBoldUnderlineLeft"/>
          </w:pPr>
        </w:pPrChange>
      </w:pPr>
      <w:ins w:id="2340" w:author="Caree2" w:date="2016-10-29T14:05:00Z">
        <w:r w:rsidRPr="00AB46EF">
          <w:t xml:space="preserve">    public HTTP400Exception(String message, Throwable cause) {</w:t>
        </w:r>
      </w:ins>
    </w:p>
    <w:p w:rsidR="00AB46EF" w:rsidRPr="00AB46EF" w:rsidRDefault="00AB46EF">
      <w:pPr>
        <w:rPr>
          <w:ins w:id="2341" w:author="Caree2" w:date="2016-10-29T14:05:00Z"/>
        </w:rPr>
        <w:pPrChange w:id="2342" w:author="Caree2" w:date="2016-10-30T11:23:00Z">
          <w:pPr>
            <w:pStyle w:val="StyleHeading114ptBoldUnderlineLeft"/>
          </w:pPr>
        </w:pPrChange>
      </w:pPr>
      <w:ins w:id="2343" w:author="Caree2" w:date="2016-10-29T14:05:00Z">
        <w:r w:rsidRPr="00AB46EF">
          <w:t xml:space="preserve">        super(message, cause);</w:t>
        </w:r>
      </w:ins>
    </w:p>
    <w:p w:rsidR="00AB46EF" w:rsidRPr="00AB46EF" w:rsidRDefault="00AB46EF">
      <w:pPr>
        <w:rPr>
          <w:ins w:id="2344" w:author="Caree2" w:date="2016-10-29T14:05:00Z"/>
        </w:rPr>
        <w:pPrChange w:id="2345" w:author="Caree2" w:date="2016-10-30T11:23:00Z">
          <w:pPr>
            <w:pStyle w:val="StyleHeading114ptBoldUnderlineLeft"/>
          </w:pPr>
        </w:pPrChange>
      </w:pPr>
      <w:ins w:id="2346" w:author="Caree2" w:date="2016-10-29T14:05:00Z">
        <w:r w:rsidRPr="00AB46EF">
          <w:t xml:space="preserve">    }</w:t>
        </w:r>
      </w:ins>
    </w:p>
    <w:p w:rsidR="00AB46EF" w:rsidRPr="00AB46EF" w:rsidRDefault="00AB46EF">
      <w:pPr>
        <w:rPr>
          <w:ins w:id="2347" w:author="Caree2" w:date="2016-10-29T14:05:00Z"/>
        </w:rPr>
        <w:pPrChange w:id="2348" w:author="Caree2" w:date="2016-10-30T11:23:00Z">
          <w:pPr>
            <w:pStyle w:val="StyleHeading114ptBoldUnderlineLeft"/>
          </w:pPr>
        </w:pPrChange>
      </w:pPr>
    </w:p>
    <w:p w:rsidR="00AB46EF" w:rsidRPr="00AB46EF" w:rsidRDefault="00AB46EF">
      <w:pPr>
        <w:rPr>
          <w:ins w:id="2349" w:author="Caree2" w:date="2016-10-29T14:05:00Z"/>
        </w:rPr>
        <w:pPrChange w:id="2350" w:author="Caree2" w:date="2016-10-30T11:23:00Z">
          <w:pPr>
            <w:pStyle w:val="StyleHeading114ptBoldUnderlineLeft"/>
          </w:pPr>
        </w:pPrChange>
      </w:pPr>
      <w:ins w:id="2351" w:author="Caree2" w:date="2016-10-29T14:05:00Z">
        <w:r w:rsidRPr="00AB46EF">
          <w:t xml:space="preserve">    public HTTP400Exception(String message) {</w:t>
        </w:r>
      </w:ins>
    </w:p>
    <w:p w:rsidR="00AB46EF" w:rsidRPr="00AB46EF" w:rsidRDefault="00AB46EF">
      <w:pPr>
        <w:rPr>
          <w:ins w:id="2352" w:author="Caree2" w:date="2016-10-29T14:05:00Z"/>
        </w:rPr>
        <w:pPrChange w:id="2353" w:author="Caree2" w:date="2016-10-30T11:23:00Z">
          <w:pPr>
            <w:pStyle w:val="StyleHeading114ptBoldUnderlineLeft"/>
          </w:pPr>
        </w:pPrChange>
      </w:pPr>
      <w:ins w:id="2354" w:author="Caree2" w:date="2016-10-29T14:05:00Z">
        <w:r w:rsidRPr="00AB46EF">
          <w:t xml:space="preserve">        super(message);</w:t>
        </w:r>
      </w:ins>
    </w:p>
    <w:p w:rsidR="00AB46EF" w:rsidRPr="00AB46EF" w:rsidRDefault="00AB46EF">
      <w:pPr>
        <w:rPr>
          <w:ins w:id="2355" w:author="Caree2" w:date="2016-10-29T14:05:00Z"/>
        </w:rPr>
        <w:pPrChange w:id="2356" w:author="Caree2" w:date="2016-10-30T11:23:00Z">
          <w:pPr>
            <w:pStyle w:val="StyleHeading114ptBoldUnderlineLeft"/>
          </w:pPr>
        </w:pPrChange>
      </w:pPr>
      <w:ins w:id="2357" w:author="Caree2" w:date="2016-10-29T14:05:00Z">
        <w:r w:rsidRPr="00AB46EF">
          <w:t xml:space="preserve">    }</w:t>
        </w:r>
      </w:ins>
    </w:p>
    <w:p w:rsidR="00AB46EF" w:rsidRPr="00AB46EF" w:rsidRDefault="00AB46EF">
      <w:pPr>
        <w:rPr>
          <w:ins w:id="2358" w:author="Caree2" w:date="2016-10-29T14:05:00Z"/>
        </w:rPr>
        <w:pPrChange w:id="2359" w:author="Caree2" w:date="2016-10-30T11:23:00Z">
          <w:pPr>
            <w:pStyle w:val="StyleHeading114ptBoldUnderlineLeft"/>
          </w:pPr>
        </w:pPrChange>
      </w:pPr>
    </w:p>
    <w:p w:rsidR="00AB46EF" w:rsidRPr="00AB46EF" w:rsidRDefault="00AB46EF">
      <w:pPr>
        <w:rPr>
          <w:ins w:id="2360" w:author="Caree2" w:date="2016-10-29T14:05:00Z"/>
        </w:rPr>
        <w:pPrChange w:id="2361" w:author="Caree2" w:date="2016-10-30T11:23:00Z">
          <w:pPr>
            <w:pStyle w:val="StyleHeading114ptBoldUnderlineLeft"/>
          </w:pPr>
        </w:pPrChange>
      </w:pPr>
      <w:ins w:id="2362" w:author="Caree2" w:date="2016-10-29T14:05:00Z">
        <w:r w:rsidRPr="00AB46EF">
          <w:t xml:space="preserve">    public HTTP400Exception(Throwable cause) {</w:t>
        </w:r>
      </w:ins>
    </w:p>
    <w:p w:rsidR="00AB46EF" w:rsidRPr="00AB46EF" w:rsidRDefault="00AB46EF">
      <w:pPr>
        <w:rPr>
          <w:ins w:id="2363" w:author="Caree2" w:date="2016-10-29T14:05:00Z"/>
        </w:rPr>
        <w:pPrChange w:id="2364" w:author="Caree2" w:date="2016-10-30T11:23:00Z">
          <w:pPr>
            <w:pStyle w:val="StyleHeading114ptBoldUnderlineLeft"/>
          </w:pPr>
        </w:pPrChange>
      </w:pPr>
      <w:ins w:id="2365" w:author="Caree2" w:date="2016-10-29T14:05:00Z">
        <w:r w:rsidRPr="00AB46EF">
          <w:t xml:space="preserve">        super(cause);</w:t>
        </w:r>
      </w:ins>
    </w:p>
    <w:p w:rsidR="00AB46EF" w:rsidRPr="00AB46EF" w:rsidRDefault="00AB46EF">
      <w:pPr>
        <w:rPr>
          <w:ins w:id="2366" w:author="Caree2" w:date="2016-10-29T14:05:00Z"/>
        </w:rPr>
        <w:pPrChange w:id="2367" w:author="Caree2" w:date="2016-10-30T11:23:00Z">
          <w:pPr>
            <w:pStyle w:val="StyleHeading114ptBoldUnderlineLeft"/>
          </w:pPr>
        </w:pPrChange>
      </w:pPr>
      <w:ins w:id="2368" w:author="Caree2" w:date="2016-10-29T14:05:00Z">
        <w:r w:rsidRPr="00AB46EF">
          <w:t xml:space="preserve">    }</w:t>
        </w:r>
      </w:ins>
    </w:p>
    <w:p w:rsidR="00AB46EF" w:rsidRPr="00B144BA" w:rsidRDefault="00AB46EF" w:rsidP="00B144BA">
      <w:pPr>
        <w:pStyle w:val="h1"/>
        <w:jc w:val="left"/>
        <w:rPr>
          <w:ins w:id="2369" w:author="Caree2" w:date="2016-10-29T14:05:00Z"/>
          <w:rFonts w:ascii="Scala-Regular" w:hAnsi="Scala-Regular"/>
          <w:i w:val="0"/>
          <w:color w:val="auto"/>
          <w:sz w:val="24"/>
          <w:szCs w:val="24"/>
          <w:rPrChange w:id="2370" w:author="Caree2" w:date="2016-11-05T11:22:00Z">
            <w:rPr>
              <w:ins w:id="2371" w:author="Caree2" w:date="2016-10-29T14:05:00Z"/>
              <w:b/>
              <w:bCs/>
            </w:rPr>
          </w:rPrChange>
        </w:rPr>
        <w:pPrChange w:id="2372" w:author="Caree2" w:date="2016-11-05T11:21:00Z">
          <w:pPr/>
        </w:pPrChange>
      </w:pPr>
      <w:ins w:id="2373" w:author="Caree2" w:date="2016-10-29T14:05:00Z">
        <w:r w:rsidRPr="00B144BA">
          <w:rPr>
            <w:rFonts w:ascii="Scala-Regular" w:hAnsi="Scala-Regular"/>
            <w:i w:val="0"/>
            <w:color w:val="auto"/>
            <w:sz w:val="24"/>
            <w:szCs w:val="24"/>
            <w:rPrChange w:id="2374" w:author="Caree2" w:date="2016-11-05T11:22:00Z">
              <w:rPr>
                <w:b/>
                <w:bCs/>
              </w:rPr>
            </w:rPrChange>
          </w:rPr>
          <w:t>}</w:t>
        </w:r>
      </w:ins>
    </w:p>
    <w:p w:rsidR="00AB46EF" w:rsidRDefault="00AB46EF">
      <w:pPr>
        <w:pStyle w:val="h1"/>
        <w:rPr>
          <w:ins w:id="2375" w:author="Caree2" w:date="2016-10-29T14:05:00Z"/>
          <w:b/>
          <w:bCs/>
        </w:rPr>
        <w:pPrChange w:id="2376" w:author="Caree2" w:date="2016-10-29T14:01:00Z">
          <w:pPr/>
        </w:pPrChange>
      </w:pPr>
    </w:p>
    <w:p w:rsidR="00AB46EF" w:rsidRDefault="00AB46EF">
      <w:pPr>
        <w:rPr>
          <w:ins w:id="2377" w:author="Caree2" w:date="2016-10-29T14:05:00Z"/>
        </w:rPr>
      </w:pPr>
      <w:ins w:id="2378" w:author="Caree2" w:date="2016-10-29T14:05:00Z">
        <w:r>
          <w:rPr>
            <w:b/>
            <w:bCs/>
          </w:rPr>
          <w:br w:type="page"/>
        </w:r>
      </w:ins>
    </w:p>
    <w:p w:rsidR="00AB46EF" w:rsidRDefault="00AB46EF" w:rsidP="00AB46EF">
      <w:pPr>
        <w:pStyle w:val="StyleHeading114ptBoldUnderlineLeft"/>
        <w:rPr>
          <w:ins w:id="2379" w:author="Caree2" w:date="2016-10-29T14:05:00Z"/>
        </w:rPr>
      </w:pPr>
      <w:bookmarkStart w:id="2380" w:name="_Toc465593239"/>
      <w:ins w:id="2381" w:author="Caree2" w:date="2016-10-29T14:05:00Z">
        <w:r w:rsidRPr="00EA03DE">
          <w:lastRenderedPageBreak/>
          <w:t>1</w:t>
        </w:r>
        <w:r>
          <w:t>.2</w:t>
        </w:r>
      </w:ins>
      <w:ins w:id="2382" w:author="Caree2" w:date="2016-11-05T11:22:00Z">
        <w:r w:rsidR="00E74859">
          <w:t>3</w:t>
        </w:r>
      </w:ins>
      <w:ins w:id="2383" w:author="Caree2" w:date="2016-10-29T14:05:00Z">
        <w:r>
          <w:t>–</w:t>
        </w:r>
        <w:r w:rsidRPr="00EA03DE">
          <w:t xml:space="preserve"> </w:t>
        </w:r>
        <w:r>
          <w:t xml:space="preserve">Generate </w:t>
        </w:r>
        <w:r w:rsidRPr="008F73DC">
          <w:t>HTTP40</w:t>
        </w:r>
        <w:r>
          <w:t>4</w:t>
        </w:r>
        <w:r w:rsidRPr="008F73DC">
          <w:t>Exception</w:t>
        </w:r>
        <w:r>
          <w:t xml:space="preserve"> </w:t>
        </w:r>
        <w:r w:rsidRPr="00EA03DE">
          <w:t xml:space="preserve">in the </w:t>
        </w:r>
        <w:r>
          <w:t>exception</w:t>
        </w:r>
        <w:r w:rsidRPr="00EA03DE">
          <w:t xml:space="preserve"> package</w:t>
        </w:r>
        <w:bookmarkEnd w:id="2380"/>
      </w:ins>
    </w:p>
    <w:p w:rsidR="00AB46EF" w:rsidRDefault="00AB46EF" w:rsidP="00AB46EF">
      <w:pPr>
        <w:pStyle w:val="StyleHeading114ptBoldUnderlineLeft"/>
        <w:rPr>
          <w:ins w:id="2384" w:author="Caree2" w:date="2016-10-29T14:05:00Z"/>
        </w:rPr>
      </w:pPr>
    </w:p>
    <w:p w:rsidR="00AB46EF" w:rsidRDefault="00AB46EF" w:rsidP="00AB46EF">
      <w:pPr>
        <w:pStyle w:val="StyleHeading114ptBoldUnderlineLeft"/>
        <w:rPr>
          <w:ins w:id="2385" w:author="Caree2" w:date="2016-10-29T14:05:00Z"/>
        </w:rPr>
      </w:pPr>
    </w:p>
    <w:p w:rsidR="00AB46EF" w:rsidRPr="00AB46EF" w:rsidRDefault="00AB46EF">
      <w:pPr>
        <w:rPr>
          <w:ins w:id="2386" w:author="Caree2" w:date="2016-10-29T14:05:00Z"/>
          <w:rPrChange w:id="2387" w:author="Caree2" w:date="2016-10-29T14:05:00Z">
            <w:rPr>
              <w:ins w:id="2388" w:author="Caree2" w:date="2016-10-29T14:05:00Z"/>
            </w:rPr>
          </w:rPrChange>
        </w:rPr>
        <w:pPrChange w:id="2389" w:author="Caree2" w:date="2016-10-30T11:24:00Z">
          <w:pPr>
            <w:pStyle w:val="StyleHeading114ptBoldUnderlineLeft"/>
          </w:pPr>
        </w:pPrChange>
      </w:pPr>
      <w:ins w:id="2390" w:author="Caree2" w:date="2016-10-29T14:05:00Z">
        <w:r w:rsidRPr="002612E3">
          <w:t>package com.rollingstone.exception;</w:t>
        </w:r>
      </w:ins>
    </w:p>
    <w:p w:rsidR="00AB46EF" w:rsidRPr="00AB46EF" w:rsidRDefault="00AB46EF">
      <w:pPr>
        <w:rPr>
          <w:ins w:id="2391" w:author="Caree2" w:date="2016-10-29T14:05:00Z"/>
          <w:rPrChange w:id="2392" w:author="Caree2" w:date="2016-10-29T14:05:00Z">
            <w:rPr>
              <w:ins w:id="2393" w:author="Caree2" w:date="2016-10-29T14:05:00Z"/>
            </w:rPr>
          </w:rPrChange>
        </w:rPr>
        <w:pPrChange w:id="2394" w:author="Caree2" w:date="2016-10-30T11:24:00Z">
          <w:pPr>
            <w:pStyle w:val="StyleHeading114ptBoldUnderlineLeft"/>
          </w:pPr>
        </w:pPrChange>
      </w:pPr>
    </w:p>
    <w:p w:rsidR="00AB46EF" w:rsidRPr="00AB46EF" w:rsidRDefault="00AB46EF">
      <w:pPr>
        <w:rPr>
          <w:ins w:id="2395" w:author="Caree2" w:date="2016-10-29T14:05:00Z"/>
          <w:rPrChange w:id="2396" w:author="Caree2" w:date="2016-10-29T14:05:00Z">
            <w:rPr>
              <w:ins w:id="2397" w:author="Caree2" w:date="2016-10-29T14:05:00Z"/>
            </w:rPr>
          </w:rPrChange>
        </w:rPr>
        <w:pPrChange w:id="2398" w:author="Caree2" w:date="2016-10-30T11:24:00Z">
          <w:pPr>
            <w:pStyle w:val="StyleHeading114ptBoldUnderlineLeft"/>
          </w:pPr>
        </w:pPrChange>
      </w:pPr>
      <w:ins w:id="2399" w:author="Caree2" w:date="2016-10-29T14:05:00Z">
        <w:r w:rsidRPr="00AB46EF">
          <w:rPr>
            <w:rPrChange w:id="2400" w:author="Caree2" w:date="2016-10-29T14:05:00Z">
              <w:rPr>
                <w:b w:val="0"/>
                <w:bCs w:val="0"/>
              </w:rPr>
            </w:rPrChange>
          </w:rPr>
          <w:t>/**</w:t>
        </w:r>
      </w:ins>
    </w:p>
    <w:p w:rsidR="00AB46EF" w:rsidRPr="00AB46EF" w:rsidRDefault="00AB46EF">
      <w:pPr>
        <w:rPr>
          <w:ins w:id="2401" w:author="Caree2" w:date="2016-10-29T14:05:00Z"/>
          <w:rPrChange w:id="2402" w:author="Caree2" w:date="2016-10-29T14:05:00Z">
            <w:rPr>
              <w:ins w:id="2403" w:author="Caree2" w:date="2016-10-29T14:05:00Z"/>
            </w:rPr>
          </w:rPrChange>
        </w:rPr>
        <w:pPrChange w:id="2404" w:author="Caree2" w:date="2016-10-30T11:24:00Z">
          <w:pPr>
            <w:pStyle w:val="StyleHeading114ptBoldUnderlineLeft"/>
          </w:pPr>
        </w:pPrChange>
      </w:pPr>
      <w:ins w:id="2405" w:author="Caree2" w:date="2016-10-29T14:05:00Z">
        <w:r w:rsidRPr="00AB46EF">
          <w:rPr>
            <w:rPrChange w:id="2406" w:author="Caree2" w:date="2016-10-29T14:05:00Z">
              <w:rPr>
                <w:b w:val="0"/>
                <w:bCs w:val="0"/>
              </w:rPr>
            </w:rPrChange>
          </w:rPr>
          <w:t xml:space="preserve"> * For HTTP 404 Not Found errros</w:t>
        </w:r>
      </w:ins>
    </w:p>
    <w:p w:rsidR="00AB46EF" w:rsidRPr="00AB46EF" w:rsidRDefault="00AB46EF">
      <w:pPr>
        <w:rPr>
          <w:ins w:id="2407" w:author="Caree2" w:date="2016-10-29T14:05:00Z"/>
          <w:rPrChange w:id="2408" w:author="Caree2" w:date="2016-10-29T14:05:00Z">
            <w:rPr>
              <w:ins w:id="2409" w:author="Caree2" w:date="2016-10-29T14:05:00Z"/>
            </w:rPr>
          </w:rPrChange>
        </w:rPr>
        <w:pPrChange w:id="2410" w:author="Caree2" w:date="2016-10-30T11:24:00Z">
          <w:pPr>
            <w:pStyle w:val="StyleHeading114ptBoldUnderlineLeft"/>
          </w:pPr>
        </w:pPrChange>
      </w:pPr>
      <w:ins w:id="2411" w:author="Caree2" w:date="2016-10-29T14:05:00Z">
        <w:r w:rsidRPr="00AB46EF">
          <w:rPr>
            <w:rPrChange w:id="2412" w:author="Caree2" w:date="2016-10-29T14:05:00Z">
              <w:rPr>
                <w:b w:val="0"/>
                <w:bCs w:val="0"/>
              </w:rPr>
            </w:rPrChange>
          </w:rPr>
          <w:t xml:space="preserve"> */</w:t>
        </w:r>
      </w:ins>
    </w:p>
    <w:p w:rsidR="00AB46EF" w:rsidRPr="00AB46EF" w:rsidRDefault="00AB46EF">
      <w:pPr>
        <w:rPr>
          <w:ins w:id="2413" w:author="Caree2" w:date="2016-10-29T14:05:00Z"/>
          <w:rPrChange w:id="2414" w:author="Caree2" w:date="2016-10-29T14:05:00Z">
            <w:rPr>
              <w:ins w:id="2415" w:author="Caree2" w:date="2016-10-29T14:05:00Z"/>
            </w:rPr>
          </w:rPrChange>
        </w:rPr>
        <w:pPrChange w:id="2416" w:author="Caree2" w:date="2016-10-30T11:24:00Z">
          <w:pPr>
            <w:pStyle w:val="StyleHeading114ptBoldUnderlineLeft"/>
          </w:pPr>
        </w:pPrChange>
      </w:pPr>
      <w:ins w:id="2417" w:author="Caree2" w:date="2016-10-29T14:05:00Z">
        <w:r w:rsidRPr="00AB46EF">
          <w:rPr>
            <w:rPrChange w:id="2418" w:author="Caree2" w:date="2016-10-29T14:05:00Z">
              <w:rPr>
                <w:b w:val="0"/>
                <w:bCs w:val="0"/>
              </w:rPr>
            </w:rPrChange>
          </w:rPr>
          <w:t>public class HTTP404Exception extends RuntimeException {</w:t>
        </w:r>
      </w:ins>
    </w:p>
    <w:p w:rsidR="00AB46EF" w:rsidRPr="00AB46EF" w:rsidRDefault="00AB46EF">
      <w:pPr>
        <w:rPr>
          <w:ins w:id="2419" w:author="Caree2" w:date="2016-10-29T14:05:00Z"/>
          <w:rPrChange w:id="2420" w:author="Caree2" w:date="2016-10-29T14:05:00Z">
            <w:rPr>
              <w:ins w:id="2421" w:author="Caree2" w:date="2016-10-29T14:05:00Z"/>
            </w:rPr>
          </w:rPrChange>
        </w:rPr>
        <w:pPrChange w:id="2422" w:author="Caree2" w:date="2016-10-30T11:24:00Z">
          <w:pPr>
            <w:pStyle w:val="StyleHeading114ptBoldUnderlineLeft"/>
          </w:pPr>
        </w:pPrChange>
      </w:pPr>
      <w:ins w:id="2423" w:author="Caree2" w:date="2016-10-29T14:05:00Z">
        <w:r w:rsidRPr="00AB46EF">
          <w:rPr>
            <w:rPrChange w:id="2424" w:author="Caree2" w:date="2016-10-29T14:05:00Z">
              <w:rPr>
                <w:b w:val="0"/>
                <w:bCs w:val="0"/>
              </w:rPr>
            </w:rPrChange>
          </w:rPr>
          <w:t xml:space="preserve">    /**</w:t>
        </w:r>
      </w:ins>
    </w:p>
    <w:p w:rsidR="00AB46EF" w:rsidRPr="00AB46EF" w:rsidRDefault="00AB46EF">
      <w:pPr>
        <w:rPr>
          <w:ins w:id="2425" w:author="Caree2" w:date="2016-10-29T14:05:00Z"/>
          <w:rPrChange w:id="2426" w:author="Caree2" w:date="2016-10-29T14:05:00Z">
            <w:rPr>
              <w:ins w:id="2427" w:author="Caree2" w:date="2016-10-29T14:05:00Z"/>
            </w:rPr>
          </w:rPrChange>
        </w:rPr>
        <w:pPrChange w:id="2428" w:author="Caree2" w:date="2016-10-30T11:24:00Z">
          <w:pPr>
            <w:pStyle w:val="StyleHeading114ptBoldUnderlineLeft"/>
          </w:pPr>
        </w:pPrChange>
      </w:pPr>
      <w:ins w:id="2429" w:author="Caree2" w:date="2016-10-29T14:05:00Z">
        <w:r w:rsidRPr="00AB46EF">
          <w:rPr>
            <w:rPrChange w:id="2430" w:author="Caree2" w:date="2016-10-29T14:05:00Z">
              <w:rPr>
                <w:b w:val="0"/>
                <w:bCs w:val="0"/>
              </w:rPr>
            </w:rPrChange>
          </w:rPr>
          <w:tab/>
          <w:t xml:space="preserve"> * </w:t>
        </w:r>
      </w:ins>
    </w:p>
    <w:p w:rsidR="00AB46EF" w:rsidRPr="00AB46EF" w:rsidRDefault="00AB46EF">
      <w:pPr>
        <w:rPr>
          <w:ins w:id="2431" w:author="Caree2" w:date="2016-10-29T14:05:00Z"/>
          <w:rPrChange w:id="2432" w:author="Caree2" w:date="2016-10-29T14:05:00Z">
            <w:rPr>
              <w:ins w:id="2433" w:author="Caree2" w:date="2016-10-29T14:05:00Z"/>
            </w:rPr>
          </w:rPrChange>
        </w:rPr>
        <w:pPrChange w:id="2434" w:author="Caree2" w:date="2016-10-30T11:24:00Z">
          <w:pPr>
            <w:pStyle w:val="StyleHeading114ptBoldUnderlineLeft"/>
          </w:pPr>
        </w:pPrChange>
      </w:pPr>
      <w:ins w:id="2435" w:author="Caree2" w:date="2016-10-29T14:05:00Z">
        <w:r w:rsidRPr="00AB46EF">
          <w:rPr>
            <w:rPrChange w:id="2436" w:author="Caree2" w:date="2016-10-29T14:05:00Z">
              <w:rPr>
                <w:b w:val="0"/>
                <w:bCs w:val="0"/>
              </w:rPr>
            </w:rPrChange>
          </w:rPr>
          <w:tab/>
          <w:t xml:space="preserve"> */</w:t>
        </w:r>
      </w:ins>
    </w:p>
    <w:p w:rsidR="00AB46EF" w:rsidRPr="00AB46EF" w:rsidRDefault="00AB46EF">
      <w:pPr>
        <w:rPr>
          <w:ins w:id="2437" w:author="Caree2" w:date="2016-10-29T14:05:00Z"/>
          <w:rPrChange w:id="2438" w:author="Caree2" w:date="2016-10-29T14:05:00Z">
            <w:rPr>
              <w:ins w:id="2439" w:author="Caree2" w:date="2016-10-29T14:05:00Z"/>
            </w:rPr>
          </w:rPrChange>
        </w:rPr>
        <w:pPrChange w:id="2440" w:author="Caree2" w:date="2016-10-30T11:24:00Z">
          <w:pPr>
            <w:pStyle w:val="StyleHeading114ptBoldUnderlineLeft"/>
          </w:pPr>
        </w:pPrChange>
      </w:pPr>
      <w:ins w:id="2441" w:author="Caree2" w:date="2016-10-29T14:05:00Z">
        <w:r w:rsidRPr="00AB46EF">
          <w:rPr>
            <w:rPrChange w:id="2442" w:author="Caree2" w:date="2016-10-29T14:05:00Z">
              <w:rPr>
                <w:b w:val="0"/>
                <w:bCs w:val="0"/>
              </w:rPr>
            </w:rPrChange>
          </w:rPr>
          <w:tab/>
          <w:t>private static final long serialVersionUID = 1L;</w:t>
        </w:r>
      </w:ins>
    </w:p>
    <w:p w:rsidR="00AB46EF" w:rsidRPr="00AB46EF" w:rsidRDefault="00AB46EF">
      <w:pPr>
        <w:rPr>
          <w:ins w:id="2443" w:author="Caree2" w:date="2016-10-29T14:05:00Z"/>
          <w:rPrChange w:id="2444" w:author="Caree2" w:date="2016-10-29T14:05:00Z">
            <w:rPr>
              <w:ins w:id="2445" w:author="Caree2" w:date="2016-10-29T14:05:00Z"/>
            </w:rPr>
          </w:rPrChange>
        </w:rPr>
        <w:pPrChange w:id="2446" w:author="Caree2" w:date="2016-10-30T11:24:00Z">
          <w:pPr>
            <w:pStyle w:val="StyleHeading114ptBoldUnderlineLeft"/>
          </w:pPr>
        </w:pPrChange>
      </w:pPr>
    </w:p>
    <w:p w:rsidR="00AB46EF" w:rsidRPr="00AB46EF" w:rsidRDefault="00AB46EF">
      <w:pPr>
        <w:rPr>
          <w:ins w:id="2447" w:author="Caree2" w:date="2016-10-29T14:05:00Z"/>
          <w:rPrChange w:id="2448" w:author="Caree2" w:date="2016-10-29T14:05:00Z">
            <w:rPr>
              <w:ins w:id="2449" w:author="Caree2" w:date="2016-10-29T14:05:00Z"/>
            </w:rPr>
          </w:rPrChange>
        </w:rPr>
        <w:pPrChange w:id="2450" w:author="Caree2" w:date="2016-10-30T11:24:00Z">
          <w:pPr>
            <w:pStyle w:val="StyleHeading114ptBoldUnderlineLeft"/>
          </w:pPr>
        </w:pPrChange>
      </w:pPr>
      <w:ins w:id="2451" w:author="Caree2" w:date="2016-10-29T14:05:00Z">
        <w:r w:rsidRPr="00AB46EF">
          <w:rPr>
            <w:rPrChange w:id="2452" w:author="Caree2" w:date="2016-10-29T14:05:00Z">
              <w:rPr>
                <w:b w:val="0"/>
                <w:bCs w:val="0"/>
              </w:rPr>
            </w:rPrChange>
          </w:rPr>
          <w:tab/>
          <w:t>public HTTP404Exception() {</w:t>
        </w:r>
      </w:ins>
    </w:p>
    <w:p w:rsidR="00AB46EF" w:rsidRPr="00AB46EF" w:rsidRDefault="00AB46EF">
      <w:pPr>
        <w:rPr>
          <w:ins w:id="2453" w:author="Caree2" w:date="2016-10-29T14:05:00Z"/>
          <w:rPrChange w:id="2454" w:author="Caree2" w:date="2016-10-29T14:05:00Z">
            <w:rPr>
              <w:ins w:id="2455" w:author="Caree2" w:date="2016-10-29T14:05:00Z"/>
            </w:rPr>
          </w:rPrChange>
        </w:rPr>
        <w:pPrChange w:id="2456" w:author="Caree2" w:date="2016-10-30T11:24:00Z">
          <w:pPr>
            <w:pStyle w:val="StyleHeading114ptBoldUnderlineLeft"/>
          </w:pPr>
        </w:pPrChange>
      </w:pPr>
      <w:ins w:id="2457" w:author="Caree2" w:date="2016-10-29T14:05:00Z">
        <w:r w:rsidRPr="00AB46EF">
          <w:rPr>
            <w:rPrChange w:id="2458" w:author="Caree2" w:date="2016-10-29T14:05:00Z">
              <w:rPr>
                <w:b w:val="0"/>
                <w:bCs w:val="0"/>
              </w:rPr>
            </w:rPrChange>
          </w:rPr>
          <w:t xml:space="preserve">        super();</w:t>
        </w:r>
      </w:ins>
    </w:p>
    <w:p w:rsidR="00AB46EF" w:rsidRPr="00AB46EF" w:rsidRDefault="00AB46EF">
      <w:pPr>
        <w:rPr>
          <w:ins w:id="2459" w:author="Caree2" w:date="2016-10-29T14:05:00Z"/>
          <w:rPrChange w:id="2460" w:author="Caree2" w:date="2016-10-29T14:05:00Z">
            <w:rPr>
              <w:ins w:id="2461" w:author="Caree2" w:date="2016-10-29T14:05:00Z"/>
            </w:rPr>
          </w:rPrChange>
        </w:rPr>
        <w:pPrChange w:id="2462" w:author="Caree2" w:date="2016-10-30T11:24:00Z">
          <w:pPr>
            <w:pStyle w:val="StyleHeading114ptBoldUnderlineLeft"/>
          </w:pPr>
        </w:pPrChange>
      </w:pPr>
      <w:ins w:id="2463" w:author="Caree2" w:date="2016-10-29T14:05:00Z">
        <w:r w:rsidRPr="00AB46EF">
          <w:rPr>
            <w:rPrChange w:id="2464" w:author="Caree2" w:date="2016-10-29T14:05:00Z">
              <w:rPr>
                <w:b w:val="0"/>
                <w:bCs w:val="0"/>
              </w:rPr>
            </w:rPrChange>
          </w:rPr>
          <w:t xml:space="preserve">    }</w:t>
        </w:r>
      </w:ins>
    </w:p>
    <w:p w:rsidR="00AB46EF" w:rsidRPr="00AB46EF" w:rsidRDefault="00AB46EF">
      <w:pPr>
        <w:rPr>
          <w:ins w:id="2465" w:author="Caree2" w:date="2016-10-29T14:05:00Z"/>
          <w:rPrChange w:id="2466" w:author="Caree2" w:date="2016-10-29T14:05:00Z">
            <w:rPr>
              <w:ins w:id="2467" w:author="Caree2" w:date="2016-10-29T14:05:00Z"/>
            </w:rPr>
          </w:rPrChange>
        </w:rPr>
        <w:pPrChange w:id="2468" w:author="Caree2" w:date="2016-10-30T11:24:00Z">
          <w:pPr>
            <w:pStyle w:val="StyleHeading114ptBoldUnderlineLeft"/>
          </w:pPr>
        </w:pPrChange>
      </w:pPr>
    </w:p>
    <w:p w:rsidR="00AB46EF" w:rsidRPr="00AB46EF" w:rsidRDefault="00AB46EF">
      <w:pPr>
        <w:rPr>
          <w:ins w:id="2469" w:author="Caree2" w:date="2016-10-29T14:05:00Z"/>
          <w:rPrChange w:id="2470" w:author="Caree2" w:date="2016-10-29T14:05:00Z">
            <w:rPr>
              <w:ins w:id="2471" w:author="Caree2" w:date="2016-10-29T14:05:00Z"/>
            </w:rPr>
          </w:rPrChange>
        </w:rPr>
        <w:pPrChange w:id="2472" w:author="Caree2" w:date="2016-10-30T11:24:00Z">
          <w:pPr>
            <w:pStyle w:val="StyleHeading114ptBoldUnderlineLeft"/>
          </w:pPr>
        </w:pPrChange>
      </w:pPr>
      <w:ins w:id="2473" w:author="Caree2" w:date="2016-10-29T14:05:00Z">
        <w:r w:rsidRPr="00AB46EF">
          <w:rPr>
            <w:rPrChange w:id="2474" w:author="Caree2" w:date="2016-10-29T14:05:00Z">
              <w:rPr>
                <w:b w:val="0"/>
                <w:bCs w:val="0"/>
              </w:rPr>
            </w:rPrChange>
          </w:rPr>
          <w:t xml:space="preserve">    public HTTP404Exception(String message, Throwable cause) {</w:t>
        </w:r>
      </w:ins>
    </w:p>
    <w:p w:rsidR="00AB46EF" w:rsidRPr="00AB46EF" w:rsidRDefault="00AB46EF">
      <w:pPr>
        <w:rPr>
          <w:ins w:id="2475" w:author="Caree2" w:date="2016-10-29T14:05:00Z"/>
          <w:rPrChange w:id="2476" w:author="Caree2" w:date="2016-10-29T14:05:00Z">
            <w:rPr>
              <w:ins w:id="2477" w:author="Caree2" w:date="2016-10-29T14:05:00Z"/>
            </w:rPr>
          </w:rPrChange>
        </w:rPr>
        <w:pPrChange w:id="2478" w:author="Caree2" w:date="2016-10-30T11:24:00Z">
          <w:pPr>
            <w:pStyle w:val="StyleHeading114ptBoldUnderlineLeft"/>
          </w:pPr>
        </w:pPrChange>
      </w:pPr>
      <w:ins w:id="2479" w:author="Caree2" w:date="2016-10-29T14:05:00Z">
        <w:r w:rsidRPr="00AB46EF">
          <w:rPr>
            <w:rPrChange w:id="2480" w:author="Caree2" w:date="2016-10-29T14:05:00Z">
              <w:rPr>
                <w:b w:val="0"/>
                <w:bCs w:val="0"/>
              </w:rPr>
            </w:rPrChange>
          </w:rPr>
          <w:t xml:space="preserve">        super(message, cause);</w:t>
        </w:r>
      </w:ins>
    </w:p>
    <w:p w:rsidR="00AB46EF" w:rsidRPr="00AB46EF" w:rsidRDefault="00AB46EF">
      <w:pPr>
        <w:rPr>
          <w:ins w:id="2481" w:author="Caree2" w:date="2016-10-29T14:05:00Z"/>
          <w:rPrChange w:id="2482" w:author="Caree2" w:date="2016-10-29T14:05:00Z">
            <w:rPr>
              <w:ins w:id="2483" w:author="Caree2" w:date="2016-10-29T14:05:00Z"/>
            </w:rPr>
          </w:rPrChange>
        </w:rPr>
        <w:pPrChange w:id="2484" w:author="Caree2" w:date="2016-10-30T11:24:00Z">
          <w:pPr>
            <w:pStyle w:val="StyleHeading114ptBoldUnderlineLeft"/>
          </w:pPr>
        </w:pPrChange>
      </w:pPr>
      <w:ins w:id="2485" w:author="Caree2" w:date="2016-10-29T14:05:00Z">
        <w:r w:rsidRPr="00AB46EF">
          <w:rPr>
            <w:rPrChange w:id="2486" w:author="Caree2" w:date="2016-10-29T14:05:00Z">
              <w:rPr>
                <w:b w:val="0"/>
                <w:bCs w:val="0"/>
              </w:rPr>
            </w:rPrChange>
          </w:rPr>
          <w:t xml:space="preserve">    }</w:t>
        </w:r>
      </w:ins>
    </w:p>
    <w:p w:rsidR="00AB46EF" w:rsidRPr="00AB46EF" w:rsidRDefault="00AB46EF">
      <w:pPr>
        <w:rPr>
          <w:ins w:id="2487" w:author="Caree2" w:date="2016-10-29T14:05:00Z"/>
          <w:rPrChange w:id="2488" w:author="Caree2" w:date="2016-10-29T14:05:00Z">
            <w:rPr>
              <w:ins w:id="2489" w:author="Caree2" w:date="2016-10-29T14:05:00Z"/>
            </w:rPr>
          </w:rPrChange>
        </w:rPr>
        <w:pPrChange w:id="2490" w:author="Caree2" w:date="2016-10-30T11:24:00Z">
          <w:pPr>
            <w:pStyle w:val="StyleHeading114ptBoldUnderlineLeft"/>
          </w:pPr>
        </w:pPrChange>
      </w:pPr>
    </w:p>
    <w:p w:rsidR="00AB46EF" w:rsidRPr="00AB46EF" w:rsidRDefault="00AB46EF">
      <w:pPr>
        <w:rPr>
          <w:ins w:id="2491" w:author="Caree2" w:date="2016-10-29T14:05:00Z"/>
          <w:rPrChange w:id="2492" w:author="Caree2" w:date="2016-10-29T14:05:00Z">
            <w:rPr>
              <w:ins w:id="2493" w:author="Caree2" w:date="2016-10-29T14:05:00Z"/>
            </w:rPr>
          </w:rPrChange>
        </w:rPr>
        <w:pPrChange w:id="2494" w:author="Caree2" w:date="2016-10-30T11:24:00Z">
          <w:pPr>
            <w:pStyle w:val="StyleHeading114ptBoldUnderlineLeft"/>
          </w:pPr>
        </w:pPrChange>
      </w:pPr>
      <w:ins w:id="2495" w:author="Caree2" w:date="2016-10-29T14:05:00Z">
        <w:r w:rsidRPr="00AB46EF">
          <w:rPr>
            <w:rPrChange w:id="2496" w:author="Caree2" w:date="2016-10-29T14:05:00Z">
              <w:rPr>
                <w:b w:val="0"/>
                <w:bCs w:val="0"/>
              </w:rPr>
            </w:rPrChange>
          </w:rPr>
          <w:t xml:space="preserve">    public HTTP404Exception(String message) {</w:t>
        </w:r>
      </w:ins>
    </w:p>
    <w:p w:rsidR="00AB46EF" w:rsidRPr="00AB46EF" w:rsidRDefault="00AB46EF">
      <w:pPr>
        <w:rPr>
          <w:ins w:id="2497" w:author="Caree2" w:date="2016-10-29T14:05:00Z"/>
          <w:rPrChange w:id="2498" w:author="Caree2" w:date="2016-10-29T14:05:00Z">
            <w:rPr>
              <w:ins w:id="2499" w:author="Caree2" w:date="2016-10-29T14:05:00Z"/>
            </w:rPr>
          </w:rPrChange>
        </w:rPr>
        <w:pPrChange w:id="2500" w:author="Caree2" w:date="2016-10-30T11:24:00Z">
          <w:pPr>
            <w:pStyle w:val="StyleHeading114ptBoldUnderlineLeft"/>
          </w:pPr>
        </w:pPrChange>
      </w:pPr>
      <w:ins w:id="2501" w:author="Caree2" w:date="2016-10-29T14:05:00Z">
        <w:r w:rsidRPr="00AB46EF">
          <w:rPr>
            <w:rPrChange w:id="2502" w:author="Caree2" w:date="2016-10-29T14:05:00Z">
              <w:rPr>
                <w:b w:val="0"/>
                <w:bCs w:val="0"/>
              </w:rPr>
            </w:rPrChange>
          </w:rPr>
          <w:t xml:space="preserve">        super(message);</w:t>
        </w:r>
      </w:ins>
    </w:p>
    <w:p w:rsidR="00AB46EF" w:rsidRPr="00AB46EF" w:rsidRDefault="00AB46EF">
      <w:pPr>
        <w:rPr>
          <w:ins w:id="2503" w:author="Caree2" w:date="2016-10-29T14:05:00Z"/>
          <w:rPrChange w:id="2504" w:author="Caree2" w:date="2016-10-29T14:05:00Z">
            <w:rPr>
              <w:ins w:id="2505" w:author="Caree2" w:date="2016-10-29T14:05:00Z"/>
            </w:rPr>
          </w:rPrChange>
        </w:rPr>
        <w:pPrChange w:id="2506" w:author="Caree2" w:date="2016-10-30T11:24:00Z">
          <w:pPr>
            <w:pStyle w:val="StyleHeading114ptBoldUnderlineLeft"/>
          </w:pPr>
        </w:pPrChange>
      </w:pPr>
      <w:ins w:id="2507" w:author="Caree2" w:date="2016-10-29T14:05:00Z">
        <w:r w:rsidRPr="00AB46EF">
          <w:rPr>
            <w:rPrChange w:id="2508" w:author="Caree2" w:date="2016-10-29T14:05:00Z">
              <w:rPr>
                <w:b w:val="0"/>
                <w:bCs w:val="0"/>
              </w:rPr>
            </w:rPrChange>
          </w:rPr>
          <w:t xml:space="preserve">    }</w:t>
        </w:r>
      </w:ins>
    </w:p>
    <w:p w:rsidR="00AB46EF" w:rsidRPr="00AB46EF" w:rsidRDefault="00AB46EF">
      <w:pPr>
        <w:rPr>
          <w:ins w:id="2509" w:author="Caree2" w:date="2016-10-29T14:05:00Z"/>
          <w:rPrChange w:id="2510" w:author="Caree2" w:date="2016-10-29T14:05:00Z">
            <w:rPr>
              <w:ins w:id="2511" w:author="Caree2" w:date="2016-10-29T14:05:00Z"/>
            </w:rPr>
          </w:rPrChange>
        </w:rPr>
        <w:pPrChange w:id="2512" w:author="Caree2" w:date="2016-10-30T11:24:00Z">
          <w:pPr>
            <w:pStyle w:val="StyleHeading114ptBoldUnderlineLeft"/>
          </w:pPr>
        </w:pPrChange>
      </w:pPr>
    </w:p>
    <w:p w:rsidR="00AB46EF" w:rsidRPr="00AB46EF" w:rsidRDefault="00AB46EF">
      <w:pPr>
        <w:rPr>
          <w:ins w:id="2513" w:author="Caree2" w:date="2016-10-29T14:05:00Z"/>
          <w:rPrChange w:id="2514" w:author="Caree2" w:date="2016-10-29T14:05:00Z">
            <w:rPr>
              <w:ins w:id="2515" w:author="Caree2" w:date="2016-10-29T14:05:00Z"/>
            </w:rPr>
          </w:rPrChange>
        </w:rPr>
        <w:pPrChange w:id="2516" w:author="Caree2" w:date="2016-10-30T11:24:00Z">
          <w:pPr>
            <w:pStyle w:val="StyleHeading114ptBoldUnderlineLeft"/>
          </w:pPr>
        </w:pPrChange>
      </w:pPr>
      <w:ins w:id="2517" w:author="Caree2" w:date="2016-10-29T14:05:00Z">
        <w:r w:rsidRPr="00AB46EF">
          <w:rPr>
            <w:rPrChange w:id="2518" w:author="Caree2" w:date="2016-10-29T14:05:00Z">
              <w:rPr>
                <w:b w:val="0"/>
                <w:bCs w:val="0"/>
              </w:rPr>
            </w:rPrChange>
          </w:rPr>
          <w:t xml:space="preserve">    public HTTP404Exception(Throwable cause) {</w:t>
        </w:r>
      </w:ins>
    </w:p>
    <w:p w:rsidR="00AB46EF" w:rsidRPr="00AB46EF" w:rsidRDefault="00AB46EF">
      <w:pPr>
        <w:rPr>
          <w:ins w:id="2519" w:author="Caree2" w:date="2016-10-29T14:05:00Z"/>
          <w:rPrChange w:id="2520" w:author="Caree2" w:date="2016-10-29T14:05:00Z">
            <w:rPr>
              <w:ins w:id="2521" w:author="Caree2" w:date="2016-10-29T14:05:00Z"/>
            </w:rPr>
          </w:rPrChange>
        </w:rPr>
        <w:pPrChange w:id="2522" w:author="Caree2" w:date="2016-10-30T11:24:00Z">
          <w:pPr>
            <w:pStyle w:val="StyleHeading114ptBoldUnderlineLeft"/>
          </w:pPr>
        </w:pPrChange>
      </w:pPr>
      <w:ins w:id="2523" w:author="Caree2" w:date="2016-10-29T14:05:00Z">
        <w:r w:rsidRPr="00AB46EF">
          <w:rPr>
            <w:rPrChange w:id="2524" w:author="Caree2" w:date="2016-10-29T14:05:00Z">
              <w:rPr>
                <w:b w:val="0"/>
                <w:bCs w:val="0"/>
              </w:rPr>
            </w:rPrChange>
          </w:rPr>
          <w:t xml:space="preserve">        super(cause);</w:t>
        </w:r>
      </w:ins>
    </w:p>
    <w:p w:rsidR="00AB46EF" w:rsidRPr="00AB46EF" w:rsidRDefault="00AB46EF">
      <w:pPr>
        <w:rPr>
          <w:ins w:id="2525" w:author="Caree2" w:date="2016-10-29T14:05:00Z"/>
          <w:rPrChange w:id="2526" w:author="Caree2" w:date="2016-10-29T14:05:00Z">
            <w:rPr>
              <w:ins w:id="2527" w:author="Caree2" w:date="2016-10-29T14:05:00Z"/>
            </w:rPr>
          </w:rPrChange>
        </w:rPr>
        <w:pPrChange w:id="2528" w:author="Caree2" w:date="2016-10-30T11:24:00Z">
          <w:pPr>
            <w:pStyle w:val="StyleHeading114ptBoldUnderlineLeft"/>
          </w:pPr>
        </w:pPrChange>
      </w:pPr>
      <w:ins w:id="2529" w:author="Caree2" w:date="2016-10-29T14:05:00Z">
        <w:r w:rsidRPr="00AB46EF">
          <w:rPr>
            <w:rPrChange w:id="2530" w:author="Caree2" w:date="2016-10-29T14:05:00Z">
              <w:rPr>
                <w:b w:val="0"/>
                <w:bCs w:val="0"/>
              </w:rPr>
            </w:rPrChange>
          </w:rPr>
          <w:t xml:space="preserve">    }</w:t>
        </w:r>
      </w:ins>
    </w:p>
    <w:p w:rsidR="00AB46EF" w:rsidRPr="00AB46EF" w:rsidRDefault="00AB46EF">
      <w:pPr>
        <w:rPr>
          <w:ins w:id="2531" w:author="Caree2" w:date="2016-10-29T14:05:00Z"/>
          <w:rPrChange w:id="2532" w:author="Caree2" w:date="2016-10-29T14:05:00Z">
            <w:rPr>
              <w:ins w:id="2533" w:author="Caree2" w:date="2016-10-29T14:05:00Z"/>
            </w:rPr>
          </w:rPrChange>
        </w:rPr>
        <w:pPrChange w:id="2534" w:author="Caree2" w:date="2016-10-30T11:24:00Z">
          <w:pPr>
            <w:pStyle w:val="StyleHeading114ptBoldUnderlineLeft"/>
          </w:pPr>
        </w:pPrChange>
      </w:pPr>
    </w:p>
    <w:p w:rsidR="00AB46EF" w:rsidRPr="00AB46EF" w:rsidRDefault="00AB46EF">
      <w:pPr>
        <w:rPr>
          <w:ins w:id="2535" w:author="Caree2" w:date="2016-10-29T14:05:00Z"/>
          <w:rPrChange w:id="2536" w:author="Caree2" w:date="2016-10-29T14:05:00Z">
            <w:rPr>
              <w:ins w:id="2537" w:author="Caree2" w:date="2016-10-29T14:05:00Z"/>
            </w:rPr>
          </w:rPrChange>
        </w:rPr>
        <w:pPrChange w:id="2538" w:author="Caree2" w:date="2016-10-30T11:24:00Z">
          <w:pPr>
            <w:pStyle w:val="StyleHeading114ptBoldUnderlineLeft"/>
          </w:pPr>
        </w:pPrChange>
      </w:pPr>
      <w:ins w:id="2539" w:author="Caree2" w:date="2016-10-29T14:05:00Z">
        <w:r w:rsidRPr="00AB46EF">
          <w:rPr>
            <w:rPrChange w:id="2540" w:author="Caree2" w:date="2016-10-29T14:05:00Z">
              <w:rPr>
                <w:b w:val="0"/>
                <w:bCs w:val="0"/>
              </w:rPr>
            </w:rPrChange>
          </w:rPr>
          <w:t>}</w:t>
        </w:r>
      </w:ins>
    </w:p>
    <w:p w:rsidR="00AB46EF" w:rsidRDefault="00AB46EF">
      <w:pPr>
        <w:rPr>
          <w:ins w:id="2541" w:author="Caree2" w:date="2016-10-29T14:05:00Z"/>
        </w:rPr>
        <w:pPrChange w:id="2542" w:author="Caree2" w:date="2016-10-30T11:24:00Z">
          <w:pPr>
            <w:pStyle w:val="StyleHeading114ptBoldUnderlineLeft"/>
          </w:pPr>
        </w:pPrChange>
      </w:pPr>
    </w:p>
    <w:p w:rsidR="00AB46EF" w:rsidRDefault="00AB46EF" w:rsidP="00AB46EF">
      <w:pPr>
        <w:pStyle w:val="StyleHeading114ptBoldUnderlineLeft"/>
        <w:rPr>
          <w:ins w:id="2543" w:author="Caree2" w:date="2016-10-29T14:05:00Z"/>
        </w:rPr>
      </w:pPr>
    </w:p>
    <w:p w:rsidR="005F7B93" w:rsidRDefault="005F7B93">
      <w:pPr>
        <w:rPr>
          <w:ins w:id="2544" w:author="Caree2" w:date="2016-10-29T14:06:00Z"/>
        </w:rPr>
      </w:pPr>
      <w:ins w:id="2545" w:author="Caree2" w:date="2016-10-29T14:06:00Z">
        <w:r>
          <w:rPr>
            <w:b/>
            <w:bCs/>
          </w:rPr>
          <w:br w:type="page"/>
        </w:r>
      </w:ins>
    </w:p>
    <w:p w:rsidR="005F7B93" w:rsidRDefault="005F7B93" w:rsidP="005F7B93">
      <w:pPr>
        <w:pStyle w:val="StyleHeading114ptBoldUnderlineLeft"/>
        <w:rPr>
          <w:ins w:id="2546" w:author="Caree2" w:date="2016-10-29T14:06:00Z"/>
        </w:rPr>
      </w:pPr>
      <w:bookmarkStart w:id="2547" w:name="_Toc465593240"/>
      <w:ins w:id="2548" w:author="Caree2" w:date="2016-10-29T14:06:00Z">
        <w:r w:rsidRPr="00EA03DE">
          <w:lastRenderedPageBreak/>
          <w:t>1</w:t>
        </w:r>
        <w:r>
          <w:t>.2</w:t>
        </w:r>
      </w:ins>
      <w:ins w:id="2549" w:author="Caree2" w:date="2016-11-05T11:22:00Z">
        <w:r w:rsidR="00E74859">
          <w:t>4</w:t>
        </w:r>
      </w:ins>
      <w:ins w:id="2550" w:author="Caree2" w:date="2016-10-29T14:06:00Z">
        <w:r>
          <w:t>–</w:t>
        </w:r>
        <w:r w:rsidRPr="00EA03DE">
          <w:t xml:space="preserve"> </w:t>
        </w:r>
        <w:r>
          <w:t xml:space="preserve">Generate DAOInterface in the dao.jpa </w:t>
        </w:r>
        <w:r w:rsidRPr="00EA03DE">
          <w:t xml:space="preserve"> package</w:t>
        </w:r>
        <w:bookmarkEnd w:id="2547"/>
      </w:ins>
    </w:p>
    <w:p w:rsidR="005F7B93" w:rsidRDefault="005F7B93" w:rsidP="005F7B93">
      <w:pPr>
        <w:pStyle w:val="StyleHeading114ptBoldUnderlineLeft"/>
        <w:rPr>
          <w:ins w:id="2551" w:author="Caree2" w:date="2016-10-29T14:06:00Z"/>
        </w:rPr>
      </w:pPr>
    </w:p>
    <w:p w:rsidR="005F7B93" w:rsidRPr="005F7B93" w:rsidRDefault="005F7B93">
      <w:pPr>
        <w:rPr>
          <w:ins w:id="2552" w:author="Caree2" w:date="2016-10-29T14:06:00Z"/>
          <w:rPrChange w:id="2553" w:author="Caree2" w:date="2016-10-29T14:07:00Z">
            <w:rPr>
              <w:ins w:id="2554" w:author="Caree2" w:date="2016-10-29T14:06:00Z"/>
            </w:rPr>
          </w:rPrChange>
        </w:rPr>
        <w:pPrChange w:id="2555" w:author="Caree2" w:date="2016-10-30T11:24:00Z">
          <w:pPr>
            <w:pStyle w:val="StyleHeading114ptBoldUnderlineLeft"/>
          </w:pPr>
        </w:pPrChange>
      </w:pPr>
      <w:ins w:id="2556" w:author="Caree2" w:date="2016-10-29T14:06:00Z">
        <w:r w:rsidRPr="002612E3">
          <w:t>package com.rollingstone.dao.jpa;</w:t>
        </w:r>
      </w:ins>
    </w:p>
    <w:p w:rsidR="005F7B93" w:rsidRPr="005F7B93" w:rsidRDefault="005F7B93">
      <w:pPr>
        <w:rPr>
          <w:ins w:id="2557" w:author="Caree2" w:date="2016-10-29T14:06:00Z"/>
          <w:rPrChange w:id="2558" w:author="Caree2" w:date="2016-10-29T14:07:00Z">
            <w:rPr>
              <w:ins w:id="2559" w:author="Caree2" w:date="2016-10-29T14:06:00Z"/>
            </w:rPr>
          </w:rPrChange>
        </w:rPr>
        <w:pPrChange w:id="2560" w:author="Caree2" w:date="2016-10-30T11:24:00Z">
          <w:pPr>
            <w:pStyle w:val="StyleHeading114ptBoldUnderlineLeft"/>
          </w:pPr>
        </w:pPrChange>
      </w:pPr>
    </w:p>
    <w:p w:rsidR="005F7B93" w:rsidRPr="005F7B93" w:rsidRDefault="005F7B93">
      <w:pPr>
        <w:rPr>
          <w:ins w:id="2561" w:author="Caree2" w:date="2016-10-29T14:06:00Z"/>
          <w:rPrChange w:id="2562" w:author="Caree2" w:date="2016-10-29T14:07:00Z">
            <w:rPr>
              <w:ins w:id="2563" w:author="Caree2" w:date="2016-10-29T14:06:00Z"/>
            </w:rPr>
          </w:rPrChange>
        </w:rPr>
        <w:pPrChange w:id="2564" w:author="Caree2" w:date="2016-10-30T11:24:00Z">
          <w:pPr>
            <w:pStyle w:val="StyleHeading114ptBoldUnderlineLeft"/>
          </w:pPr>
        </w:pPrChange>
      </w:pPr>
      <w:ins w:id="2565" w:author="Caree2" w:date="2016-10-29T14:06:00Z">
        <w:r w:rsidRPr="005F7B93">
          <w:rPr>
            <w:rPrChange w:id="2566" w:author="Caree2" w:date="2016-10-29T14:07:00Z">
              <w:rPr>
                <w:b w:val="0"/>
                <w:bCs w:val="0"/>
              </w:rPr>
            </w:rPrChange>
          </w:rPr>
          <w:t>import org.springframework.data.domain.Page;</w:t>
        </w:r>
      </w:ins>
    </w:p>
    <w:p w:rsidR="005F7B93" w:rsidRPr="005F7B93" w:rsidRDefault="005F7B93">
      <w:pPr>
        <w:rPr>
          <w:ins w:id="2567" w:author="Caree2" w:date="2016-10-29T14:06:00Z"/>
          <w:rPrChange w:id="2568" w:author="Caree2" w:date="2016-10-29T14:07:00Z">
            <w:rPr>
              <w:ins w:id="2569" w:author="Caree2" w:date="2016-10-29T14:06:00Z"/>
            </w:rPr>
          </w:rPrChange>
        </w:rPr>
        <w:pPrChange w:id="2570" w:author="Caree2" w:date="2016-10-30T11:24:00Z">
          <w:pPr>
            <w:pStyle w:val="StyleHeading114ptBoldUnderlineLeft"/>
          </w:pPr>
        </w:pPrChange>
      </w:pPr>
      <w:ins w:id="2571" w:author="Caree2" w:date="2016-10-29T14:06:00Z">
        <w:r w:rsidRPr="005F7B93">
          <w:rPr>
            <w:rPrChange w:id="2572" w:author="Caree2" w:date="2016-10-29T14:07:00Z">
              <w:rPr>
                <w:b w:val="0"/>
                <w:bCs w:val="0"/>
              </w:rPr>
            </w:rPrChange>
          </w:rPr>
          <w:t>import org.springframework.data.domain.Pageable;</w:t>
        </w:r>
      </w:ins>
    </w:p>
    <w:p w:rsidR="005F7B93" w:rsidRPr="005F7B93" w:rsidRDefault="005F7B93">
      <w:pPr>
        <w:rPr>
          <w:ins w:id="2573" w:author="Caree2" w:date="2016-10-29T14:06:00Z"/>
          <w:rPrChange w:id="2574" w:author="Caree2" w:date="2016-10-29T14:07:00Z">
            <w:rPr>
              <w:ins w:id="2575" w:author="Caree2" w:date="2016-10-29T14:06:00Z"/>
            </w:rPr>
          </w:rPrChange>
        </w:rPr>
        <w:pPrChange w:id="2576" w:author="Caree2" w:date="2016-10-30T11:24:00Z">
          <w:pPr>
            <w:pStyle w:val="StyleHeading114ptBoldUnderlineLeft"/>
          </w:pPr>
        </w:pPrChange>
      </w:pPr>
      <w:ins w:id="2577" w:author="Caree2" w:date="2016-10-29T14:06:00Z">
        <w:r w:rsidRPr="005F7B93">
          <w:rPr>
            <w:rPrChange w:id="2578" w:author="Caree2" w:date="2016-10-29T14:07:00Z">
              <w:rPr>
                <w:b w:val="0"/>
                <w:bCs w:val="0"/>
              </w:rPr>
            </w:rPrChange>
          </w:rPr>
          <w:t>import org.springframework.data.repository.PagingAndSortingRepository;</w:t>
        </w:r>
      </w:ins>
    </w:p>
    <w:p w:rsidR="005F7B93" w:rsidRPr="005F7B93" w:rsidRDefault="005F7B93">
      <w:pPr>
        <w:rPr>
          <w:ins w:id="2579" w:author="Caree2" w:date="2016-10-29T14:06:00Z"/>
          <w:rPrChange w:id="2580" w:author="Caree2" w:date="2016-10-29T14:07:00Z">
            <w:rPr>
              <w:ins w:id="2581" w:author="Caree2" w:date="2016-10-29T14:06:00Z"/>
            </w:rPr>
          </w:rPrChange>
        </w:rPr>
        <w:pPrChange w:id="2582" w:author="Caree2" w:date="2016-10-30T11:24:00Z">
          <w:pPr>
            <w:pStyle w:val="StyleHeading114ptBoldUnderlineLeft"/>
          </w:pPr>
        </w:pPrChange>
      </w:pPr>
    </w:p>
    <w:p w:rsidR="005F7B93" w:rsidRPr="005F7B93" w:rsidRDefault="005F7B93">
      <w:pPr>
        <w:rPr>
          <w:ins w:id="2583" w:author="Caree2" w:date="2016-10-29T14:06:00Z"/>
          <w:rPrChange w:id="2584" w:author="Caree2" w:date="2016-10-29T14:07:00Z">
            <w:rPr>
              <w:ins w:id="2585" w:author="Caree2" w:date="2016-10-29T14:06:00Z"/>
            </w:rPr>
          </w:rPrChange>
        </w:rPr>
        <w:pPrChange w:id="2586" w:author="Caree2" w:date="2016-10-30T11:24:00Z">
          <w:pPr>
            <w:pStyle w:val="StyleHeading114ptBoldUnderlineLeft"/>
          </w:pPr>
        </w:pPrChange>
      </w:pPr>
      <w:ins w:id="2587" w:author="Caree2" w:date="2016-10-29T14:06:00Z">
        <w:r w:rsidRPr="005F7B93">
          <w:rPr>
            <w:rPrChange w:id="2588" w:author="Caree2" w:date="2016-10-29T14:07:00Z">
              <w:rPr>
                <w:b w:val="0"/>
                <w:bCs w:val="0"/>
              </w:rPr>
            </w:rPrChange>
          </w:rPr>
          <w:t>import com.rollingstone.domain.User;</w:t>
        </w:r>
      </w:ins>
    </w:p>
    <w:p w:rsidR="005F7B93" w:rsidRPr="005F7B93" w:rsidRDefault="005F7B93">
      <w:pPr>
        <w:rPr>
          <w:ins w:id="2589" w:author="Caree2" w:date="2016-10-29T14:06:00Z"/>
          <w:rPrChange w:id="2590" w:author="Caree2" w:date="2016-10-29T14:07:00Z">
            <w:rPr>
              <w:ins w:id="2591" w:author="Caree2" w:date="2016-10-29T14:06:00Z"/>
            </w:rPr>
          </w:rPrChange>
        </w:rPr>
        <w:pPrChange w:id="2592" w:author="Caree2" w:date="2016-10-30T11:24:00Z">
          <w:pPr>
            <w:pStyle w:val="StyleHeading114ptBoldUnderlineLeft"/>
          </w:pPr>
        </w:pPrChange>
      </w:pPr>
    </w:p>
    <w:p w:rsidR="005F7B93" w:rsidRPr="005F7B93" w:rsidRDefault="005F7B93">
      <w:pPr>
        <w:rPr>
          <w:ins w:id="2593" w:author="Caree2" w:date="2016-10-29T14:06:00Z"/>
          <w:rPrChange w:id="2594" w:author="Caree2" w:date="2016-10-29T14:07:00Z">
            <w:rPr>
              <w:ins w:id="2595" w:author="Caree2" w:date="2016-10-29T14:06:00Z"/>
            </w:rPr>
          </w:rPrChange>
        </w:rPr>
        <w:pPrChange w:id="2596" w:author="Caree2" w:date="2016-10-30T11:24:00Z">
          <w:pPr>
            <w:pStyle w:val="StyleHeading114ptBoldUnderlineLeft"/>
          </w:pPr>
        </w:pPrChange>
      </w:pPr>
    </w:p>
    <w:p w:rsidR="005F7B93" w:rsidRPr="005F7B93" w:rsidRDefault="005F7B93">
      <w:pPr>
        <w:rPr>
          <w:ins w:id="2597" w:author="Caree2" w:date="2016-10-29T14:06:00Z"/>
          <w:rPrChange w:id="2598" w:author="Caree2" w:date="2016-10-29T14:07:00Z">
            <w:rPr>
              <w:ins w:id="2599" w:author="Caree2" w:date="2016-10-29T14:06:00Z"/>
            </w:rPr>
          </w:rPrChange>
        </w:rPr>
        <w:pPrChange w:id="2600" w:author="Caree2" w:date="2016-10-30T11:24:00Z">
          <w:pPr>
            <w:pStyle w:val="StyleHeading114ptBoldUnderlineLeft"/>
          </w:pPr>
        </w:pPrChange>
      </w:pPr>
    </w:p>
    <w:p w:rsidR="005F7B93" w:rsidRPr="005F7B93" w:rsidRDefault="005F7B93">
      <w:pPr>
        <w:rPr>
          <w:ins w:id="2601" w:author="Caree2" w:date="2016-10-29T14:06:00Z"/>
          <w:rPrChange w:id="2602" w:author="Caree2" w:date="2016-10-29T14:07:00Z">
            <w:rPr>
              <w:ins w:id="2603" w:author="Caree2" w:date="2016-10-29T14:06:00Z"/>
            </w:rPr>
          </w:rPrChange>
        </w:rPr>
        <w:pPrChange w:id="2604" w:author="Caree2" w:date="2016-10-30T11:24:00Z">
          <w:pPr>
            <w:pStyle w:val="StyleHeading114ptBoldUnderlineLeft"/>
          </w:pPr>
        </w:pPrChange>
      </w:pPr>
      <w:ins w:id="2605" w:author="Caree2" w:date="2016-10-29T14:06:00Z">
        <w:r w:rsidRPr="005F7B93">
          <w:rPr>
            <w:rPrChange w:id="2606" w:author="Caree2" w:date="2016-10-29T14:07:00Z">
              <w:rPr>
                <w:b w:val="0"/>
                <w:bCs w:val="0"/>
              </w:rPr>
            </w:rPrChange>
          </w:rPr>
          <w:t>public interface EcommUserRepository extends PagingAndSortingRepository&lt;User, Long&gt; {</w:t>
        </w:r>
      </w:ins>
    </w:p>
    <w:p w:rsidR="005F7B93" w:rsidRPr="005F7B93" w:rsidRDefault="005F7B93">
      <w:pPr>
        <w:rPr>
          <w:ins w:id="2607" w:author="Caree2" w:date="2016-10-29T14:06:00Z"/>
          <w:rPrChange w:id="2608" w:author="Caree2" w:date="2016-10-29T14:07:00Z">
            <w:rPr>
              <w:ins w:id="2609" w:author="Caree2" w:date="2016-10-29T14:06:00Z"/>
            </w:rPr>
          </w:rPrChange>
        </w:rPr>
        <w:pPrChange w:id="2610" w:author="Caree2" w:date="2016-10-30T11:24:00Z">
          <w:pPr>
            <w:pStyle w:val="StyleHeading114ptBoldUnderlineLeft"/>
          </w:pPr>
        </w:pPrChange>
      </w:pPr>
      <w:ins w:id="2611" w:author="Caree2" w:date="2016-10-29T14:06:00Z">
        <w:r w:rsidRPr="005F7B93">
          <w:rPr>
            <w:rPrChange w:id="2612" w:author="Caree2" w:date="2016-10-29T14:07:00Z">
              <w:rPr>
                <w:b w:val="0"/>
                <w:bCs w:val="0"/>
              </w:rPr>
            </w:rPrChange>
          </w:rPr>
          <w:t xml:space="preserve">    User findUserByRating(int rating);</w:t>
        </w:r>
      </w:ins>
    </w:p>
    <w:p w:rsidR="005F7B93" w:rsidRPr="005F7B93" w:rsidRDefault="005F7B93">
      <w:pPr>
        <w:rPr>
          <w:ins w:id="2613" w:author="Caree2" w:date="2016-10-29T14:06:00Z"/>
          <w:rPrChange w:id="2614" w:author="Caree2" w:date="2016-10-29T14:07:00Z">
            <w:rPr>
              <w:ins w:id="2615" w:author="Caree2" w:date="2016-10-29T14:06:00Z"/>
            </w:rPr>
          </w:rPrChange>
        </w:rPr>
        <w:pPrChange w:id="2616" w:author="Caree2" w:date="2016-10-30T11:24:00Z">
          <w:pPr>
            <w:pStyle w:val="StyleHeading114ptBoldUnderlineLeft"/>
          </w:pPr>
        </w:pPrChange>
      </w:pPr>
      <w:ins w:id="2617" w:author="Caree2" w:date="2016-10-29T14:06:00Z">
        <w:r w:rsidRPr="005F7B93">
          <w:rPr>
            <w:rPrChange w:id="2618" w:author="Caree2" w:date="2016-10-29T14:07:00Z">
              <w:rPr>
                <w:b w:val="0"/>
                <w:bCs w:val="0"/>
              </w:rPr>
            </w:rPrChange>
          </w:rPr>
          <w:t xml:space="preserve">    Page findAll(Pageable pageable);</w:t>
        </w:r>
      </w:ins>
    </w:p>
    <w:p w:rsidR="005F7B93" w:rsidRPr="005F7B93" w:rsidRDefault="005F7B93">
      <w:pPr>
        <w:rPr>
          <w:ins w:id="2619" w:author="Caree2" w:date="2016-10-29T14:06:00Z"/>
          <w:rPrChange w:id="2620" w:author="Caree2" w:date="2016-10-29T14:07:00Z">
            <w:rPr>
              <w:ins w:id="2621" w:author="Caree2" w:date="2016-10-29T14:06:00Z"/>
            </w:rPr>
          </w:rPrChange>
        </w:rPr>
        <w:pPrChange w:id="2622" w:author="Caree2" w:date="2016-10-30T11:24:00Z">
          <w:pPr>
            <w:pStyle w:val="StyleHeading114ptBoldUnderlineLeft"/>
          </w:pPr>
        </w:pPrChange>
      </w:pPr>
      <w:ins w:id="2623" w:author="Caree2" w:date="2016-10-29T14:06:00Z">
        <w:r w:rsidRPr="005F7B93">
          <w:rPr>
            <w:rPrChange w:id="2624" w:author="Caree2" w:date="2016-10-29T14:07:00Z">
              <w:rPr>
                <w:b w:val="0"/>
                <w:bCs w:val="0"/>
              </w:rPr>
            </w:rPrChange>
          </w:rPr>
          <w:t>}</w:t>
        </w:r>
      </w:ins>
    </w:p>
    <w:p w:rsidR="00B90997" w:rsidRDefault="00B90997">
      <w:pPr>
        <w:pStyle w:val="h1"/>
        <w:rPr>
          <w:ins w:id="2625" w:author="Caree2" w:date="2016-10-29T14:07:00Z"/>
          <w:b/>
          <w:bCs/>
        </w:rPr>
        <w:pPrChange w:id="2626" w:author="Caree2" w:date="2016-10-29T14:01:00Z">
          <w:pPr/>
        </w:pPrChange>
      </w:pPr>
    </w:p>
    <w:p w:rsidR="00B90997" w:rsidRDefault="00B90997">
      <w:pPr>
        <w:rPr>
          <w:ins w:id="2627" w:author="Caree2" w:date="2016-10-29T14:07:00Z"/>
        </w:rPr>
      </w:pPr>
      <w:ins w:id="2628" w:author="Caree2" w:date="2016-10-29T14:07:00Z">
        <w:r>
          <w:rPr>
            <w:b/>
            <w:bCs/>
          </w:rPr>
          <w:br w:type="page"/>
        </w:r>
      </w:ins>
    </w:p>
    <w:p w:rsidR="00B90997" w:rsidRDefault="00B90997" w:rsidP="00B90997">
      <w:pPr>
        <w:pStyle w:val="StyleHeading114ptBoldUnderlineLeft"/>
        <w:rPr>
          <w:ins w:id="2629" w:author="Caree2" w:date="2016-10-29T14:08:00Z"/>
        </w:rPr>
      </w:pPr>
      <w:bookmarkStart w:id="2630" w:name="_Toc465593241"/>
      <w:ins w:id="2631" w:author="Caree2" w:date="2016-10-29T14:07:00Z">
        <w:r w:rsidRPr="00EA03DE">
          <w:lastRenderedPageBreak/>
          <w:t>1</w:t>
        </w:r>
        <w:r>
          <w:t>.2</w:t>
        </w:r>
      </w:ins>
      <w:ins w:id="2632" w:author="Caree2" w:date="2016-11-05T11:24:00Z">
        <w:r w:rsidR="00E74859">
          <w:t>5</w:t>
        </w:r>
      </w:ins>
      <w:ins w:id="2633" w:author="Caree2" w:date="2016-10-29T14:07:00Z">
        <w:r>
          <w:t>–</w:t>
        </w:r>
        <w:r w:rsidRPr="00EA03DE">
          <w:t xml:space="preserve"> </w:t>
        </w:r>
        <w:r>
          <w:t>Generate Service</w:t>
        </w:r>
      </w:ins>
      <w:ins w:id="2634" w:author="Caree2" w:date="2016-10-29T14:08:00Z">
        <w:r>
          <w:t xml:space="preserve"> class</w:t>
        </w:r>
      </w:ins>
      <w:ins w:id="2635" w:author="Caree2" w:date="2016-10-29T14:07:00Z">
        <w:r>
          <w:t xml:space="preserve"> in the </w:t>
        </w:r>
      </w:ins>
      <w:ins w:id="2636" w:author="Caree2" w:date="2016-10-29T14:08:00Z">
        <w:r>
          <w:t>service</w:t>
        </w:r>
      </w:ins>
      <w:ins w:id="2637" w:author="Caree2" w:date="2016-10-29T14:07:00Z">
        <w:r>
          <w:t xml:space="preserve"> </w:t>
        </w:r>
        <w:r w:rsidRPr="00EA03DE">
          <w:t xml:space="preserve"> package</w:t>
        </w:r>
      </w:ins>
      <w:bookmarkEnd w:id="2630"/>
    </w:p>
    <w:p w:rsidR="00B90997" w:rsidRDefault="00B90997" w:rsidP="00B90997">
      <w:pPr>
        <w:pStyle w:val="StyleHeading114ptBoldUnderlineLeft"/>
        <w:rPr>
          <w:ins w:id="2638" w:author="Caree2" w:date="2016-10-29T14:08:00Z"/>
        </w:rPr>
      </w:pPr>
    </w:p>
    <w:p w:rsidR="00E74859" w:rsidRDefault="00E74859" w:rsidP="00E74859">
      <w:pPr>
        <w:rPr>
          <w:ins w:id="2639" w:author="Caree2" w:date="2016-11-05T11:24:00Z"/>
        </w:rPr>
      </w:pPr>
      <w:ins w:id="2640" w:author="Caree2" w:date="2016-11-05T11:24:00Z">
        <w:r>
          <w:t>package com.rollingstone.service;</w:t>
        </w:r>
      </w:ins>
    </w:p>
    <w:p w:rsidR="00E74859" w:rsidRDefault="00E74859" w:rsidP="00E74859">
      <w:pPr>
        <w:rPr>
          <w:ins w:id="2641" w:author="Caree2" w:date="2016-11-05T11:24:00Z"/>
        </w:rPr>
      </w:pPr>
    </w:p>
    <w:p w:rsidR="00E74859" w:rsidRDefault="00E74859" w:rsidP="00E74859">
      <w:pPr>
        <w:rPr>
          <w:ins w:id="2642" w:author="Caree2" w:date="2016-11-05T11:24:00Z"/>
        </w:rPr>
      </w:pPr>
    </w:p>
    <w:p w:rsidR="00E74859" w:rsidRDefault="00E74859" w:rsidP="00E74859">
      <w:pPr>
        <w:rPr>
          <w:ins w:id="2643" w:author="Caree2" w:date="2016-11-05T11:24:00Z"/>
        </w:rPr>
      </w:pPr>
    </w:p>
    <w:p w:rsidR="00E74859" w:rsidRDefault="00E74859" w:rsidP="00E74859">
      <w:pPr>
        <w:rPr>
          <w:ins w:id="2644" w:author="Caree2" w:date="2016-11-05T11:24:00Z"/>
        </w:rPr>
      </w:pPr>
      <w:ins w:id="2645" w:author="Caree2" w:date="2016-11-05T11:24:00Z">
        <w:r>
          <w:t>import org.slf4j.Logger;</w:t>
        </w:r>
      </w:ins>
    </w:p>
    <w:p w:rsidR="00E74859" w:rsidRDefault="00E74859" w:rsidP="00E74859">
      <w:pPr>
        <w:rPr>
          <w:ins w:id="2646" w:author="Caree2" w:date="2016-11-05T11:24:00Z"/>
        </w:rPr>
      </w:pPr>
      <w:ins w:id="2647" w:author="Caree2" w:date="2016-11-05T11:24:00Z">
        <w:r>
          <w:t>import org.slf4j.LoggerFactory;</w:t>
        </w:r>
      </w:ins>
    </w:p>
    <w:p w:rsidR="00E74859" w:rsidRDefault="00E74859" w:rsidP="00E74859">
      <w:pPr>
        <w:rPr>
          <w:ins w:id="2648" w:author="Caree2" w:date="2016-11-05T11:24:00Z"/>
        </w:rPr>
      </w:pPr>
      <w:ins w:id="2649" w:author="Caree2" w:date="2016-11-05T11:24:00Z">
        <w:r>
          <w:t>import org.springframework.beans.factory.annotation.Autowired;</w:t>
        </w:r>
      </w:ins>
    </w:p>
    <w:p w:rsidR="00E74859" w:rsidRDefault="00E74859" w:rsidP="00E74859">
      <w:pPr>
        <w:rPr>
          <w:ins w:id="2650" w:author="Caree2" w:date="2016-11-05T11:24:00Z"/>
        </w:rPr>
      </w:pPr>
      <w:ins w:id="2651" w:author="Caree2" w:date="2016-11-05T11:24:00Z">
        <w:r>
          <w:t>import org.springframework.boot.actuate.metrics.CounterService;</w:t>
        </w:r>
      </w:ins>
    </w:p>
    <w:p w:rsidR="00E74859" w:rsidRDefault="00E74859" w:rsidP="00E74859">
      <w:pPr>
        <w:rPr>
          <w:ins w:id="2652" w:author="Caree2" w:date="2016-11-05T11:24:00Z"/>
        </w:rPr>
      </w:pPr>
      <w:ins w:id="2653" w:author="Caree2" w:date="2016-11-05T11:24:00Z">
        <w:r>
          <w:t>import org.springframework.boot.actuate.metrics.GaugeService;</w:t>
        </w:r>
      </w:ins>
    </w:p>
    <w:p w:rsidR="00E74859" w:rsidRDefault="00E74859" w:rsidP="00E74859">
      <w:pPr>
        <w:rPr>
          <w:ins w:id="2654" w:author="Caree2" w:date="2016-11-05T11:24:00Z"/>
        </w:rPr>
      </w:pPr>
      <w:ins w:id="2655" w:author="Caree2" w:date="2016-11-05T11:24:00Z">
        <w:r>
          <w:t>import org.springframework.data.domain.Page;</w:t>
        </w:r>
      </w:ins>
    </w:p>
    <w:p w:rsidR="00E74859" w:rsidRDefault="00E74859" w:rsidP="00E74859">
      <w:pPr>
        <w:rPr>
          <w:ins w:id="2656" w:author="Caree2" w:date="2016-11-05T11:24:00Z"/>
        </w:rPr>
      </w:pPr>
      <w:ins w:id="2657" w:author="Caree2" w:date="2016-11-05T11:24:00Z">
        <w:r>
          <w:t>import org.springframework.data.domain.PageRequest;</w:t>
        </w:r>
      </w:ins>
    </w:p>
    <w:p w:rsidR="00E74859" w:rsidRDefault="00E74859" w:rsidP="00E74859">
      <w:pPr>
        <w:rPr>
          <w:ins w:id="2658" w:author="Caree2" w:date="2016-11-05T11:24:00Z"/>
        </w:rPr>
      </w:pPr>
      <w:ins w:id="2659" w:author="Caree2" w:date="2016-11-05T11:24:00Z">
        <w:r>
          <w:t>import org.springframework.stereotype.Service;</w:t>
        </w:r>
      </w:ins>
    </w:p>
    <w:p w:rsidR="00E74859" w:rsidRDefault="00E74859" w:rsidP="00E74859">
      <w:pPr>
        <w:rPr>
          <w:ins w:id="2660" w:author="Caree2" w:date="2016-11-05T11:24:00Z"/>
        </w:rPr>
      </w:pPr>
    </w:p>
    <w:p w:rsidR="00E74859" w:rsidRDefault="00E74859" w:rsidP="00E74859">
      <w:pPr>
        <w:rPr>
          <w:ins w:id="2661" w:author="Caree2" w:date="2016-11-05T11:24:00Z"/>
        </w:rPr>
      </w:pPr>
      <w:ins w:id="2662" w:author="Caree2" w:date="2016-11-05T11:24:00Z">
        <w:r>
          <w:t>import com.rollingstone.dao.jpa.EcommProductRepository;</w:t>
        </w:r>
      </w:ins>
    </w:p>
    <w:p w:rsidR="00E74859" w:rsidRDefault="00E74859" w:rsidP="00E74859">
      <w:pPr>
        <w:rPr>
          <w:ins w:id="2663" w:author="Caree2" w:date="2016-11-05T11:24:00Z"/>
        </w:rPr>
      </w:pPr>
      <w:ins w:id="2664" w:author="Caree2" w:date="2016-11-05T11:24:00Z">
        <w:r>
          <w:t>import com.rollingstone.domain.Product;</w:t>
        </w:r>
      </w:ins>
    </w:p>
    <w:p w:rsidR="00E74859" w:rsidRDefault="00E74859" w:rsidP="00E74859">
      <w:pPr>
        <w:rPr>
          <w:ins w:id="2665" w:author="Caree2" w:date="2016-11-05T11:24:00Z"/>
        </w:rPr>
      </w:pPr>
    </w:p>
    <w:p w:rsidR="00E74859" w:rsidRDefault="00E74859" w:rsidP="00E74859">
      <w:pPr>
        <w:rPr>
          <w:ins w:id="2666" w:author="Caree2" w:date="2016-11-05T11:24:00Z"/>
        </w:rPr>
      </w:pPr>
      <w:ins w:id="2667" w:author="Caree2" w:date="2016-11-05T11:24:00Z">
        <w:r>
          <w:t>/*</w:t>
        </w:r>
      </w:ins>
    </w:p>
    <w:p w:rsidR="00E74859" w:rsidRDefault="00E74859" w:rsidP="00E74859">
      <w:pPr>
        <w:rPr>
          <w:ins w:id="2668" w:author="Caree2" w:date="2016-11-05T11:24:00Z"/>
        </w:rPr>
      </w:pPr>
      <w:ins w:id="2669" w:author="Caree2" w:date="2016-11-05T11:24:00Z">
        <w:r>
          <w:t xml:space="preserve"> * Service class to do CRUD for Product through JPA Repository</w:t>
        </w:r>
      </w:ins>
    </w:p>
    <w:p w:rsidR="00E74859" w:rsidRDefault="00E74859" w:rsidP="00E74859">
      <w:pPr>
        <w:rPr>
          <w:ins w:id="2670" w:author="Caree2" w:date="2016-11-05T11:24:00Z"/>
        </w:rPr>
      </w:pPr>
      <w:ins w:id="2671" w:author="Caree2" w:date="2016-11-05T11:24:00Z">
        <w:r>
          <w:t xml:space="preserve"> */</w:t>
        </w:r>
      </w:ins>
    </w:p>
    <w:p w:rsidR="00E74859" w:rsidRDefault="00E74859" w:rsidP="00E74859">
      <w:pPr>
        <w:rPr>
          <w:ins w:id="2672" w:author="Caree2" w:date="2016-11-05T11:24:00Z"/>
        </w:rPr>
      </w:pPr>
      <w:ins w:id="2673" w:author="Caree2" w:date="2016-11-05T11:24:00Z">
        <w:r>
          <w:t>@Service</w:t>
        </w:r>
      </w:ins>
    </w:p>
    <w:p w:rsidR="00E74859" w:rsidRDefault="00E74859" w:rsidP="00E74859">
      <w:pPr>
        <w:rPr>
          <w:ins w:id="2674" w:author="Caree2" w:date="2016-11-05T11:24:00Z"/>
        </w:rPr>
      </w:pPr>
      <w:ins w:id="2675" w:author="Caree2" w:date="2016-11-05T11:24:00Z">
        <w:r>
          <w:t>public class EcommProductService {</w:t>
        </w:r>
      </w:ins>
    </w:p>
    <w:p w:rsidR="00E74859" w:rsidRDefault="00E74859" w:rsidP="00E74859">
      <w:pPr>
        <w:rPr>
          <w:ins w:id="2676" w:author="Caree2" w:date="2016-11-05T11:24:00Z"/>
        </w:rPr>
      </w:pPr>
    </w:p>
    <w:p w:rsidR="00E74859" w:rsidRDefault="00E74859" w:rsidP="00E74859">
      <w:pPr>
        <w:rPr>
          <w:ins w:id="2677" w:author="Caree2" w:date="2016-11-05T11:24:00Z"/>
        </w:rPr>
      </w:pPr>
      <w:ins w:id="2678" w:author="Caree2" w:date="2016-11-05T11:24:00Z">
        <w:r>
          <w:t xml:space="preserve">    private static final Logger log = LoggerFactory.getLogger(EcommProductService.class);</w:t>
        </w:r>
      </w:ins>
    </w:p>
    <w:p w:rsidR="00E74859" w:rsidRDefault="00E74859" w:rsidP="00E74859">
      <w:pPr>
        <w:rPr>
          <w:ins w:id="2679" w:author="Caree2" w:date="2016-11-05T11:24:00Z"/>
        </w:rPr>
      </w:pPr>
    </w:p>
    <w:p w:rsidR="00E74859" w:rsidRDefault="00E74859" w:rsidP="00E74859">
      <w:pPr>
        <w:rPr>
          <w:ins w:id="2680" w:author="Caree2" w:date="2016-11-05T11:24:00Z"/>
        </w:rPr>
      </w:pPr>
      <w:ins w:id="2681" w:author="Caree2" w:date="2016-11-05T11:24:00Z">
        <w:r>
          <w:t xml:space="preserve">    @Autowired</w:t>
        </w:r>
      </w:ins>
    </w:p>
    <w:p w:rsidR="00E74859" w:rsidRDefault="00E74859" w:rsidP="00E74859">
      <w:pPr>
        <w:rPr>
          <w:ins w:id="2682" w:author="Caree2" w:date="2016-11-05T11:24:00Z"/>
        </w:rPr>
      </w:pPr>
      <w:ins w:id="2683" w:author="Caree2" w:date="2016-11-05T11:24:00Z">
        <w:r>
          <w:t xml:space="preserve">    private EcommProductRepository productRepository;</w:t>
        </w:r>
      </w:ins>
    </w:p>
    <w:p w:rsidR="00E74859" w:rsidRDefault="00E74859" w:rsidP="00E74859">
      <w:pPr>
        <w:rPr>
          <w:ins w:id="2684" w:author="Caree2" w:date="2016-11-05T11:24:00Z"/>
        </w:rPr>
      </w:pPr>
    </w:p>
    <w:p w:rsidR="00E74859" w:rsidRDefault="00E74859" w:rsidP="00E74859">
      <w:pPr>
        <w:rPr>
          <w:ins w:id="2685" w:author="Caree2" w:date="2016-11-05T11:24:00Z"/>
        </w:rPr>
      </w:pPr>
      <w:ins w:id="2686" w:author="Caree2" w:date="2016-11-05T11:24:00Z">
        <w:r>
          <w:t xml:space="preserve">    @Autowired</w:t>
        </w:r>
      </w:ins>
    </w:p>
    <w:p w:rsidR="00E74859" w:rsidRDefault="00E74859" w:rsidP="00E74859">
      <w:pPr>
        <w:rPr>
          <w:ins w:id="2687" w:author="Caree2" w:date="2016-11-05T11:24:00Z"/>
        </w:rPr>
      </w:pPr>
      <w:ins w:id="2688" w:author="Caree2" w:date="2016-11-05T11:24:00Z">
        <w:r>
          <w:t xml:space="preserve">    CounterService counterService;</w:t>
        </w:r>
      </w:ins>
    </w:p>
    <w:p w:rsidR="00E74859" w:rsidRDefault="00E74859" w:rsidP="00E74859">
      <w:pPr>
        <w:rPr>
          <w:ins w:id="2689" w:author="Caree2" w:date="2016-11-05T11:24:00Z"/>
        </w:rPr>
      </w:pPr>
    </w:p>
    <w:p w:rsidR="00E74859" w:rsidRDefault="00E74859" w:rsidP="00E74859">
      <w:pPr>
        <w:rPr>
          <w:ins w:id="2690" w:author="Caree2" w:date="2016-11-05T11:24:00Z"/>
        </w:rPr>
      </w:pPr>
      <w:ins w:id="2691" w:author="Caree2" w:date="2016-11-05T11:24:00Z">
        <w:r>
          <w:t xml:space="preserve">    @Autowired</w:t>
        </w:r>
      </w:ins>
    </w:p>
    <w:p w:rsidR="00E74859" w:rsidRDefault="00E74859" w:rsidP="00E74859">
      <w:pPr>
        <w:rPr>
          <w:ins w:id="2692" w:author="Caree2" w:date="2016-11-05T11:24:00Z"/>
        </w:rPr>
      </w:pPr>
      <w:ins w:id="2693" w:author="Caree2" w:date="2016-11-05T11:24:00Z">
        <w:r>
          <w:t xml:space="preserve">    GaugeService gaugeService;</w:t>
        </w:r>
      </w:ins>
    </w:p>
    <w:p w:rsidR="00E74859" w:rsidRDefault="00E74859" w:rsidP="00E74859">
      <w:pPr>
        <w:rPr>
          <w:ins w:id="2694" w:author="Caree2" w:date="2016-11-05T11:24:00Z"/>
        </w:rPr>
      </w:pPr>
    </w:p>
    <w:p w:rsidR="00E74859" w:rsidRDefault="00E74859" w:rsidP="00E74859">
      <w:pPr>
        <w:rPr>
          <w:ins w:id="2695" w:author="Caree2" w:date="2016-11-05T11:24:00Z"/>
        </w:rPr>
      </w:pPr>
      <w:ins w:id="2696" w:author="Caree2" w:date="2016-11-05T11:24:00Z">
        <w:r>
          <w:t xml:space="preserve">    public EcommProductService() {</w:t>
        </w:r>
      </w:ins>
    </w:p>
    <w:p w:rsidR="00E74859" w:rsidRDefault="00E74859" w:rsidP="00E74859">
      <w:pPr>
        <w:rPr>
          <w:ins w:id="2697" w:author="Caree2" w:date="2016-11-05T11:24:00Z"/>
        </w:rPr>
      </w:pPr>
      <w:ins w:id="2698" w:author="Caree2" w:date="2016-11-05T11:24:00Z">
        <w:r>
          <w:t xml:space="preserve">    }</w:t>
        </w:r>
      </w:ins>
    </w:p>
    <w:p w:rsidR="00E74859" w:rsidRDefault="00E74859" w:rsidP="00E74859">
      <w:pPr>
        <w:rPr>
          <w:ins w:id="2699" w:author="Caree2" w:date="2016-11-05T11:24:00Z"/>
        </w:rPr>
      </w:pPr>
    </w:p>
    <w:p w:rsidR="00E74859" w:rsidRDefault="00E74859" w:rsidP="00E74859">
      <w:pPr>
        <w:rPr>
          <w:ins w:id="2700" w:author="Caree2" w:date="2016-11-05T11:24:00Z"/>
        </w:rPr>
      </w:pPr>
      <w:ins w:id="2701" w:author="Caree2" w:date="2016-11-05T11:24:00Z">
        <w:r>
          <w:t xml:space="preserve">    public Product createProduct(Product product) {</w:t>
        </w:r>
      </w:ins>
    </w:p>
    <w:p w:rsidR="00E74859" w:rsidRDefault="00E74859" w:rsidP="00E74859">
      <w:pPr>
        <w:rPr>
          <w:ins w:id="2702" w:author="Caree2" w:date="2016-11-05T11:24:00Z"/>
        </w:rPr>
      </w:pPr>
      <w:ins w:id="2703" w:author="Caree2" w:date="2016-11-05T11:24:00Z">
        <w:r>
          <w:t xml:space="preserve">        return productRepository.save(product);</w:t>
        </w:r>
      </w:ins>
    </w:p>
    <w:p w:rsidR="00E74859" w:rsidRDefault="00E74859" w:rsidP="00E74859">
      <w:pPr>
        <w:rPr>
          <w:ins w:id="2704" w:author="Caree2" w:date="2016-11-05T11:24:00Z"/>
        </w:rPr>
      </w:pPr>
      <w:ins w:id="2705" w:author="Caree2" w:date="2016-11-05T11:24:00Z">
        <w:r>
          <w:t xml:space="preserve">    }</w:t>
        </w:r>
      </w:ins>
    </w:p>
    <w:p w:rsidR="00E74859" w:rsidRDefault="00E74859" w:rsidP="00E74859">
      <w:pPr>
        <w:rPr>
          <w:ins w:id="2706" w:author="Caree2" w:date="2016-11-05T11:24:00Z"/>
        </w:rPr>
      </w:pPr>
    </w:p>
    <w:p w:rsidR="00E74859" w:rsidRDefault="00E74859" w:rsidP="00E74859">
      <w:pPr>
        <w:rPr>
          <w:ins w:id="2707" w:author="Caree2" w:date="2016-11-05T11:24:00Z"/>
        </w:rPr>
      </w:pPr>
      <w:ins w:id="2708" w:author="Caree2" w:date="2016-11-05T11:24:00Z">
        <w:r>
          <w:t xml:space="preserve">    public Product getProduct(long id) {</w:t>
        </w:r>
      </w:ins>
    </w:p>
    <w:p w:rsidR="00E74859" w:rsidRDefault="00E74859" w:rsidP="00E74859">
      <w:pPr>
        <w:rPr>
          <w:ins w:id="2709" w:author="Caree2" w:date="2016-11-05T11:24:00Z"/>
        </w:rPr>
      </w:pPr>
      <w:ins w:id="2710" w:author="Caree2" w:date="2016-11-05T11:24:00Z">
        <w:r>
          <w:t xml:space="preserve">        return productRepository.findOne(id);</w:t>
        </w:r>
      </w:ins>
    </w:p>
    <w:p w:rsidR="00E74859" w:rsidRDefault="00E74859" w:rsidP="00E74859">
      <w:pPr>
        <w:rPr>
          <w:ins w:id="2711" w:author="Caree2" w:date="2016-11-05T11:24:00Z"/>
        </w:rPr>
      </w:pPr>
      <w:ins w:id="2712" w:author="Caree2" w:date="2016-11-05T11:24:00Z">
        <w:r>
          <w:lastRenderedPageBreak/>
          <w:t xml:space="preserve">    }</w:t>
        </w:r>
      </w:ins>
    </w:p>
    <w:p w:rsidR="00E74859" w:rsidRDefault="00E74859" w:rsidP="00E74859">
      <w:pPr>
        <w:rPr>
          <w:ins w:id="2713" w:author="Caree2" w:date="2016-11-05T11:24:00Z"/>
        </w:rPr>
      </w:pPr>
    </w:p>
    <w:p w:rsidR="00E74859" w:rsidRDefault="00E74859" w:rsidP="00E74859">
      <w:pPr>
        <w:rPr>
          <w:ins w:id="2714" w:author="Caree2" w:date="2016-11-05T11:24:00Z"/>
        </w:rPr>
      </w:pPr>
      <w:ins w:id="2715" w:author="Caree2" w:date="2016-11-05T11:24:00Z">
        <w:r>
          <w:t xml:space="preserve">    public void updateProduct(Product product) {</w:t>
        </w:r>
      </w:ins>
    </w:p>
    <w:p w:rsidR="00E74859" w:rsidRDefault="00E74859" w:rsidP="00E74859">
      <w:pPr>
        <w:rPr>
          <w:ins w:id="2716" w:author="Caree2" w:date="2016-11-05T11:24:00Z"/>
        </w:rPr>
      </w:pPr>
      <w:ins w:id="2717" w:author="Caree2" w:date="2016-11-05T11:24:00Z">
        <w:r>
          <w:t xml:space="preserve">    </w:t>
        </w:r>
        <w:r>
          <w:tab/>
          <w:t>productRepository.save(product);</w:t>
        </w:r>
      </w:ins>
    </w:p>
    <w:p w:rsidR="00E74859" w:rsidRDefault="00E74859" w:rsidP="00E74859">
      <w:pPr>
        <w:rPr>
          <w:ins w:id="2718" w:author="Caree2" w:date="2016-11-05T11:24:00Z"/>
        </w:rPr>
      </w:pPr>
      <w:ins w:id="2719" w:author="Caree2" w:date="2016-11-05T11:24:00Z">
        <w:r>
          <w:t xml:space="preserve">    }</w:t>
        </w:r>
      </w:ins>
    </w:p>
    <w:p w:rsidR="00E74859" w:rsidRDefault="00E74859" w:rsidP="00E74859">
      <w:pPr>
        <w:rPr>
          <w:ins w:id="2720" w:author="Caree2" w:date="2016-11-05T11:24:00Z"/>
        </w:rPr>
      </w:pPr>
    </w:p>
    <w:p w:rsidR="00E74859" w:rsidRDefault="00E74859" w:rsidP="00E74859">
      <w:pPr>
        <w:rPr>
          <w:ins w:id="2721" w:author="Caree2" w:date="2016-11-05T11:24:00Z"/>
        </w:rPr>
      </w:pPr>
      <w:ins w:id="2722" w:author="Caree2" w:date="2016-11-05T11:24:00Z">
        <w:r>
          <w:t xml:space="preserve">    public void deleteProduct(Long id) {</w:t>
        </w:r>
      </w:ins>
    </w:p>
    <w:p w:rsidR="00E74859" w:rsidRDefault="00E74859" w:rsidP="00E74859">
      <w:pPr>
        <w:rPr>
          <w:ins w:id="2723" w:author="Caree2" w:date="2016-11-05T11:24:00Z"/>
        </w:rPr>
      </w:pPr>
      <w:ins w:id="2724" w:author="Caree2" w:date="2016-11-05T11:24:00Z">
        <w:r>
          <w:t xml:space="preserve">    </w:t>
        </w:r>
        <w:r>
          <w:tab/>
          <w:t>productRepository.delete(id);</w:t>
        </w:r>
      </w:ins>
    </w:p>
    <w:p w:rsidR="00E74859" w:rsidRDefault="00E74859" w:rsidP="00E74859">
      <w:pPr>
        <w:rPr>
          <w:ins w:id="2725" w:author="Caree2" w:date="2016-11-05T11:24:00Z"/>
        </w:rPr>
      </w:pPr>
      <w:ins w:id="2726" w:author="Caree2" w:date="2016-11-05T11:24:00Z">
        <w:r>
          <w:t xml:space="preserve">    }</w:t>
        </w:r>
      </w:ins>
    </w:p>
    <w:p w:rsidR="00E74859" w:rsidRDefault="00E74859" w:rsidP="00E74859">
      <w:pPr>
        <w:rPr>
          <w:ins w:id="2727" w:author="Caree2" w:date="2016-11-05T11:24:00Z"/>
        </w:rPr>
      </w:pPr>
    </w:p>
    <w:p w:rsidR="00E74859" w:rsidRDefault="00E74859" w:rsidP="00E74859">
      <w:pPr>
        <w:rPr>
          <w:ins w:id="2728" w:author="Caree2" w:date="2016-11-05T11:24:00Z"/>
        </w:rPr>
      </w:pPr>
      <w:ins w:id="2729" w:author="Caree2" w:date="2016-11-05T11:24:00Z">
        <w:r>
          <w:t xml:space="preserve">    public Page&lt;Product&gt; getAllProducts(Integer page, Integer size) {</w:t>
        </w:r>
      </w:ins>
    </w:p>
    <w:p w:rsidR="00E74859" w:rsidRDefault="00E74859" w:rsidP="00E74859">
      <w:pPr>
        <w:rPr>
          <w:ins w:id="2730" w:author="Caree2" w:date="2016-11-05T11:24:00Z"/>
        </w:rPr>
      </w:pPr>
      <w:ins w:id="2731" w:author="Caree2" w:date="2016-11-05T11:24:00Z">
        <w:r>
          <w:t xml:space="preserve">        Page pageOfProducts = productRepository.findAll(new PageRequest(page, size));</w:t>
        </w:r>
      </w:ins>
    </w:p>
    <w:p w:rsidR="00E74859" w:rsidRDefault="00E74859" w:rsidP="00E74859">
      <w:pPr>
        <w:rPr>
          <w:ins w:id="2732" w:author="Caree2" w:date="2016-11-05T11:24:00Z"/>
        </w:rPr>
      </w:pPr>
      <w:ins w:id="2733" w:author="Caree2" w:date="2016-11-05T11:24:00Z">
        <w:r>
          <w:t xml:space="preserve">        // example of adding to the /metrics</w:t>
        </w:r>
      </w:ins>
    </w:p>
    <w:p w:rsidR="00E74859" w:rsidRDefault="00E74859" w:rsidP="00E74859">
      <w:pPr>
        <w:rPr>
          <w:ins w:id="2734" w:author="Caree2" w:date="2016-11-05T11:24:00Z"/>
        </w:rPr>
      </w:pPr>
      <w:ins w:id="2735" w:author="Caree2" w:date="2016-11-05T11:24:00Z">
        <w:r>
          <w:t xml:space="preserve">        if (size &gt; 50) {</w:t>
        </w:r>
      </w:ins>
    </w:p>
    <w:p w:rsidR="00E74859" w:rsidRDefault="00E74859" w:rsidP="00E74859">
      <w:pPr>
        <w:rPr>
          <w:ins w:id="2736" w:author="Caree2" w:date="2016-11-05T11:24:00Z"/>
        </w:rPr>
      </w:pPr>
      <w:ins w:id="2737" w:author="Caree2" w:date="2016-11-05T11:24:00Z">
        <w:r>
          <w:t xml:space="preserve">            counterService.increment("com.rollingstone.getAll.largePayload");</w:t>
        </w:r>
      </w:ins>
    </w:p>
    <w:p w:rsidR="00E74859" w:rsidRDefault="00E74859" w:rsidP="00E74859">
      <w:pPr>
        <w:rPr>
          <w:ins w:id="2738" w:author="Caree2" w:date="2016-11-05T11:24:00Z"/>
        </w:rPr>
      </w:pPr>
      <w:ins w:id="2739" w:author="Caree2" w:date="2016-11-05T11:24:00Z">
        <w:r>
          <w:t xml:space="preserve">        }</w:t>
        </w:r>
      </w:ins>
    </w:p>
    <w:p w:rsidR="00E74859" w:rsidRDefault="00E74859" w:rsidP="00E74859">
      <w:pPr>
        <w:rPr>
          <w:ins w:id="2740" w:author="Caree2" w:date="2016-11-05T11:24:00Z"/>
        </w:rPr>
      </w:pPr>
      <w:ins w:id="2741" w:author="Caree2" w:date="2016-11-05T11:24:00Z">
        <w:r>
          <w:t xml:space="preserve">        return pageOfProducts;</w:t>
        </w:r>
      </w:ins>
    </w:p>
    <w:p w:rsidR="00E74859" w:rsidRDefault="00E74859" w:rsidP="00E74859">
      <w:pPr>
        <w:rPr>
          <w:ins w:id="2742" w:author="Caree2" w:date="2016-11-05T11:24:00Z"/>
        </w:rPr>
      </w:pPr>
      <w:ins w:id="2743" w:author="Caree2" w:date="2016-11-05T11:24:00Z">
        <w:r>
          <w:t xml:space="preserve">    }</w:t>
        </w:r>
      </w:ins>
    </w:p>
    <w:p w:rsidR="00B90997" w:rsidRPr="00B90997" w:rsidRDefault="00E74859" w:rsidP="00E74859">
      <w:pPr>
        <w:rPr>
          <w:ins w:id="2744" w:author="Caree2" w:date="2016-10-29T14:07:00Z"/>
          <w:rPrChange w:id="2745" w:author="Caree2" w:date="2016-10-29T14:08:00Z">
            <w:rPr>
              <w:ins w:id="2746" w:author="Caree2" w:date="2016-10-29T14:07:00Z"/>
            </w:rPr>
          </w:rPrChange>
        </w:rPr>
        <w:pPrChange w:id="2747" w:author="Caree2" w:date="2016-10-30T11:24:00Z">
          <w:pPr>
            <w:pStyle w:val="StyleHeading114ptBoldUnderlineLeft"/>
          </w:pPr>
        </w:pPrChange>
      </w:pPr>
      <w:ins w:id="2748" w:author="Caree2" w:date="2016-11-05T11:24:00Z">
        <w:r>
          <w:t>}</w:t>
        </w:r>
      </w:ins>
    </w:p>
    <w:p w:rsidR="00004DBE" w:rsidRDefault="00004DBE">
      <w:pPr>
        <w:pStyle w:val="h1"/>
        <w:rPr>
          <w:ins w:id="2749" w:author="Caree2" w:date="2016-10-29T14:08:00Z"/>
          <w:b/>
          <w:bCs/>
        </w:rPr>
        <w:pPrChange w:id="2750" w:author="Caree2" w:date="2016-10-29T14:01:00Z">
          <w:pPr/>
        </w:pPrChange>
      </w:pPr>
    </w:p>
    <w:p w:rsidR="00004DBE" w:rsidRDefault="00004DBE" w:rsidP="00004DBE">
      <w:pPr>
        <w:pStyle w:val="StyleHeading114ptBoldUnderlineLeft"/>
        <w:rPr>
          <w:ins w:id="2751" w:author="Caree2" w:date="2016-10-29T14:09:00Z"/>
        </w:rPr>
      </w:pPr>
      <w:bookmarkStart w:id="2752" w:name="_Toc465593242"/>
      <w:ins w:id="2753" w:author="Caree2" w:date="2016-10-29T14:09:00Z">
        <w:r w:rsidRPr="00EA03DE">
          <w:t>1</w:t>
        </w:r>
        <w:r>
          <w:t>.2</w:t>
        </w:r>
      </w:ins>
      <w:ins w:id="2754" w:author="Caree2" w:date="2016-11-05T11:24:00Z">
        <w:r w:rsidR="0006154B">
          <w:t>6</w:t>
        </w:r>
      </w:ins>
      <w:ins w:id="2755" w:author="Caree2" w:date="2016-10-29T14:09:00Z">
        <w:r>
          <w:t>–</w:t>
        </w:r>
        <w:r w:rsidRPr="00EA03DE">
          <w:t xml:space="preserve"> </w:t>
        </w:r>
        <w:r>
          <w:t xml:space="preserve">Generate ServiceProperties class in the service </w:t>
        </w:r>
        <w:r w:rsidRPr="00EA03DE">
          <w:t xml:space="preserve"> package</w:t>
        </w:r>
        <w:bookmarkEnd w:id="2752"/>
      </w:ins>
    </w:p>
    <w:p w:rsidR="00004DBE" w:rsidRDefault="00004DBE" w:rsidP="00004DBE">
      <w:pPr>
        <w:pStyle w:val="StyleHeading114ptBoldUnderlineLeft"/>
        <w:rPr>
          <w:ins w:id="2756" w:author="Caree2" w:date="2016-10-29T14:09:00Z"/>
        </w:rPr>
      </w:pPr>
    </w:p>
    <w:p w:rsidR="00004DBE" w:rsidRPr="00004DBE" w:rsidRDefault="00004DBE">
      <w:pPr>
        <w:rPr>
          <w:ins w:id="2757" w:author="Caree2" w:date="2016-10-29T14:09:00Z"/>
          <w:rPrChange w:id="2758" w:author="Caree2" w:date="2016-10-29T14:09:00Z">
            <w:rPr>
              <w:ins w:id="2759" w:author="Caree2" w:date="2016-10-29T14:09:00Z"/>
            </w:rPr>
          </w:rPrChange>
        </w:rPr>
        <w:pPrChange w:id="2760" w:author="Caree2" w:date="2016-10-30T11:24:00Z">
          <w:pPr>
            <w:pStyle w:val="StyleHeading114ptBoldUnderlineLeft"/>
          </w:pPr>
        </w:pPrChange>
      </w:pPr>
      <w:ins w:id="2761" w:author="Caree2" w:date="2016-10-29T14:09:00Z">
        <w:r w:rsidRPr="002612E3">
          <w:t>package com.rollingstone.service;</w:t>
        </w:r>
      </w:ins>
    </w:p>
    <w:p w:rsidR="00004DBE" w:rsidRPr="00004DBE" w:rsidRDefault="00004DBE">
      <w:pPr>
        <w:rPr>
          <w:ins w:id="2762" w:author="Caree2" w:date="2016-10-29T14:09:00Z"/>
          <w:rPrChange w:id="2763" w:author="Caree2" w:date="2016-10-29T14:09:00Z">
            <w:rPr>
              <w:ins w:id="2764" w:author="Caree2" w:date="2016-10-29T14:09:00Z"/>
            </w:rPr>
          </w:rPrChange>
        </w:rPr>
        <w:pPrChange w:id="2765" w:author="Caree2" w:date="2016-10-30T11:24:00Z">
          <w:pPr>
            <w:pStyle w:val="StyleHeading114ptBoldUnderlineLeft"/>
          </w:pPr>
        </w:pPrChange>
      </w:pPr>
    </w:p>
    <w:p w:rsidR="00004DBE" w:rsidRPr="00004DBE" w:rsidRDefault="00004DBE">
      <w:pPr>
        <w:rPr>
          <w:ins w:id="2766" w:author="Caree2" w:date="2016-10-29T14:09:00Z"/>
          <w:rPrChange w:id="2767" w:author="Caree2" w:date="2016-10-29T14:09:00Z">
            <w:rPr>
              <w:ins w:id="2768" w:author="Caree2" w:date="2016-10-29T14:09:00Z"/>
            </w:rPr>
          </w:rPrChange>
        </w:rPr>
        <w:pPrChange w:id="2769" w:author="Caree2" w:date="2016-10-30T11:24:00Z">
          <w:pPr>
            <w:pStyle w:val="StyleHeading114ptBoldUnderlineLeft"/>
          </w:pPr>
        </w:pPrChange>
      </w:pPr>
      <w:ins w:id="2770" w:author="Caree2" w:date="2016-10-29T14:09:00Z">
        <w:r w:rsidRPr="00004DBE">
          <w:rPr>
            <w:rPrChange w:id="2771" w:author="Caree2" w:date="2016-10-29T14:09:00Z">
              <w:rPr>
                <w:b w:val="0"/>
                <w:bCs w:val="0"/>
              </w:rPr>
            </w:rPrChange>
          </w:rPr>
          <w:t>import org.springframework.boot.context.properties.ConfigurationProperties;</w:t>
        </w:r>
      </w:ins>
    </w:p>
    <w:p w:rsidR="00004DBE" w:rsidRPr="00004DBE" w:rsidRDefault="00004DBE">
      <w:pPr>
        <w:rPr>
          <w:ins w:id="2772" w:author="Caree2" w:date="2016-10-29T14:09:00Z"/>
          <w:rPrChange w:id="2773" w:author="Caree2" w:date="2016-10-29T14:09:00Z">
            <w:rPr>
              <w:ins w:id="2774" w:author="Caree2" w:date="2016-10-29T14:09:00Z"/>
            </w:rPr>
          </w:rPrChange>
        </w:rPr>
        <w:pPrChange w:id="2775" w:author="Caree2" w:date="2016-10-30T11:24:00Z">
          <w:pPr>
            <w:pStyle w:val="StyleHeading114ptBoldUnderlineLeft"/>
          </w:pPr>
        </w:pPrChange>
      </w:pPr>
      <w:ins w:id="2776" w:author="Caree2" w:date="2016-10-29T14:09:00Z">
        <w:r w:rsidRPr="00004DBE">
          <w:rPr>
            <w:rPrChange w:id="2777" w:author="Caree2" w:date="2016-10-29T14:09:00Z">
              <w:rPr>
                <w:b w:val="0"/>
                <w:bCs w:val="0"/>
              </w:rPr>
            </w:rPrChange>
          </w:rPr>
          <w:t>import org.springframework.stereotype.Component;</w:t>
        </w:r>
      </w:ins>
    </w:p>
    <w:p w:rsidR="00004DBE" w:rsidRPr="00004DBE" w:rsidRDefault="00004DBE">
      <w:pPr>
        <w:rPr>
          <w:ins w:id="2778" w:author="Caree2" w:date="2016-10-29T14:09:00Z"/>
          <w:rPrChange w:id="2779" w:author="Caree2" w:date="2016-10-29T14:09:00Z">
            <w:rPr>
              <w:ins w:id="2780" w:author="Caree2" w:date="2016-10-29T14:09:00Z"/>
            </w:rPr>
          </w:rPrChange>
        </w:rPr>
        <w:pPrChange w:id="2781" w:author="Caree2" w:date="2016-10-30T11:24:00Z">
          <w:pPr>
            <w:pStyle w:val="StyleHeading114ptBoldUnderlineLeft"/>
          </w:pPr>
        </w:pPrChange>
      </w:pPr>
    </w:p>
    <w:p w:rsidR="00004DBE" w:rsidRPr="00004DBE" w:rsidRDefault="00004DBE">
      <w:pPr>
        <w:rPr>
          <w:ins w:id="2782" w:author="Caree2" w:date="2016-10-29T14:09:00Z"/>
          <w:rPrChange w:id="2783" w:author="Caree2" w:date="2016-10-29T14:09:00Z">
            <w:rPr>
              <w:ins w:id="2784" w:author="Caree2" w:date="2016-10-29T14:09:00Z"/>
            </w:rPr>
          </w:rPrChange>
        </w:rPr>
        <w:pPrChange w:id="2785" w:author="Caree2" w:date="2016-10-30T11:24:00Z">
          <w:pPr>
            <w:pStyle w:val="StyleHeading114ptBoldUnderlineLeft"/>
          </w:pPr>
        </w:pPrChange>
      </w:pPr>
      <w:ins w:id="2786" w:author="Caree2" w:date="2016-10-29T14:09:00Z">
        <w:r w:rsidRPr="00004DBE">
          <w:rPr>
            <w:rPrChange w:id="2787" w:author="Caree2" w:date="2016-10-29T14:09:00Z">
              <w:rPr>
                <w:b w:val="0"/>
                <w:bCs w:val="0"/>
              </w:rPr>
            </w:rPrChange>
          </w:rPr>
          <w:t>import javax.validation.constraints.NotNull;</w:t>
        </w:r>
      </w:ins>
    </w:p>
    <w:p w:rsidR="00004DBE" w:rsidRPr="00004DBE" w:rsidRDefault="00004DBE">
      <w:pPr>
        <w:rPr>
          <w:ins w:id="2788" w:author="Caree2" w:date="2016-10-29T14:09:00Z"/>
          <w:rPrChange w:id="2789" w:author="Caree2" w:date="2016-10-29T14:09:00Z">
            <w:rPr>
              <w:ins w:id="2790" w:author="Caree2" w:date="2016-10-29T14:09:00Z"/>
            </w:rPr>
          </w:rPrChange>
        </w:rPr>
        <w:pPrChange w:id="2791" w:author="Caree2" w:date="2016-10-30T11:24:00Z">
          <w:pPr>
            <w:pStyle w:val="StyleHeading114ptBoldUnderlineLeft"/>
          </w:pPr>
        </w:pPrChange>
      </w:pPr>
    </w:p>
    <w:p w:rsidR="00004DBE" w:rsidRPr="00004DBE" w:rsidRDefault="00004DBE">
      <w:pPr>
        <w:rPr>
          <w:ins w:id="2792" w:author="Caree2" w:date="2016-10-29T14:09:00Z"/>
          <w:rPrChange w:id="2793" w:author="Caree2" w:date="2016-10-29T14:09:00Z">
            <w:rPr>
              <w:ins w:id="2794" w:author="Caree2" w:date="2016-10-29T14:09:00Z"/>
            </w:rPr>
          </w:rPrChange>
        </w:rPr>
        <w:pPrChange w:id="2795" w:author="Caree2" w:date="2016-10-30T11:24:00Z">
          <w:pPr>
            <w:pStyle w:val="StyleHeading114ptBoldUnderlineLeft"/>
          </w:pPr>
        </w:pPrChange>
      </w:pPr>
      <w:ins w:id="2796" w:author="Caree2" w:date="2016-10-29T14:09:00Z">
        <w:r w:rsidRPr="00004DBE">
          <w:rPr>
            <w:rPrChange w:id="2797" w:author="Caree2" w:date="2016-10-29T14:09:00Z">
              <w:rPr>
                <w:b w:val="0"/>
                <w:bCs w:val="0"/>
              </w:rPr>
            </w:rPrChange>
          </w:rPr>
          <w:t>/*</w:t>
        </w:r>
      </w:ins>
    </w:p>
    <w:p w:rsidR="00004DBE" w:rsidRPr="00004DBE" w:rsidRDefault="00004DBE">
      <w:pPr>
        <w:rPr>
          <w:ins w:id="2798" w:author="Caree2" w:date="2016-10-29T14:09:00Z"/>
          <w:rPrChange w:id="2799" w:author="Caree2" w:date="2016-10-29T14:09:00Z">
            <w:rPr>
              <w:ins w:id="2800" w:author="Caree2" w:date="2016-10-29T14:09:00Z"/>
            </w:rPr>
          </w:rPrChange>
        </w:rPr>
        <w:pPrChange w:id="2801" w:author="Caree2" w:date="2016-10-30T11:24:00Z">
          <w:pPr>
            <w:pStyle w:val="StyleHeading114ptBoldUnderlineLeft"/>
          </w:pPr>
        </w:pPrChange>
      </w:pPr>
      <w:ins w:id="2802" w:author="Caree2" w:date="2016-10-29T14:09:00Z">
        <w:r w:rsidRPr="00004DBE">
          <w:rPr>
            <w:rPrChange w:id="2803" w:author="Caree2" w:date="2016-10-29T14:09:00Z">
              <w:rPr>
                <w:b w:val="0"/>
                <w:bCs w:val="0"/>
              </w:rPr>
            </w:rPrChange>
          </w:rPr>
          <w:t xml:space="preserve"> * demonstrates how service-specific properties can be injected</w:t>
        </w:r>
      </w:ins>
    </w:p>
    <w:p w:rsidR="00004DBE" w:rsidRPr="00004DBE" w:rsidRDefault="00004DBE">
      <w:pPr>
        <w:rPr>
          <w:ins w:id="2804" w:author="Caree2" w:date="2016-10-29T14:09:00Z"/>
          <w:rPrChange w:id="2805" w:author="Caree2" w:date="2016-10-29T14:09:00Z">
            <w:rPr>
              <w:ins w:id="2806" w:author="Caree2" w:date="2016-10-29T14:09:00Z"/>
            </w:rPr>
          </w:rPrChange>
        </w:rPr>
        <w:pPrChange w:id="2807" w:author="Caree2" w:date="2016-10-30T11:24:00Z">
          <w:pPr>
            <w:pStyle w:val="StyleHeading114ptBoldUnderlineLeft"/>
          </w:pPr>
        </w:pPrChange>
      </w:pPr>
      <w:ins w:id="2808" w:author="Caree2" w:date="2016-10-29T14:09:00Z">
        <w:r w:rsidRPr="00004DBE">
          <w:rPr>
            <w:rPrChange w:id="2809" w:author="Caree2" w:date="2016-10-29T14:09:00Z">
              <w:rPr>
                <w:b w:val="0"/>
                <w:bCs w:val="0"/>
              </w:rPr>
            </w:rPrChange>
          </w:rPr>
          <w:t xml:space="preserve"> */</w:t>
        </w:r>
      </w:ins>
    </w:p>
    <w:p w:rsidR="00004DBE" w:rsidRPr="00004DBE" w:rsidRDefault="00004DBE">
      <w:pPr>
        <w:rPr>
          <w:ins w:id="2810" w:author="Caree2" w:date="2016-10-29T14:09:00Z"/>
          <w:rPrChange w:id="2811" w:author="Caree2" w:date="2016-10-29T14:09:00Z">
            <w:rPr>
              <w:ins w:id="2812" w:author="Caree2" w:date="2016-10-29T14:09:00Z"/>
            </w:rPr>
          </w:rPrChange>
        </w:rPr>
        <w:pPrChange w:id="2813" w:author="Caree2" w:date="2016-10-30T11:24:00Z">
          <w:pPr>
            <w:pStyle w:val="StyleHeading114ptBoldUnderlineLeft"/>
          </w:pPr>
        </w:pPrChange>
      </w:pPr>
      <w:ins w:id="2814" w:author="Caree2" w:date="2016-10-29T14:09:00Z">
        <w:r w:rsidRPr="00004DBE">
          <w:rPr>
            <w:rPrChange w:id="2815" w:author="Caree2" w:date="2016-10-29T14:09:00Z">
              <w:rPr>
                <w:b w:val="0"/>
                <w:bCs w:val="0"/>
              </w:rPr>
            </w:rPrChange>
          </w:rPr>
          <w:t>@ConfigurationProperties(prefix = "user.service", ignoreUnknownFields = false)</w:t>
        </w:r>
      </w:ins>
    </w:p>
    <w:p w:rsidR="00004DBE" w:rsidRPr="00004DBE" w:rsidRDefault="00004DBE">
      <w:pPr>
        <w:rPr>
          <w:ins w:id="2816" w:author="Caree2" w:date="2016-10-29T14:09:00Z"/>
          <w:rPrChange w:id="2817" w:author="Caree2" w:date="2016-10-29T14:09:00Z">
            <w:rPr>
              <w:ins w:id="2818" w:author="Caree2" w:date="2016-10-29T14:09:00Z"/>
            </w:rPr>
          </w:rPrChange>
        </w:rPr>
        <w:pPrChange w:id="2819" w:author="Caree2" w:date="2016-10-30T11:24:00Z">
          <w:pPr>
            <w:pStyle w:val="StyleHeading114ptBoldUnderlineLeft"/>
          </w:pPr>
        </w:pPrChange>
      </w:pPr>
      <w:ins w:id="2820" w:author="Caree2" w:date="2016-10-29T14:09:00Z">
        <w:r w:rsidRPr="00004DBE">
          <w:rPr>
            <w:rPrChange w:id="2821" w:author="Caree2" w:date="2016-10-29T14:09:00Z">
              <w:rPr>
                <w:b w:val="0"/>
                <w:bCs w:val="0"/>
              </w:rPr>
            </w:rPrChange>
          </w:rPr>
          <w:t>@Component</w:t>
        </w:r>
      </w:ins>
    </w:p>
    <w:p w:rsidR="00004DBE" w:rsidRPr="00004DBE" w:rsidRDefault="00004DBE">
      <w:pPr>
        <w:rPr>
          <w:ins w:id="2822" w:author="Caree2" w:date="2016-10-29T14:09:00Z"/>
          <w:rPrChange w:id="2823" w:author="Caree2" w:date="2016-10-29T14:09:00Z">
            <w:rPr>
              <w:ins w:id="2824" w:author="Caree2" w:date="2016-10-29T14:09:00Z"/>
            </w:rPr>
          </w:rPrChange>
        </w:rPr>
        <w:pPrChange w:id="2825" w:author="Caree2" w:date="2016-10-30T11:24:00Z">
          <w:pPr>
            <w:pStyle w:val="StyleHeading114ptBoldUnderlineLeft"/>
          </w:pPr>
        </w:pPrChange>
      </w:pPr>
      <w:ins w:id="2826" w:author="Caree2" w:date="2016-10-29T14:09:00Z">
        <w:r w:rsidRPr="00004DBE">
          <w:rPr>
            <w:rPrChange w:id="2827" w:author="Caree2" w:date="2016-10-29T14:09:00Z">
              <w:rPr>
                <w:b w:val="0"/>
                <w:bCs w:val="0"/>
              </w:rPr>
            </w:rPrChange>
          </w:rPr>
          <w:t>public class ServiceProperties {</w:t>
        </w:r>
      </w:ins>
    </w:p>
    <w:p w:rsidR="00004DBE" w:rsidRPr="00004DBE" w:rsidRDefault="00004DBE">
      <w:pPr>
        <w:rPr>
          <w:ins w:id="2828" w:author="Caree2" w:date="2016-10-29T14:09:00Z"/>
          <w:rPrChange w:id="2829" w:author="Caree2" w:date="2016-10-29T14:09:00Z">
            <w:rPr>
              <w:ins w:id="2830" w:author="Caree2" w:date="2016-10-29T14:09:00Z"/>
            </w:rPr>
          </w:rPrChange>
        </w:rPr>
        <w:pPrChange w:id="2831" w:author="Caree2" w:date="2016-10-30T11:24:00Z">
          <w:pPr>
            <w:pStyle w:val="StyleHeading114ptBoldUnderlineLeft"/>
          </w:pPr>
        </w:pPrChange>
      </w:pPr>
    </w:p>
    <w:p w:rsidR="00004DBE" w:rsidRPr="00004DBE" w:rsidRDefault="00004DBE">
      <w:pPr>
        <w:rPr>
          <w:ins w:id="2832" w:author="Caree2" w:date="2016-10-29T14:09:00Z"/>
          <w:rPrChange w:id="2833" w:author="Caree2" w:date="2016-10-29T14:09:00Z">
            <w:rPr>
              <w:ins w:id="2834" w:author="Caree2" w:date="2016-10-29T14:09:00Z"/>
            </w:rPr>
          </w:rPrChange>
        </w:rPr>
        <w:pPrChange w:id="2835" w:author="Caree2" w:date="2016-10-30T11:24:00Z">
          <w:pPr>
            <w:pStyle w:val="StyleHeading114ptBoldUnderlineLeft"/>
          </w:pPr>
        </w:pPrChange>
      </w:pPr>
      <w:ins w:id="2836" w:author="Caree2" w:date="2016-10-29T14:09:00Z">
        <w:r w:rsidRPr="00004DBE">
          <w:rPr>
            <w:rPrChange w:id="2837" w:author="Caree2" w:date="2016-10-29T14:09:00Z">
              <w:rPr>
                <w:b w:val="0"/>
                <w:bCs w:val="0"/>
              </w:rPr>
            </w:rPrChange>
          </w:rPr>
          <w:t xml:space="preserve">    @NotNull // you can also create configurationPropertiesValidator</w:t>
        </w:r>
      </w:ins>
    </w:p>
    <w:p w:rsidR="00004DBE" w:rsidRPr="00004DBE" w:rsidRDefault="00004DBE">
      <w:pPr>
        <w:rPr>
          <w:ins w:id="2838" w:author="Caree2" w:date="2016-10-29T14:09:00Z"/>
          <w:rPrChange w:id="2839" w:author="Caree2" w:date="2016-10-29T14:09:00Z">
            <w:rPr>
              <w:ins w:id="2840" w:author="Caree2" w:date="2016-10-29T14:09:00Z"/>
            </w:rPr>
          </w:rPrChange>
        </w:rPr>
        <w:pPrChange w:id="2841" w:author="Caree2" w:date="2016-10-30T11:24:00Z">
          <w:pPr>
            <w:pStyle w:val="StyleHeading114ptBoldUnderlineLeft"/>
          </w:pPr>
        </w:pPrChange>
      </w:pPr>
      <w:ins w:id="2842" w:author="Caree2" w:date="2016-10-29T14:09:00Z">
        <w:r w:rsidRPr="00004DBE">
          <w:rPr>
            <w:rPrChange w:id="2843" w:author="Caree2" w:date="2016-10-29T14:09:00Z">
              <w:rPr>
                <w:b w:val="0"/>
                <w:bCs w:val="0"/>
              </w:rPr>
            </w:rPrChange>
          </w:rPr>
          <w:tab/>
          <w:t>private String name = "Empty";</w:t>
        </w:r>
      </w:ins>
    </w:p>
    <w:p w:rsidR="00004DBE" w:rsidRPr="00004DBE" w:rsidRDefault="00004DBE">
      <w:pPr>
        <w:rPr>
          <w:ins w:id="2844" w:author="Caree2" w:date="2016-10-29T14:09:00Z"/>
          <w:rPrChange w:id="2845" w:author="Caree2" w:date="2016-10-29T14:09:00Z">
            <w:rPr>
              <w:ins w:id="2846" w:author="Caree2" w:date="2016-10-29T14:09:00Z"/>
            </w:rPr>
          </w:rPrChange>
        </w:rPr>
        <w:pPrChange w:id="2847" w:author="Caree2" w:date="2016-10-30T11:24:00Z">
          <w:pPr>
            <w:pStyle w:val="StyleHeading114ptBoldUnderlineLeft"/>
          </w:pPr>
        </w:pPrChange>
      </w:pPr>
    </w:p>
    <w:p w:rsidR="00004DBE" w:rsidRPr="00004DBE" w:rsidRDefault="00004DBE">
      <w:pPr>
        <w:rPr>
          <w:ins w:id="2848" w:author="Caree2" w:date="2016-10-29T14:09:00Z"/>
          <w:rPrChange w:id="2849" w:author="Caree2" w:date="2016-10-29T14:09:00Z">
            <w:rPr>
              <w:ins w:id="2850" w:author="Caree2" w:date="2016-10-29T14:09:00Z"/>
            </w:rPr>
          </w:rPrChange>
        </w:rPr>
        <w:pPrChange w:id="2851" w:author="Caree2" w:date="2016-10-30T11:24:00Z">
          <w:pPr>
            <w:pStyle w:val="StyleHeading114ptBoldUnderlineLeft"/>
          </w:pPr>
        </w:pPrChange>
      </w:pPr>
      <w:ins w:id="2852" w:author="Caree2" w:date="2016-10-29T14:09:00Z">
        <w:r w:rsidRPr="00004DBE">
          <w:rPr>
            <w:rPrChange w:id="2853" w:author="Caree2" w:date="2016-10-29T14:09:00Z">
              <w:rPr>
                <w:b w:val="0"/>
                <w:bCs w:val="0"/>
              </w:rPr>
            </w:rPrChange>
          </w:rPr>
          <w:tab/>
          <w:t>public String getName() {</w:t>
        </w:r>
      </w:ins>
    </w:p>
    <w:p w:rsidR="00004DBE" w:rsidRPr="00004DBE" w:rsidRDefault="00004DBE">
      <w:pPr>
        <w:rPr>
          <w:ins w:id="2854" w:author="Caree2" w:date="2016-10-29T14:09:00Z"/>
          <w:rPrChange w:id="2855" w:author="Caree2" w:date="2016-10-29T14:09:00Z">
            <w:rPr>
              <w:ins w:id="2856" w:author="Caree2" w:date="2016-10-29T14:09:00Z"/>
            </w:rPr>
          </w:rPrChange>
        </w:rPr>
        <w:pPrChange w:id="2857" w:author="Caree2" w:date="2016-10-30T11:24:00Z">
          <w:pPr>
            <w:pStyle w:val="StyleHeading114ptBoldUnderlineLeft"/>
          </w:pPr>
        </w:pPrChange>
      </w:pPr>
      <w:ins w:id="2858" w:author="Caree2" w:date="2016-10-29T14:09:00Z">
        <w:r w:rsidRPr="00004DBE">
          <w:rPr>
            <w:rPrChange w:id="2859" w:author="Caree2" w:date="2016-10-29T14:09:00Z">
              <w:rPr>
                <w:b w:val="0"/>
                <w:bCs w:val="0"/>
              </w:rPr>
            </w:rPrChange>
          </w:rPr>
          <w:tab/>
        </w:r>
        <w:r w:rsidRPr="00004DBE">
          <w:rPr>
            <w:rPrChange w:id="2860" w:author="Caree2" w:date="2016-10-29T14:09:00Z">
              <w:rPr>
                <w:b w:val="0"/>
                <w:bCs w:val="0"/>
              </w:rPr>
            </w:rPrChange>
          </w:rPr>
          <w:tab/>
          <w:t>return this.name;</w:t>
        </w:r>
      </w:ins>
    </w:p>
    <w:p w:rsidR="00004DBE" w:rsidRPr="00004DBE" w:rsidRDefault="00004DBE">
      <w:pPr>
        <w:rPr>
          <w:ins w:id="2861" w:author="Caree2" w:date="2016-10-29T14:09:00Z"/>
          <w:rPrChange w:id="2862" w:author="Caree2" w:date="2016-10-29T14:09:00Z">
            <w:rPr>
              <w:ins w:id="2863" w:author="Caree2" w:date="2016-10-29T14:09:00Z"/>
            </w:rPr>
          </w:rPrChange>
        </w:rPr>
        <w:pPrChange w:id="2864" w:author="Caree2" w:date="2016-10-30T11:24:00Z">
          <w:pPr>
            <w:pStyle w:val="StyleHeading114ptBoldUnderlineLeft"/>
          </w:pPr>
        </w:pPrChange>
      </w:pPr>
      <w:ins w:id="2865" w:author="Caree2" w:date="2016-10-29T14:09:00Z">
        <w:r w:rsidRPr="00004DBE">
          <w:rPr>
            <w:rPrChange w:id="2866" w:author="Caree2" w:date="2016-10-29T14:09:00Z">
              <w:rPr>
                <w:b w:val="0"/>
                <w:bCs w:val="0"/>
              </w:rPr>
            </w:rPrChange>
          </w:rPr>
          <w:tab/>
          <w:t>}</w:t>
        </w:r>
      </w:ins>
    </w:p>
    <w:p w:rsidR="00004DBE" w:rsidRPr="00004DBE" w:rsidRDefault="00004DBE">
      <w:pPr>
        <w:rPr>
          <w:ins w:id="2867" w:author="Caree2" w:date="2016-10-29T14:09:00Z"/>
          <w:rPrChange w:id="2868" w:author="Caree2" w:date="2016-10-29T14:09:00Z">
            <w:rPr>
              <w:ins w:id="2869" w:author="Caree2" w:date="2016-10-29T14:09:00Z"/>
            </w:rPr>
          </w:rPrChange>
        </w:rPr>
        <w:pPrChange w:id="2870" w:author="Caree2" w:date="2016-10-30T11:24:00Z">
          <w:pPr>
            <w:pStyle w:val="StyleHeading114ptBoldUnderlineLeft"/>
          </w:pPr>
        </w:pPrChange>
      </w:pPr>
    </w:p>
    <w:p w:rsidR="00004DBE" w:rsidRPr="00004DBE" w:rsidRDefault="00004DBE">
      <w:pPr>
        <w:rPr>
          <w:ins w:id="2871" w:author="Caree2" w:date="2016-10-29T14:09:00Z"/>
          <w:rPrChange w:id="2872" w:author="Caree2" w:date="2016-10-29T14:09:00Z">
            <w:rPr>
              <w:ins w:id="2873" w:author="Caree2" w:date="2016-10-29T14:09:00Z"/>
            </w:rPr>
          </w:rPrChange>
        </w:rPr>
        <w:pPrChange w:id="2874" w:author="Caree2" w:date="2016-10-30T11:24:00Z">
          <w:pPr>
            <w:pStyle w:val="StyleHeading114ptBoldUnderlineLeft"/>
          </w:pPr>
        </w:pPrChange>
      </w:pPr>
      <w:ins w:id="2875" w:author="Caree2" w:date="2016-10-29T14:09:00Z">
        <w:r w:rsidRPr="00004DBE">
          <w:rPr>
            <w:rPrChange w:id="2876" w:author="Caree2" w:date="2016-10-29T14:09:00Z">
              <w:rPr>
                <w:b w:val="0"/>
                <w:bCs w:val="0"/>
              </w:rPr>
            </w:rPrChange>
          </w:rPr>
          <w:tab/>
          <w:t>public void setName(String name) {</w:t>
        </w:r>
      </w:ins>
    </w:p>
    <w:p w:rsidR="00004DBE" w:rsidRPr="00004DBE" w:rsidRDefault="00004DBE">
      <w:pPr>
        <w:rPr>
          <w:ins w:id="2877" w:author="Caree2" w:date="2016-10-29T14:09:00Z"/>
          <w:rPrChange w:id="2878" w:author="Caree2" w:date="2016-10-29T14:09:00Z">
            <w:rPr>
              <w:ins w:id="2879" w:author="Caree2" w:date="2016-10-29T14:09:00Z"/>
            </w:rPr>
          </w:rPrChange>
        </w:rPr>
        <w:pPrChange w:id="2880" w:author="Caree2" w:date="2016-10-30T11:24:00Z">
          <w:pPr>
            <w:pStyle w:val="StyleHeading114ptBoldUnderlineLeft"/>
          </w:pPr>
        </w:pPrChange>
      </w:pPr>
      <w:ins w:id="2881" w:author="Caree2" w:date="2016-10-29T14:09:00Z">
        <w:r w:rsidRPr="00004DBE">
          <w:rPr>
            <w:rPrChange w:id="2882" w:author="Caree2" w:date="2016-10-29T14:09:00Z">
              <w:rPr>
                <w:b w:val="0"/>
                <w:bCs w:val="0"/>
              </w:rPr>
            </w:rPrChange>
          </w:rPr>
          <w:lastRenderedPageBreak/>
          <w:tab/>
        </w:r>
        <w:r w:rsidRPr="00004DBE">
          <w:rPr>
            <w:rPrChange w:id="2883" w:author="Caree2" w:date="2016-10-29T14:09:00Z">
              <w:rPr>
                <w:b w:val="0"/>
                <w:bCs w:val="0"/>
              </w:rPr>
            </w:rPrChange>
          </w:rPr>
          <w:tab/>
          <w:t>this.name = name;</w:t>
        </w:r>
      </w:ins>
    </w:p>
    <w:p w:rsidR="00004DBE" w:rsidRPr="00004DBE" w:rsidRDefault="00004DBE">
      <w:pPr>
        <w:rPr>
          <w:ins w:id="2884" w:author="Caree2" w:date="2016-10-29T14:09:00Z"/>
          <w:rPrChange w:id="2885" w:author="Caree2" w:date="2016-10-29T14:09:00Z">
            <w:rPr>
              <w:ins w:id="2886" w:author="Caree2" w:date="2016-10-29T14:09:00Z"/>
            </w:rPr>
          </w:rPrChange>
        </w:rPr>
        <w:pPrChange w:id="2887" w:author="Caree2" w:date="2016-10-30T11:24:00Z">
          <w:pPr>
            <w:pStyle w:val="StyleHeading114ptBoldUnderlineLeft"/>
          </w:pPr>
        </w:pPrChange>
      </w:pPr>
      <w:ins w:id="2888" w:author="Caree2" w:date="2016-10-29T14:09:00Z">
        <w:r w:rsidRPr="00004DBE">
          <w:rPr>
            <w:rPrChange w:id="2889" w:author="Caree2" w:date="2016-10-29T14:09:00Z">
              <w:rPr>
                <w:b w:val="0"/>
                <w:bCs w:val="0"/>
              </w:rPr>
            </w:rPrChange>
          </w:rPr>
          <w:tab/>
          <w:t>}</w:t>
        </w:r>
      </w:ins>
    </w:p>
    <w:p w:rsidR="00004DBE" w:rsidRPr="00004DBE" w:rsidRDefault="00004DBE">
      <w:pPr>
        <w:rPr>
          <w:ins w:id="2890" w:author="Caree2" w:date="2016-10-29T14:09:00Z"/>
          <w:rPrChange w:id="2891" w:author="Caree2" w:date="2016-10-29T14:09:00Z">
            <w:rPr>
              <w:ins w:id="2892" w:author="Caree2" w:date="2016-10-29T14:09:00Z"/>
            </w:rPr>
          </w:rPrChange>
        </w:rPr>
        <w:pPrChange w:id="2893" w:author="Caree2" w:date="2016-10-30T11:24:00Z">
          <w:pPr>
            <w:pStyle w:val="StyleHeading114ptBoldUnderlineLeft"/>
          </w:pPr>
        </w:pPrChange>
      </w:pPr>
    </w:p>
    <w:p w:rsidR="00004DBE" w:rsidRPr="00004DBE" w:rsidRDefault="00004DBE">
      <w:pPr>
        <w:rPr>
          <w:ins w:id="2894" w:author="Caree2" w:date="2016-10-29T14:09:00Z"/>
          <w:rPrChange w:id="2895" w:author="Caree2" w:date="2016-10-29T14:09:00Z">
            <w:rPr>
              <w:ins w:id="2896" w:author="Caree2" w:date="2016-10-29T14:09:00Z"/>
            </w:rPr>
          </w:rPrChange>
        </w:rPr>
        <w:pPrChange w:id="2897" w:author="Caree2" w:date="2016-10-30T11:24:00Z">
          <w:pPr>
            <w:pStyle w:val="StyleHeading114ptBoldUnderlineLeft"/>
          </w:pPr>
        </w:pPrChange>
      </w:pPr>
      <w:ins w:id="2898" w:author="Caree2" w:date="2016-10-29T14:09:00Z">
        <w:r w:rsidRPr="00004DBE">
          <w:rPr>
            <w:rPrChange w:id="2899" w:author="Caree2" w:date="2016-10-29T14:09:00Z">
              <w:rPr>
                <w:b w:val="0"/>
                <w:bCs w:val="0"/>
              </w:rPr>
            </w:rPrChange>
          </w:rPr>
          <w:t>}</w:t>
        </w:r>
      </w:ins>
    </w:p>
    <w:p w:rsidR="00004DBE" w:rsidRDefault="00004DBE">
      <w:pPr>
        <w:pStyle w:val="h1"/>
        <w:rPr>
          <w:ins w:id="2900" w:author="Caree2" w:date="2016-10-29T14:09:00Z"/>
          <w:b/>
          <w:bCs/>
        </w:rPr>
        <w:pPrChange w:id="2901" w:author="Caree2" w:date="2016-10-29T14:01:00Z">
          <w:pPr/>
        </w:pPrChange>
      </w:pPr>
    </w:p>
    <w:p w:rsidR="00004DBE" w:rsidRDefault="00004DBE" w:rsidP="00004DBE">
      <w:pPr>
        <w:pStyle w:val="StyleHeading114ptBoldUnderlineLeft"/>
        <w:rPr>
          <w:ins w:id="2902" w:author="Caree2" w:date="2016-10-29T14:09:00Z"/>
        </w:rPr>
      </w:pPr>
      <w:bookmarkStart w:id="2903" w:name="_Toc465593243"/>
      <w:ins w:id="2904" w:author="Caree2" w:date="2016-10-29T14:09:00Z">
        <w:r w:rsidRPr="00EA03DE">
          <w:t>1</w:t>
        </w:r>
        <w:r>
          <w:t>.2</w:t>
        </w:r>
      </w:ins>
      <w:ins w:id="2905" w:author="Caree2" w:date="2016-11-05T11:25:00Z">
        <w:r w:rsidR="0006154B">
          <w:t>7</w:t>
        </w:r>
      </w:ins>
      <w:ins w:id="2906" w:author="Caree2" w:date="2016-10-29T14:09:00Z">
        <w:r>
          <w:t>–</w:t>
        </w:r>
        <w:r w:rsidRPr="00EA03DE">
          <w:t xml:space="preserve"> </w:t>
        </w:r>
        <w:r>
          <w:t xml:space="preserve">Generate ServiceHealth class in the service </w:t>
        </w:r>
        <w:r w:rsidRPr="00EA03DE">
          <w:t xml:space="preserve"> package</w:t>
        </w:r>
        <w:bookmarkEnd w:id="2903"/>
      </w:ins>
    </w:p>
    <w:p w:rsidR="00004DBE" w:rsidRDefault="00004DBE" w:rsidP="00004DBE">
      <w:pPr>
        <w:pStyle w:val="StyleHeading114ptBoldUnderlineLeft"/>
        <w:rPr>
          <w:ins w:id="2907" w:author="Caree2" w:date="2016-10-29T14:09:00Z"/>
        </w:rPr>
      </w:pPr>
    </w:p>
    <w:p w:rsidR="00004DBE" w:rsidRPr="00004DBE" w:rsidRDefault="00004DBE">
      <w:pPr>
        <w:rPr>
          <w:ins w:id="2908" w:author="Caree2" w:date="2016-10-29T14:10:00Z"/>
          <w:rPrChange w:id="2909" w:author="Caree2" w:date="2016-10-29T14:10:00Z">
            <w:rPr>
              <w:ins w:id="2910" w:author="Caree2" w:date="2016-10-29T14:10:00Z"/>
            </w:rPr>
          </w:rPrChange>
        </w:rPr>
        <w:pPrChange w:id="2911" w:author="Caree2" w:date="2016-10-30T11:25:00Z">
          <w:pPr>
            <w:pStyle w:val="StyleHeading114ptBoldUnderlineLeft"/>
          </w:pPr>
        </w:pPrChange>
      </w:pPr>
      <w:ins w:id="2912" w:author="Caree2" w:date="2016-10-29T14:10:00Z">
        <w:r w:rsidRPr="002612E3">
          <w:t>pa</w:t>
        </w:r>
        <w:r w:rsidRPr="00004DBE">
          <w:rPr>
            <w:rPrChange w:id="2913" w:author="Caree2" w:date="2016-10-29T14:10:00Z">
              <w:rPr>
                <w:b w:val="0"/>
                <w:bCs w:val="0"/>
              </w:rPr>
            </w:rPrChange>
          </w:rPr>
          <w:t>ckage com.rollingstone.service;</w:t>
        </w:r>
      </w:ins>
    </w:p>
    <w:p w:rsidR="00004DBE" w:rsidRPr="00004DBE" w:rsidRDefault="00004DBE">
      <w:pPr>
        <w:rPr>
          <w:ins w:id="2914" w:author="Caree2" w:date="2016-10-29T14:10:00Z"/>
          <w:rPrChange w:id="2915" w:author="Caree2" w:date="2016-10-29T14:10:00Z">
            <w:rPr>
              <w:ins w:id="2916" w:author="Caree2" w:date="2016-10-29T14:10:00Z"/>
            </w:rPr>
          </w:rPrChange>
        </w:rPr>
        <w:pPrChange w:id="2917" w:author="Caree2" w:date="2016-10-30T11:25:00Z">
          <w:pPr>
            <w:pStyle w:val="StyleHeading114ptBoldUnderlineLeft"/>
          </w:pPr>
        </w:pPrChange>
      </w:pPr>
    </w:p>
    <w:p w:rsidR="00004DBE" w:rsidRPr="00004DBE" w:rsidRDefault="00004DBE">
      <w:pPr>
        <w:rPr>
          <w:ins w:id="2918" w:author="Caree2" w:date="2016-10-29T14:10:00Z"/>
          <w:rPrChange w:id="2919" w:author="Caree2" w:date="2016-10-29T14:10:00Z">
            <w:rPr>
              <w:ins w:id="2920" w:author="Caree2" w:date="2016-10-29T14:10:00Z"/>
            </w:rPr>
          </w:rPrChange>
        </w:rPr>
        <w:pPrChange w:id="2921" w:author="Caree2" w:date="2016-10-30T11:25:00Z">
          <w:pPr>
            <w:pStyle w:val="StyleHeading114ptBoldUnderlineLeft"/>
          </w:pPr>
        </w:pPrChange>
      </w:pPr>
    </w:p>
    <w:p w:rsidR="00004DBE" w:rsidRPr="00004DBE" w:rsidRDefault="00004DBE">
      <w:pPr>
        <w:rPr>
          <w:ins w:id="2922" w:author="Caree2" w:date="2016-10-29T14:10:00Z"/>
          <w:rPrChange w:id="2923" w:author="Caree2" w:date="2016-10-29T14:10:00Z">
            <w:rPr>
              <w:ins w:id="2924" w:author="Caree2" w:date="2016-10-29T14:10:00Z"/>
            </w:rPr>
          </w:rPrChange>
        </w:rPr>
        <w:pPrChange w:id="2925" w:author="Caree2" w:date="2016-10-30T11:25:00Z">
          <w:pPr>
            <w:pStyle w:val="StyleHeading114ptBoldUnderlineLeft"/>
          </w:pPr>
        </w:pPrChange>
      </w:pPr>
      <w:ins w:id="2926" w:author="Caree2" w:date="2016-10-29T14:10:00Z">
        <w:r w:rsidRPr="00004DBE">
          <w:rPr>
            <w:rPrChange w:id="2927" w:author="Caree2" w:date="2016-10-29T14:10:00Z">
              <w:rPr>
                <w:b w:val="0"/>
                <w:bCs w:val="0"/>
              </w:rPr>
            </w:rPrChange>
          </w:rPr>
          <w:t>import org.springframework.beans.factory.annotation.Autowired;</w:t>
        </w:r>
      </w:ins>
    </w:p>
    <w:p w:rsidR="00004DBE" w:rsidRPr="00004DBE" w:rsidRDefault="00004DBE">
      <w:pPr>
        <w:rPr>
          <w:ins w:id="2928" w:author="Caree2" w:date="2016-10-29T14:10:00Z"/>
          <w:rPrChange w:id="2929" w:author="Caree2" w:date="2016-10-29T14:10:00Z">
            <w:rPr>
              <w:ins w:id="2930" w:author="Caree2" w:date="2016-10-29T14:10:00Z"/>
            </w:rPr>
          </w:rPrChange>
        </w:rPr>
        <w:pPrChange w:id="2931" w:author="Caree2" w:date="2016-10-30T11:25:00Z">
          <w:pPr>
            <w:pStyle w:val="StyleHeading114ptBoldUnderlineLeft"/>
          </w:pPr>
        </w:pPrChange>
      </w:pPr>
      <w:ins w:id="2932" w:author="Caree2" w:date="2016-10-29T14:10:00Z">
        <w:r w:rsidRPr="00004DBE">
          <w:rPr>
            <w:rPrChange w:id="2933" w:author="Caree2" w:date="2016-10-29T14:10:00Z">
              <w:rPr>
                <w:b w:val="0"/>
                <w:bCs w:val="0"/>
              </w:rPr>
            </w:rPrChange>
          </w:rPr>
          <w:t>import org.springframework.boot.actuate.health.Health;</w:t>
        </w:r>
      </w:ins>
    </w:p>
    <w:p w:rsidR="00004DBE" w:rsidRPr="00004DBE" w:rsidRDefault="00004DBE">
      <w:pPr>
        <w:rPr>
          <w:ins w:id="2934" w:author="Caree2" w:date="2016-10-29T14:10:00Z"/>
          <w:rPrChange w:id="2935" w:author="Caree2" w:date="2016-10-29T14:10:00Z">
            <w:rPr>
              <w:ins w:id="2936" w:author="Caree2" w:date="2016-10-29T14:10:00Z"/>
            </w:rPr>
          </w:rPrChange>
        </w:rPr>
        <w:pPrChange w:id="2937" w:author="Caree2" w:date="2016-10-30T11:25:00Z">
          <w:pPr>
            <w:pStyle w:val="StyleHeading114ptBoldUnderlineLeft"/>
          </w:pPr>
        </w:pPrChange>
      </w:pPr>
      <w:ins w:id="2938" w:author="Caree2" w:date="2016-10-29T14:10:00Z">
        <w:r w:rsidRPr="00004DBE">
          <w:rPr>
            <w:rPrChange w:id="2939" w:author="Caree2" w:date="2016-10-29T14:10:00Z">
              <w:rPr>
                <w:b w:val="0"/>
                <w:bCs w:val="0"/>
              </w:rPr>
            </w:rPrChange>
          </w:rPr>
          <w:t>import org.springframework.boot.actuate.health.HealthIndicator;</w:t>
        </w:r>
      </w:ins>
    </w:p>
    <w:p w:rsidR="00004DBE" w:rsidRPr="00004DBE" w:rsidRDefault="00004DBE">
      <w:pPr>
        <w:rPr>
          <w:ins w:id="2940" w:author="Caree2" w:date="2016-10-29T14:10:00Z"/>
          <w:rPrChange w:id="2941" w:author="Caree2" w:date="2016-10-29T14:10:00Z">
            <w:rPr>
              <w:ins w:id="2942" w:author="Caree2" w:date="2016-10-29T14:10:00Z"/>
            </w:rPr>
          </w:rPrChange>
        </w:rPr>
        <w:pPrChange w:id="2943" w:author="Caree2" w:date="2016-10-30T11:25:00Z">
          <w:pPr>
            <w:pStyle w:val="StyleHeading114ptBoldUnderlineLeft"/>
          </w:pPr>
        </w:pPrChange>
      </w:pPr>
      <w:ins w:id="2944" w:author="Caree2" w:date="2016-10-29T14:10:00Z">
        <w:r w:rsidRPr="00004DBE">
          <w:rPr>
            <w:rPrChange w:id="2945" w:author="Caree2" w:date="2016-10-29T14:10:00Z">
              <w:rPr>
                <w:b w:val="0"/>
                <w:bCs w:val="0"/>
              </w:rPr>
            </w:rPrChange>
          </w:rPr>
          <w:t>import org.springframework.stereotype.Component;</w:t>
        </w:r>
      </w:ins>
    </w:p>
    <w:p w:rsidR="00004DBE" w:rsidRPr="00004DBE" w:rsidRDefault="00004DBE">
      <w:pPr>
        <w:rPr>
          <w:ins w:id="2946" w:author="Caree2" w:date="2016-10-29T14:10:00Z"/>
          <w:rPrChange w:id="2947" w:author="Caree2" w:date="2016-10-29T14:10:00Z">
            <w:rPr>
              <w:ins w:id="2948" w:author="Caree2" w:date="2016-10-29T14:10:00Z"/>
            </w:rPr>
          </w:rPrChange>
        </w:rPr>
        <w:pPrChange w:id="2949" w:author="Caree2" w:date="2016-10-30T11:25:00Z">
          <w:pPr>
            <w:pStyle w:val="StyleHeading114ptBoldUnderlineLeft"/>
          </w:pPr>
        </w:pPrChange>
      </w:pPr>
    </w:p>
    <w:p w:rsidR="00004DBE" w:rsidRPr="00004DBE" w:rsidRDefault="00004DBE">
      <w:pPr>
        <w:rPr>
          <w:ins w:id="2950" w:author="Caree2" w:date="2016-10-29T14:10:00Z"/>
          <w:rPrChange w:id="2951" w:author="Caree2" w:date="2016-10-29T14:10:00Z">
            <w:rPr>
              <w:ins w:id="2952" w:author="Caree2" w:date="2016-10-29T14:10:00Z"/>
            </w:rPr>
          </w:rPrChange>
        </w:rPr>
        <w:pPrChange w:id="2953" w:author="Caree2" w:date="2016-10-30T11:25:00Z">
          <w:pPr>
            <w:pStyle w:val="StyleHeading114ptBoldUnderlineLeft"/>
          </w:pPr>
        </w:pPrChange>
      </w:pPr>
      <w:ins w:id="2954" w:author="Caree2" w:date="2016-10-29T14:10:00Z">
        <w:r w:rsidRPr="00004DBE">
          <w:rPr>
            <w:rPrChange w:id="2955" w:author="Caree2" w:date="2016-10-29T14:10:00Z">
              <w:rPr>
                <w:b w:val="0"/>
                <w:bCs w:val="0"/>
              </w:rPr>
            </w:rPrChange>
          </w:rPr>
          <w:t>/**</w:t>
        </w:r>
      </w:ins>
    </w:p>
    <w:p w:rsidR="00004DBE" w:rsidRPr="00004DBE" w:rsidRDefault="00004DBE">
      <w:pPr>
        <w:rPr>
          <w:ins w:id="2956" w:author="Caree2" w:date="2016-10-29T14:10:00Z"/>
          <w:rPrChange w:id="2957" w:author="Caree2" w:date="2016-10-29T14:10:00Z">
            <w:rPr>
              <w:ins w:id="2958" w:author="Caree2" w:date="2016-10-29T14:10:00Z"/>
            </w:rPr>
          </w:rPrChange>
        </w:rPr>
        <w:pPrChange w:id="2959" w:author="Caree2" w:date="2016-10-30T11:25:00Z">
          <w:pPr>
            <w:pStyle w:val="StyleHeading114ptBoldUnderlineLeft"/>
          </w:pPr>
        </w:pPrChange>
      </w:pPr>
      <w:ins w:id="2960" w:author="Caree2" w:date="2016-10-29T14:10:00Z">
        <w:r w:rsidRPr="00004DBE">
          <w:rPr>
            <w:rPrChange w:id="2961" w:author="Caree2" w:date="2016-10-29T14:10:00Z">
              <w:rPr>
                <w:b w:val="0"/>
                <w:bCs w:val="0"/>
              </w:rPr>
            </w:rPrChange>
          </w:rPr>
          <w:t xml:space="preserve"> * This is an optional class used to inject application specific health check</w:t>
        </w:r>
      </w:ins>
    </w:p>
    <w:p w:rsidR="00004DBE" w:rsidRPr="00004DBE" w:rsidRDefault="00004DBE">
      <w:pPr>
        <w:rPr>
          <w:ins w:id="2962" w:author="Caree2" w:date="2016-10-29T14:10:00Z"/>
          <w:rPrChange w:id="2963" w:author="Caree2" w:date="2016-10-29T14:10:00Z">
            <w:rPr>
              <w:ins w:id="2964" w:author="Caree2" w:date="2016-10-29T14:10:00Z"/>
            </w:rPr>
          </w:rPrChange>
        </w:rPr>
        <w:pPrChange w:id="2965" w:author="Caree2" w:date="2016-10-30T11:25:00Z">
          <w:pPr>
            <w:pStyle w:val="StyleHeading114ptBoldUnderlineLeft"/>
          </w:pPr>
        </w:pPrChange>
      </w:pPr>
      <w:ins w:id="2966" w:author="Caree2" w:date="2016-10-29T14:10:00Z">
        <w:r w:rsidRPr="00004DBE">
          <w:rPr>
            <w:rPrChange w:id="2967" w:author="Caree2" w:date="2016-10-29T14:10:00Z">
              <w:rPr>
                <w:b w:val="0"/>
                <w:bCs w:val="0"/>
              </w:rPr>
            </w:rPrChange>
          </w:rPr>
          <w:t xml:space="preserve"> * into the Spring Boot health management endpoint.</w:t>
        </w:r>
      </w:ins>
    </w:p>
    <w:p w:rsidR="00004DBE" w:rsidRPr="00004DBE" w:rsidRDefault="00004DBE">
      <w:pPr>
        <w:rPr>
          <w:ins w:id="2968" w:author="Caree2" w:date="2016-10-29T14:10:00Z"/>
          <w:rPrChange w:id="2969" w:author="Caree2" w:date="2016-10-29T14:10:00Z">
            <w:rPr>
              <w:ins w:id="2970" w:author="Caree2" w:date="2016-10-29T14:10:00Z"/>
            </w:rPr>
          </w:rPrChange>
        </w:rPr>
        <w:pPrChange w:id="2971" w:author="Caree2" w:date="2016-10-30T11:25:00Z">
          <w:pPr>
            <w:pStyle w:val="StyleHeading114ptBoldUnderlineLeft"/>
          </w:pPr>
        </w:pPrChange>
      </w:pPr>
      <w:ins w:id="2972" w:author="Caree2" w:date="2016-10-29T14:10:00Z">
        <w:r w:rsidRPr="00004DBE">
          <w:rPr>
            <w:rPrChange w:id="2973" w:author="Caree2" w:date="2016-10-29T14:10:00Z">
              <w:rPr>
                <w:b w:val="0"/>
                <w:bCs w:val="0"/>
              </w:rPr>
            </w:rPrChange>
          </w:rPr>
          <w:t xml:space="preserve"> */</w:t>
        </w:r>
      </w:ins>
    </w:p>
    <w:p w:rsidR="00004DBE" w:rsidRPr="00004DBE" w:rsidRDefault="00004DBE">
      <w:pPr>
        <w:rPr>
          <w:ins w:id="2974" w:author="Caree2" w:date="2016-10-29T14:10:00Z"/>
          <w:rPrChange w:id="2975" w:author="Caree2" w:date="2016-10-29T14:10:00Z">
            <w:rPr>
              <w:ins w:id="2976" w:author="Caree2" w:date="2016-10-29T14:10:00Z"/>
            </w:rPr>
          </w:rPrChange>
        </w:rPr>
        <w:pPrChange w:id="2977" w:author="Caree2" w:date="2016-10-30T11:25:00Z">
          <w:pPr>
            <w:pStyle w:val="StyleHeading114ptBoldUnderlineLeft"/>
          </w:pPr>
        </w:pPrChange>
      </w:pPr>
      <w:ins w:id="2978" w:author="Caree2" w:date="2016-10-29T14:10:00Z">
        <w:r w:rsidRPr="00004DBE">
          <w:rPr>
            <w:rPrChange w:id="2979" w:author="Caree2" w:date="2016-10-29T14:10:00Z">
              <w:rPr>
                <w:b w:val="0"/>
                <w:bCs w:val="0"/>
              </w:rPr>
            </w:rPrChange>
          </w:rPr>
          <w:t>@Component</w:t>
        </w:r>
      </w:ins>
    </w:p>
    <w:p w:rsidR="00004DBE" w:rsidRPr="00004DBE" w:rsidRDefault="00004DBE">
      <w:pPr>
        <w:rPr>
          <w:ins w:id="2980" w:author="Caree2" w:date="2016-10-29T14:10:00Z"/>
          <w:rPrChange w:id="2981" w:author="Caree2" w:date="2016-10-29T14:10:00Z">
            <w:rPr>
              <w:ins w:id="2982" w:author="Caree2" w:date="2016-10-29T14:10:00Z"/>
            </w:rPr>
          </w:rPrChange>
        </w:rPr>
        <w:pPrChange w:id="2983" w:author="Caree2" w:date="2016-10-30T11:25:00Z">
          <w:pPr>
            <w:pStyle w:val="StyleHeading114ptBoldUnderlineLeft"/>
          </w:pPr>
        </w:pPrChange>
      </w:pPr>
      <w:ins w:id="2984" w:author="Caree2" w:date="2016-10-29T14:10:00Z">
        <w:r w:rsidRPr="00004DBE">
          <w:rPr>
            <w:rPrChange w:id="2985" w:author="Caree2" w:date="2016-10-29T14:10:00Z">
              <w:rPr>
                <w:b w:val="0"/>
                <w:bCs w:val="0"/>
              </w:rPr>
            </w:rPrChange>
          </w:rPr>
          <w:t>public class UserServiceHealth implements HealthIndicator {</w:t>
        </w:r>
      </w:ins>
    </w:p>
    <w:p w:rsidR="00004DBE" w:rsidRPr="00004DBE" w:rsidRDefault="00004DBE">
      <w:pPr>
        <w:rPr>
          <w:ins w:id="2986" w:author="Caree2" w:date="2016-10-29T14:10:00Z"/>
          <w:rPrChange w:id="2987" w:author="Caree2" w:date="2016-10-29T14:10:00Z">
            <w:rPr>
              <w:ins w:id="2988" w:author="Caree2" w:date="2016-10-29T14:10:00Z"/>
            </w:rPr>
          </w:rPrChange>
        </w:rPr>
        <w:pPrChange w:id="2989" w:author="Caree2" w:date="2016-10-30T11:25:00Z">
          <w:pPr>
            <w:pStyle w:val="StyleHeading114ptBoldUnderlineLeft"/>
          </w:pPr>
        </w:pPrChange>
      </w:pPr>
    </w:p>
    <w:p w:rsidR="00004DBE" w:rsidRPr="00004DBE" w:rsidRDefault="00004DBE">
      <w:pPr>
        <w:rPr>
          <w:ins w:id="2990" w:author="Caree2" w:date="2016-10-29T14:10:00Z"/>
          <w:rPrChange w:id="2991" w:author="Caree2" w:date="2016-10-29T14:10:00Z">
            <w:rPr>
              <w:ins w:id="2992" w:author="Caree2" w:date="2016-10-29T14:10:00Z"/>
            </w:rPr>
          </w:rPrChange>
        </w:rPr>
        <w:pPrChange w:id="2993" w:author="Caree2" w:date="2016-10-30T11:25:00Z">
          <w:pPr>
            <w:pStyle w:val="StyleHeading114ptBoldUnderlineLeft"/>
          </w:pPr>
        </w:pPrChange>
      </w:pPr>
      <w:ins w:id="2994" w:author="Caree2" w:date="2016-10-29T14:10:00Z">
        <w:r w:rsidRPr="00004DBE">
          <w:rPr>
            <w:rPrChange w:id="2995" w:author="Caree2" w:date="2016-10-29T14:10:00Z">
              <w:rPr>
                <w:b w:val="0"/>
                <w:bCs w:val="0"/>
              </w:rPr>
            </w:rPrChange>
          </w:rPr>
          <w:t xml:space="preserve">    @Autowired</w:t>
        </w:r>
      </w:ins>
    </w:p>
    <w:p w:rsidR="00004DBE" w:rsidRPr="00004DBE" w:rsidRDefault="00004DBE">
      <w:pPr>
        <w:rPr>
          <w:ins w:id="2996" w:author="Caree2" w:date="2016-10-29T14:10:00Z"/>
          <w:rPrChange w:id="2997" w:author="Caree2" w:date="2016-10-29T14:10:00Z">
            <w:rPr>
              <w:ins w:id="2998" w:author="Caree2" w:date="2016-10-29T14:10:00Z"/>
            </w:rPr>
          </w:rPrChange>
        </w:rPr>
        <w:pPrChange w:id="2999" w:author="Caree2" w:date="2016-10-30T11:25:00Z">
          <w:pPr>
            <w:pStyle w:val="StyleHeading114ptBoldUnderlineLeft"/>
          </w:pPr>
        </w:pPrChange>
      </w:pPr>
      <w:ins w:id="3000" w:author="Caree2" w:date="2016-10-29T14:10:00Z">
        <w:r w:rsidRPr="00004DBE">
          <w:rPr>
            <w:rPrChange w:id="3001" w:author="Caree2" w:date="2016-10-29T14:10:00Z">
              <w:rPr>
                <w:b w:val="0"/>
                <w:bCs w:val="0"/>
              </w:rPr>
            </w:rPrChange>
          </w:rPr>
          <w:t xml:space="preserve">    private ServiceProperties configuration;</w:t>
        </w:r>
      </w:ins>
    </w:p>
    <w:p w:rsidR="00004DBE" w:rsidRPr="00004DBE" w:rsidRDefault="00004DBE">
      <w:pPr>
        <w:rPr>
          <w:ins w:id="3002" w:author="Caree2" w:date="2016-10-29T14:10:00Z"/>
          <w:rPrChange w:id="3003" w:author="Caree2" w:date="2016-10-29T14:10:00Z">
            <w:rPr>
              <w:ins w:id="3004" w:author="Caree2" w:date="2016-10-29T14:10:00Z"/>
            </w:rPr>
          </w:rPrChange>
        </w:rPr>
        <w:pPrChange w:id="3005" w:author="Caree2" w:date="2016-10-30T11:25:00Z">
          <w:pPr>
            <w:pStyle w:val="StyleHeading114ptBoldUnderlineLeft"/>
          </w:pPr>
        </w:pPrChange>
      </w:pPr>
    </w:p>
    <w:p w:rsidR="00004DBE" w:rsidRPr="00004DBE" w:rsidRDefault="00004DBE">
      <w:pPr>
        <w:rPr>
          <w:ins w:id="3006" w:author="Caree2" w:date="2016-10-29T14:10:00Z"/>
          <w:rPrChange w:id="3007" w:author="Caree2" w:date="2016-10-29T14:10:00Z">
            <w:rPr>
              <w:ins w:id="3008" w:author="Caree2" w:date="2016-10-29T14:10:00Z"/>
            </w:rPr>
          </w:rPrChange>
        </w:rPr>
        <w:pPrChange w:id="3009" w:author="Caree2" w:date="2016-10-30T11:25:00Z">
          <w:pPr>
            <w:pStyle w:val="StyleHeading114ptBoldUnderlineLeft"/>
          </w:pPr>
        </w:pPrChange>
      </w:pPr>
      <w:ins w:id="3010" w:author="Caree2" w:date="2016-10-29T14:10:00Z">
        <w:r w:rsidRPr="00004DBE">
          <w:rPr>
            <w:rPrChange w:id="3011" w:author="Caree2" w:date="2016-10-29T14:10:00Z">
              <w:rPr>
                <w:b w:val="0"/>
                <w:bCs w:val="0"/>
              </w:rPr>
            </w:rPrChange>
          </w:rPr>
          <w:t xml:space="preserve">    // extend this to create an application-specific health check according to http://goo.gl/vt8I7O</w:t>
        </w:r>
      </w:ins>
    </w:p>
    <w:p w:rsidR="00004DBE" w:rsidRPr="00004DBE" w:rsidRDefault="00004DBE">
      <w:pPr>
        <w:rPr>
          <w:ins w:id="3012" w:author="Caree2" w:date="2016-10-29T14:10:00Z"/>
          <w:rPrChange w:id="3013" w:author="Caree2" w:date="2016-10-29T14:10:00Z">
            <w:rPr>
              <w:ins w:id="3014" w:author="Caree2" w:date="2016-10-29T14:10:00Z"/>
            </w:rPr>
          </w:rPrChange>
        </w:rPr>
        <w:pPrChange w:id="3015" w:author="Caree2" w:date="2016-10-30T11:25:00Z">
          <w:pPr>
            <w:pStyle w:val="StyleHeading114ptBoldUnderlineLeft"/>
          </w:pPr>
        </w:pPrChange>
      </w:pPr>
      <w:ins w:id="3016" w:author="Caree2" w:date="2016-10-29T14:10:00Z">
        <w:r w:rsidRPr="00004DBE">
          <w:rPr>
            <w:rPrChange w:id="3017" w:author="Caree2" w:date="2016-10-29T14:10:00Z">
              <w:rPr>
                <w:b w:val="0"/>
                <w:bCs w:val="0"/>
              </w:rPr>
            </w:rPrChange>
          </w:rPr>
          <w:t xml:space="preserve">    @Override</w:t>
        </w:r>
      </w:ins>
    </w:p>
    <w:p w:rsidR="00004DBE" w:rsidRPr="00004DBE" w:rsidRDefault="00004DBE">
      <w:pPr>
        <w:rPr>
          <w:ins w:id="3018" w:author="Caree2" w:date="2016-10-29T14:10:00Z"/>
          <w:rPrChange w:id="3019" w:author="Caree2" w:date="2016-10-29T14:10:00Z">
            <w:rPr>
              <w:ins w:id="3020" w:author="Caree2" w:date="2016-10-29T14:10:00Z"/>
            </w:rPr>
          </w:rPrChange>
        </w:rPr>
        <w:pPrChange w:id="3021" w:author="Caree2" w:date="2016-10-30T11:25:00Z">
          <w:pPr>
            <w:pStyle w:val="StyleHeading114ptBoldUnderlineLeft"/>
          </w:pPr>
        </w:pPrChange>
      </w:pPr>
      <w:ins w:id="3022" w:author="Caree2" w:date="2016-10-29T14:10:00Z">
        <w:r w:rsidRPr="00004DBE">
          <w:rPr>
            <w:rPrChange w:id="3023" w:author="Caree2" w:date="2016-10-29T14:10:00Z">
              <w:rPr>
                <w:b w:val="0"/>
                <w:bCs w:val="0"/>
              </w:rPr>
            </w:rPrChange>
          </w:rPr>
          <w:t xml:space="preserve">    public Health health() {</w:t>
        </w:r>
      </w:ins>
    </w:p>
    <w:p w:rsidR="00004DBE" w:rsidRPr="00004DBE" w:rsidRDefault="00004DBE">
      <w:pPr>
        <w:rPr>
          <w:ins w:id="3024" w:author="Caree2" w:date="2016-10-29T14:10:00Z"/>
          <w:rPrChange w:id="3025" w:author="Caree2" w:date="2016-10-29T14:10:00Z">
            <w:rPr>
              <w:ins w:id="3026" w:author="Caree2" w:date="2016-10-29T14:10:00Z"/>
            </w:rPr>
          </w:rPrChange>
        </w:rPr>
        <w:pPrChange w:id="3027" w:author="Caree2" w:date="2016-10-30T11:25:00Z">
          <w:pPr>
            <w:pStyle w:val="StyleHeading114ptBoldUnderlineLeft"/>
          </w:pPr>
        </w:pPrChange>
      </w:pPr>
      <w:ins w:id="3028" w:author="Caree2" w:date="2016-10-29T14:10:00Z">
        <w:r w:rsidRPr="00004DBE">
          <w:rPr>
            <w:rPrChange w:id="3029" w:author="Caree2" w:date="2016-10-29T14:10:00Z">
              <w:rPr>
                <w:b w:val="0"/>
                <w:bCs w:val="0"/>
              </w:rPr>
            </w:rPrChange>
          </w:rPr>
          <w:t xml:space="preserve">        return Health.up().withDetail("details", "{ 'internals' : 'getting close to limit', 'profile' : '" + this.configuration.getName() + "' }").status("itsok!").build();</w:t>
        </w:r>
      </w:ins>
    </w:p>
    <w:p w:rsidR="00004DBE" w:rsidRPr="00004DBE" w:rsidRDefault="00004DBE">
      <w:pPr>
        <w:rPr>
          <w:ins w:id="3030" w:author="Caree2" w:date="2016-10-29T14:10:00Z"/>
          <w:rPrChange w:id="3031" w:author="Caree2" w:date="2016-10-29T14:10:00Z">
            <w:rPr>
              <w:ins w:id="3032" w:author="Caree2" w:date="2016-10-29T14:10:00Z"/>
            </w:rPr>
          </w:rPrChange>
        </w:rPr>
        <w:pPrChange w:id="3033" w:author="Caree2" w:date="2016-10-30T11:25:00Z">
          <w:pPr>
            <w:pStyle w:val="StyleHeading114ptBoldUnderlineLeft"/>
          </w:pPr>
        </w:pPrChange>
      </w:pPr>
      <w:ins w:id="3034" w:author="Caree2" w:date="2016-10-29T14:10:00Z">
        <w:r w:rsidRPr="00004DBE">
          <w:rPr>
            <w:rPrChange w:id="3035" w:author="Caree2" w:date="2016-10-29T14:10:00Z">
              <w:rPr>
                <w:b w:val="0"/>
                <w:bCs w:val="0"/>
              </w:rPr>
            </w:rPrChange>
          </w:rPr>
          <w:t xml:space="preserve">    }</w:t>
        </w:r>
      </w:ins>
    </w:p>
    <w:p w:rsidR="00004DBE" w:rsidRPr="00004DBE" w:rsidRDefault="00004DBE">
      <w:pPr>
        <w:rPr>
          <w:ins w:id="3036" w:author="Caree2" w:date="2016-10-29T14:10:00Z"/>
          <w:rPrChange w:id="3037" w:author="Caree2" w:date="2016-10-29T14:10:00Z">
            <w:rPr>
              <w:ins w:id="3038" w:author="Caree2" w:date="2016-10-29T14:10:00Z"/>
            </w:rPr>
          </w:rPrChange>
        </w:rPr>
        <w:pPrChange w:id="3039" w:author="Caree2" w:date="2016-10-30T11:25:00Z">
          <w:pPr>
            <w:pStyle w:val="StyleHeading114ptBoldUnderlineLeft"/>
          </w:pPr>
        </w:pPrChange>
      </w:pPr>
    </w:p>
    <w:p w:rsidR="00004DBE" w:rsidRPr="00004DBE" w:rsidRDefault="00004DBE">
      <w:pPr>
        <w:rPr>
          <w:ins w:id="3040" w:author="Caree2" w:date="2016-10-29T14:09:00Z"/>
          <w:rPrChange w:id="3041" w:author="Caree2" w:date="2016-10-29T14:10:00Z">
            <w:rPr>
              <w:ins w:id="3042" w:author="Caree2" w:date="2016-10-29T14:09:00Z"/>
            </w:rPr>
          </w:rPrChange>
        </w:rPr>
        <w:pPrChange w:id="3043" w:author="Caree2" w:date="2016-10-30T11:25:00Z">
          <w:pPr>
            <w:pStyle w:val="StyleHeading114ptBoldUnderlineLeft"/>
          </w:pPr>
        </w:pPrChange>
      </w:pPr>
      <w:ins w:id="3044" w:author="Caree2" w:date="2016-10-29T14:10:00Z">
        <w:r w:rsidRPr="00004DBE">
          <w:rPr>
            <w:rPrChange w:id="3045" w:author="Caree2" w:date="2016-10-29T14:10:00Z">
              <w:rPr>
                <w:b w:val="0"/>
                <w:bCs w:val="0"/>
              </w:rPr>
            </w:rPrChange>
          </w:rPr>
          <w:t>}</w:t>
        </w:r>
      </w:ins>
    </w:p>
    <w:p w:rsidR="00F85106" w:rsidRDefault="00F85106">
      <w:pPr>
        <w:rPr>
          <w:ins w:id="3046" w:author="Caree2" w:date="2016-10-29T14:10:00Z"/>
        </w:rPr>
      </w:pPr>
      <w:ins w:id="3047" w:author="Caree2" w:date="2016-10-29T14:10:00Z">
        <w:r>
          <w:rPr>
            <w:b/>
            <w:bCs/>
          </w:rPr>
          <w:br w:type="page"/>
        </w:r>
      </w:ins>
    </w:p>
    <w:p w:rsidR="00F85106" w:rsidRDefault="00F85106" w:rsidP="00F85106">
      <w:pPr>
        <w:pStyle w:val="StyleHeading114ptBoldUnderlineLeft"/>
        <w:rPr>
          <w:ins w:id="3048" w:author="Caree2" w:date="2016-10-29T14:10:00Z"/>
        </w:rPr>
      </w:pPr>
      <w:bookmarkStart w:id="3049" w:name="_Toc465593244"/>
      <w:ins w:id="3050" w:author="Caree2" w:date="2016-10-29T14:10:00Z">
        <w:r w:rsidRPr="00EA03DE">
          <w:lastRenderedPageBreak/>
          <w:t>1</w:t>
        </w:r>
        <w:r w:rsidR="00E377FF">
          <w:t>.2</w:t>
        </w:r>
      </w:ins>
      <w:ins w:id="3051" w:author="Caree2" w:date="2016-11-05T11:25:00Z">
        <w:r w:rsidR="0006154B">
          <w:t>8</w:t>
        </w:r>
      </w:ins>
      <w:ins w:id="3052" w:author="Caree2" w:date="2016-10-29T14:10:00Z">
        <w:r>
          <w:t>–</w:t>
        </w:r>
        <w:r w:rsidRPr="00EA03DE">
          <w:t xml:space="preserve"> </w:t>
        </w:r>
        <w:r>
          <w:t xml:space="preserve">Generate ServiceEvent class in the service </w:t>
        </w:r>
        <w:r w:rsidRPr="00EA03DE">
          <w:t xml:space="preserve"> package</w:t>
        </w:r>
        <w:bookmarkEnd w:id="3049"/>
      </w:ins>
    </w:p>
    <w:p w:rsidR="00F85106" w:rsidRDefault="00F85106" w:rsidP="00F85106">
      <w:pPr>
        <w:pStyle w:val="StyleHeading114ptBoldUnderlineLeft"/>
        <w:rPr>
          <w:ins w:id="3053" w:author="Caree2" w:date="2016-10-29T14:10:00Z"/>
        </w:rPr>
      </w:pPr>
    </w:p>
    <w:p w:rsidR="00F85106" w:rsidRPr="00F85106" w:rsidRDefault="00F85106">
      <w:pPr>
        <w:rPr>
          <w:ins w:id="3054" w:author="Caree2" w:date="2016-10-29T14:10:00Z"/>
          <w:rPrChange w:id="3055" w:author="Caree2" w:date="2016-10-29T14:11:00Z">
            <w:rPr>
              <w:ins w:id="3056" w:author="Caree2" w:date="2016-10-29T14:10:00Z"/>
            </w:rPr>
          </w:rPrChange>
        </w:rPr>
        <w:pPrChange w:id="3057" w:author="Caree2" w:date="2016-10-30T11:25:00Z">
          <w:pPr>
            <w:pStyle w:val="StyleHeading114ptBoldUnderlineLeft"/>
          </w:pPr>
        </w:pPrChange>
      </w:pPr>
      <w:ins w:id="3058" w:author="Caree2" w:date="2016-10-29T14:10:00Z">
        <w:r w:rsidRPr="002612E3">
          <w:t>package com.rollingstone.service;</w:t>
        </w:r>
      </w:ins>
    </w:p>
    <w:p w:rsidR="00F85106" w:rsidRPr="00F85106" w:rsidRDefault="00F85106">
      <w:pPr>
        <w:rPr>
          <w:ins w:id="3059" w:author="Caree2" w:date="2016-10-29T14:10:00Z"/>
          <w:rPrChange w:id="3060" w:author="Caree2" w:date="2016-10-29T14:11:00Z">
            <w:rPr>
              <w:ins w:id="3061" w:author="Caree2" w:date="2016-10-29T14:10:00Z"/>
            </w:rPr>
          </w:rPrChange>
        </w:rPr>
        <w:pPrChange w:id="3062" w:author="Caree2" w:date="2016-10-30T11:25:00Z">
          <w:pPr>
            <w:pStyle w:val="StyleHeading114ptBoldUnderlineLeft"/>
          </w:pPr>
        </w:pPrChange>
      </w:pPr>
    </w:p>
    <w:p w:rsidR="00F85106" w:rsidRPr="00F85106" w:rsidRDefault="00F85106">
      <w:pPr>
        <w:rPr>
          <w:ins w:id="3063" w:author="Caree2" w:date="2016-10-29T14:10:00Z"/>
          <w:rPrChange w:id="3064" w:author="Caree2" w:date="2016-10-29T14:11:00Z">
            <w:rPr>
              <w:ins w:id="3065" w:author="Caree2" w:date="2016-10-29T14:10:00Z"/>
            </w:rPr>
          </w:rPrChange>
        </w:rPr>
        <w:pPrChange w:id="3066" w:author="Caree2" w:date="2016-10-30T11:25:00Z">
          <w:pPr>
            <w:pStyle w:val="StyleHeading114ptBoldUnderlineLeft"/>
          </w:pPr>
        </w:pPrChange>
      </w:pPr>
      <w:ins w:id="3067" w:author="Caree2" w:date="2016-10-29T14:10:00Z">
        <w:r w:rsidRPr="00F85106">
          <w:rPr>
            <w:rPrChange w:id="3068" w:author="Caree2" w:date="2016-10-29T14:11:00Z">
              <w:rPr>
                <w:b w:val="0"/>
                <w:bCs w:val="0"/>
              </w:rPr>
            </w:rPrChange>
          </w:rPr>
          <w:t>import org.springframework.context.ApplicationEvent;</w:t>
        </w:r>
      </w:ins>
    </w:p>
    <w:p w:rsidR="00F85106" w:rsidRPr="00F85106" w:rsidRDefault="00F85106">
      <w:pPr>
        <w:rPr>
          <w:ins w:id="3069" w:author="Caree2" w:date="2016-10-29T14:10:00Z"/>
          <w:rPrChange w:id="3070" w:author="Caree2" w:date="2016-10-29T14:11:00Z">
            <w:rPr>
              <w:ins w:id="3071" w:author="Caree2" w:date="2016-10-29T14:10:00Z"/>
            </w:rPr>
          </w:rPrChange>
        </w:rPr>
        <w:pPrChange w:id="3072" w:author="Caree2" w:date="2016-10-30T11:25:00Z">
          <w:pPr>
            <w:pStyle w:val="StyleHeading114ptBoldUnderlineLeft"/>
          </w:pPr>
        </w:pPrChange>
      </w:pPr>
    </w:p>
    <w:p w:rsidR="00F85106" w:rsidRPr="00F85106" w:rsidRDefault="00F85106">
      <w:pPr>
        <w:rPr>
          <w:ins w:id="3073" w:author="Caree2" w:date="2016-10-29T14:10:00Z"/>
          <w:rPrChange w:id="3074" w:author="Caree2" w:date="2016-10-29T14:11:00Z">
            <w:rPr>
              <w:ins w:id="3075" w:author="Caree2" w:date="2016-10-29T14:10:00Z"/>
            </w:rPr>
          </w:rPrChange>
        </w:rPr>
        <w:pPrChange w:id="3076" w:author="Caree2" w:date="2016-10-30T11:25:00Z">
          <w:pPr>
            <w:pStyle w:val="StyleHeading114ptBoldUnderlineLeft"/>
          </w:pPr>
        </w:pPrChange>
      </w:pPr>
      <w:ins w:id="3077" w:author="Caree2" w:date="2016-10-29T14:10:00Z">
        <w:r w:rsidRPr="00F85106">
          <w:rPr>
            <w:rPrChange w:id="3078" w:author="Caree2" w:date="2016-10-29T14:11:00Z">
              <w:rPr>
                <w:b w:val="0"/>
                <w:bCs w:val="0"/>
              </w:rPr>
            </w:rPrChange>
          </w:rPr>
          <w:t>/**</w:t>
        </w:r>
      </w:ins>
    </w:p>
    <w:p w:rsidR="00F85106" w:rsidRPr="00F85106" w:rsidRDefault="00F85106">
      <w:pPr>
        <w:rPr>
          <w:ins w:id="3079" w:author="Caree2" w:date="2016-10-29T14:10:00Z"/>
          <w:rPrChange w:id="3080" w:author="Caree2" w:date="2016-10-29T14:11:00Z">
            <w:rPr>
              <w:ins w:id="3081" w:author="Caree2" w:date="2016-10-29T14:10:00Z"/>
            </w:rPr>
          </w:rPrChange>
        </w:rPr>
        <w:pPrChange w:id="3082" w:author="Caree2" w:date="2016-10-30T11:25:00Z">
          <w:pPr>
            <w:pStyle w:val="StyleHeading114ptBoldUnderlineLeft"/>
          </w:pPr>
        </w:pPrChange>
      </w:pPr>
      <w:ins w:id="3083" w:author="Caree2" w:date="2016-10-29T14:10:00Z">
        <w:r w:rsidRPr="00F85106">
          <w:rPr>
            <w:rPrChange w:id="3084" w:author="Caree2" w:date="2016-10-29T14:11:00Z">
              <w:rPr>
                <w:b w:val="0"/>
                <w:bCs w:val="0"/>
              </w:rPr>
            </w:rPrChange>
          </w:rPr>
          <w:t xml:space="preserve"> * This is an optional class used in publishing application events.</w:t>
        </w:r>
      </w:ins>
    </w:p>
    <w:p w:rsidR="00F85106" w:rsidRPr="00F85106" w:rsidRDefault="00F85106">
      <w:pPr>
        <w:rPr>
          <w:ins w:id="3085" w:author="Caree2" w:date="2016-10-29T14:10:00Z"/>
          <w:rPrChange w:id="3086" w:author="Caree2" w:date="2016-10-29T14:11:00Z">
            <w:rPr>
              <w:ins w:id="3087" w:author="Caree2" w:date="2016-10-29T14:10:00Z"/>
            </w:rPr>
          </w:rPrChange>
        </w:rPr>
        <w:pPrChange w:id="3088" w:author="Caree2" w:date="2016-10-30T11:25:00Z">
          <w:pPr>
            <w:pStyle w:val="StyleHeading114ptBoldUnderlineLeft"/>
          </w:pPr>
        </w:pPrChange>
      </w:pPr>
      <w:ins w:id="3089" w:author="Caree2" w:date="2016-10-29T14:10:00Z">
        <w:r w:rsidRPr="00F85106">
          <w:rPr>
            <w:rPrChange w:id="3090" w:author="Caree2" w:date="2016-10-29T14:11:00Z">
              <w:rPr>
                <w:b w:val="0"/>
                <w:bCs w:val="0"/>
              </w:rPr>
            </w:rPrChange>
          </w:rPr>
          <w:t xml:space="preserve"> * This can be used to inject events into the Spring Boot audit management endpoint.</w:t>
        </w:r>
      </w:ins>
    </w:p>
    <w:p w:rsidR="00F85106" w:rsidRPr="00F85106" w:rsidRDefault="00F85106">
      <w:pPr>
        <w:rPr>
          <w:ins w:id="3091" w:author="Caree2" w:date="2016-10-29T14:10:00Z"/>
          <w:rPrChange w:id="3092" w:author="Caree2" w:date="2016-10-29T14:11:00Z">
            <w:rPr>
              <w:ins w:id="3093" w:author="Caree2" w:date="2016-10-29T14:10:00Z"/>
            </w:rPr>
          </w:rPrChange>
        </w:rPr>
        <w:pPrChange w:id="3094" w:author="Caree2" w:date="2016-10-30T11:25:00Z">
          <w:pPr>
            <w:pStyle w:val="StyleHeading114ptBoldUnderlineLeft"/>
          </w:pPr>
        </w:pPrChange>
      </w:pPr>
      <w:ins w:id="3095" w:author="Caree2" w:date="2016-10-29T14:10:00Z">
        <w:r w:rsidRPr="00F85106">
          <w:rPr>
            <w:rPrChange w:id="3096" w:author="Caree2" w:date="2016-10-29T14:11:00Z">
              <w:rPr>
                <w:b w:val="0"/>
                <w:bCs w:val="0"/>
              </w:rPr>
            </w:rPrChange>
          </w:rPr>
          <w:t xml:space="preserve"> */</w:t>
        </w:r>
      </w:ins>
    </w:p>
    <w:p w:rsidR="00F85106" w:rsidRPr="00F85106" w:rsidRDefault="00F85106">
      <w:pPr>
        <w:rPr>
          <w:ins w:id="3097" w:author="Caree2" w:date="2016-10-29T14:10:00Z"/>
          <w:rPrChange w:id="3098" w:author="Caree2" w:date="2016-10-29T14:11:00Z">
            <w:rPr>
              <w:ins w:id="3099" w:author="Caree2" w:date="2016-10-29T14:10:00Z"/>
            </w:rPr>
          </w:rPrChange>
        </w:rPr>
        <w:pPrChange w:id="3100" w:author="Caree2" w:date="2016-10-30T11:25:00Z">
          <w:pPr>
            <w:pStyle w:val="StyleHeading114ptBoldUnderlineLeft"/>
          </w:pPr>
        </w:pPrChange>
      </w:pPr>
      <w:ins w:id="3101" w:author="Caree2" w:date="2016-10-29T14:10:00Z">
        <w:r w:rsidRPr="00F85106">
          <w:rPr>
            <w:rPrChange w:id="3102" w:author="Caree2" w:date="2016-10-29T14:11:00Z">
              <w:rPr>
                <w:b w:val="0"/>
                <w:bCs w:val="0"/>
              </w:rPr>
            </w:rPrChange>
          </w:rPr>
          <w:t>public class UserServiceEvent extends ApplicationEvent {</w:t>
        </w:r>
      </w:ins>
    </w:p>
    <w:p w:rsidR="00F85106" w:rsidRPr="00F85106" w:rsidRDefault="00F85106">
      <w:pPr>
        <w:rPr>
          <w:ins w:id="3103" w:author="Caree2" w:date="2016-10-29T14:10:00Z"/>
          <w:rPrChange w:id="3104" w:author="Caree2" w:date="2016-10-29T14:11:00Z">
            <w:rPr>
              <w:ins w:id="3105" w:author="Caree2" w:date="2016-10-29T14:10:00Z"/>
            </w:rPr>
          </w:rPrChange>
        </w:rPr>
        <w:pPrChange w:id="3106" w:author="Caree2" w:date="2016-10-30T11:25:00Z">
          <w:pPr>
            <w:pStyle w:val="StyleHeading114ptBoldUnderlineLeft"/>
          </w:pPr>
        </w:pPrChange>
      </w:pPr>
    </w:p>
    <w:p w:rsidR="00F85106" w:rsidRPr="00F85106" w:rsidRDefault="00F85106">
      <w:pPr>
        <w:rPr>
          <w:ins w:id="3107" w:author="Caree2" w:date="2016-10-29T14:10:00Z"/>
          <w:rPrChange w:id="3108" w:author="Caree2" w:date="2016-10-29T14:11:00Z">
            <w:rPr>
              <w:ins w:id="3109" w:author="Caree2" w:date="2016-10-29T14:10:00Z"/>
            </w:rPr>
          </w:rPrChange>
        </w:rPr>
        <w:pPrChange w:id="3110" w:author="Caree2" w:date="2016-10-30T11:25:00Z">
          <w:pPr>
            <w:pStyle w:val="StyleHeading114ptBoldUnderlineLeft"/>
          </w:pPr>
        </w:pPrChange>
      </w:pPr>
      <w:ins w:id="3111" w:author="Caree2" w:date="2016-10-29T14:10:00Z">
        <w:r w:rsidRPr="00F85106">
          <w:rPr>
            <w:rPrChange w:id="3112" w:author="Caree2" w:date="2016-10-29T14:11:00Z">
              <w:rPr>
                <w:b w:val="0"/>
                <w:bCs w:val="0"/>
              </w:rPr>
            </w:rPrChange>
          </w:rPr>
          <w:t xml:space="preserve">    public UserServiceEvent(Object source) {</w:t>
        </w:r>
      </w:ins>
    </w:p>
    <w:p w:rsidR="00F85106" w:rsidRPr="00F85106" w:rsidRDefault="00F85106">
      <w:pPr>
        <w:rPr>
          <w:ins w:id="3113" w:author="Caree2" w:date="2016-10-29T14:10:00Z"/>
          <w:rPrChange w:id="3114" w:author="Caree2" w:date="2016-10-29T14:11:00Z">
            <w:rPr>
              <w:ins w:id="3115" w:author="Caree2" w:date="2016-10-29T14:10:00Z"/>
            </w:rPr>
          </w:rPrChange>
        </w:rPr>
        <w:pPrChange w:id="3116" w:author="Caree2" w:date="2016-10-30T11:25:00Z">
          <w:pPr>
            <w:pStyle w:val="StyleHeading114ptBoldUnderlineLeft"/>
          </w:pPr>
        </w:pPrChange>
      </w:pPr>
      <w:ins w:id="3117" w:author="Caree2" w:date="2016-10-29T14:10:00Z">
        <w:r w:rsidRPr="00F85106">
          <w:rPr>
            <w:rPrChange w:id="3118" w:author="Caree2" w:date="2016-10-29T14:11:00Z">
              <w:rPr>
                <w:b w:val="0"/>
                <w:bCs w:val="0"/>
              </w:rPr>
            </w:rPrChange>
          </w:rPr>
          <w:t xml:space="preserve">        super(source);</w:t>
        </w:r>
      </w:ins>
    </w:p>
    <w:p w:rsidR="00F85106" w:rsidRPr="00F85106" w:rsidRDefault="00F85106">
      <w:pPr>
        <w:rPr>
          <w:ins w:id="3119" w:author="Caree2" w:date="2016-10-29T14:10:00Z"/>
          <w:rPrChange w:id="3120" w:author="Caree2" w:date="2016-10-29T14:11:00Z">
            <w:rPr>
              <w:ins w:id="3121" w:author="Caree2" w:date="2016-10-29T14:10:00Z"/>
            </w:rPr>
          </w:rPrChange>
        </w:rPr>
        <w:pPrChange w:id="3122" w:author="Caree2" w:date="2016-10-30T11:25:00Z">
          <w:pPr>
            <w:pStyle w:val="StyleHeading114ptBoldUnderlineLeft"/>
          </w:pPr>
        </w:pPrChange>
      </w:pPr>
      <w:ins w:id="3123" w:author="Caree2" w:date="2016-10-29T14:10:00Z">
        <w:r w:rsidRPr="00F85106">
          <w:rPr>
            <w:rPrChange w:id="3124" w:author="Caree2" w:date="2016-10-29T14:11:00Z">
              <w:rPr>
                <w:b w:val="0"/>
                <w:bCs w:val="0"/>
              </w:rPr>
            </w:rPrChange>
          </w:rPr>
          <w:t xml:space="preserve">    }</w:t>
        </w:r>
      </w:ins>
    </w:p>
    <w:p w:rsidR="00F85106" w:rsidRPr="00F85106" w:rsidRDefault="00F85106">
      <w:pPr>
        <w:rPr>
          <w:ins w:id="3125" w:author="Caree2" w:date="2016-10-29T14:10:00Z"/>
          <w:rPrChange w:id="3126" w:author="Caree2" w:date="2016-10-29T14:11:00Z">
            <w:rPr>
              <w:ins w:id="3127" w:author="Caree2" w:date="2016-10-29T14:10:00Z"/>
            </w:rPr>
          </w:rPrChange>
        </w:rPr>
        <w:pPrChange w:id="3128" w:author="Caree2" w:date="2016-10-30T11:25:00Z">
          <w:pPr>
            <w:pStyle w:val="StyleHeading114ptBoldUnderlineLeft"/>
          </w:pPr>
        </w:pPrChange>
      </w:pPr>
    </w:p>
    <w:p w:rsidR="00F85106" w:rsidRPr="00F85106" w:rsidRDefault="00F85106">
      <w:pPr>
        <w:rPr>
          <w:ins w:id="3129" w:author="Caree2" w:date="2016-10-29T14:10:00Z"/>
          <w:rPrChange w:id="3130" w:author="Caree2" w:date="2016-10-29T14:11:00Z">
            <w:rPr>
              <w:ins w:id="3131" w:author="Caree2" w:date="2016-10-29T14:10:00Z"/>
            </w:rPr>
          </w:rPrChange>
        </w:rPr>
        <w:pPrChange w:id="3132" w:author="Caree2" w:date="2016-10-30T11:25:00Z">
          <w:pPr>
            <w:pStyle w:val="StyleHeading114ptBoldUnderlineLeft"/>
          </w:pPr>
        </w:pPrChange>
      </w:pPr>
      <w:ins w:id="3133" w:author="Caree2" w:date="2016-10-29T14:10:00Z">
        <w:r w:rsidRPr="00F85106">
          <w:rPr>
            <w:rPrChange w:id="3134" w:author="Caree2" w:date="2016-10-29T14:11:00Z">
              <w:rPr>
                <w:b w:val="0"/>
                <w:bCs w:val="0"/>
              </w:rPr>
            </w:rPrChange>
          </w:rPr>
          <w:t xml:space="preserve">    public String toString() {</w:t>
        </w:r>
      </w:ins>
    </w:p>
    <w:p w:rsidR="00F85106" w:rsidRPr="00F85106" w:rsidRDefault="00F85106">
      <w:pPr>
        <w:rPr>
          <w:ins w:id="3135" w:author="Caree2" w:date="2016-10-29T14:10:00Z"/>
          <w:rPrChange w:id="3136" w:author="Caree2" w:date="2016-10-29T14:11:00Z">
            <w:rPr>
              <w:ins w:id="3137" w:author="Caree2" w:date="2016-10-29T14:10:00Z"/>
            </w:rPr>
          </w:rPrChange>
        </w:rPr>
        <w:pPrChange w:id="3138" w:author="Caree2" w:date="2016-10-30T11:25:00Z">
          <w:pPr>
            <w:pStyle w:val="StyleHeading114ptBoldUnderlineLeft"/>
          </w:pPr>
        </w:pPrChange>
      </w:pPr>
      <w:ins w:id="3139" w:author="Caree2" w:date="2016-10-29T14:10:00Z">
        <w:r w:rsidRPr="00F85106">
          <w:rPr>
            <w:rPrChange w:id="3140" w:author="Caree2" w:date="2016-10-29T14:11:00Z">
              <w:rPr>
                <w:b w:val="0"/>
                <w:bCs w:val="0"/>
              </w:rPr>
            </w:rPrChange>
          </w:rPr>
          <w:t xml:space="preserve">        return "My UserService Event";</w:t>
        </w:r>
      </w:ins>
    </w:p>
    <w:p w:rsidR="00F85106" w:rsidRPr="00F85106" w:rsidRDefault="00F85106">
      <w:pPr>
        <w:rPr>
          <w:ins w:id="3141" w:author="Caree2" w:date="2016-10-29T14:10:00Z"/>
          <w:rPrChange w:id="3142" w:author="Caree2" w:date="2016-10-29T14:11:00Z">
            <w:rPr>
              <w:ins w:id="3143" w:author="Caree2" w:date="2016-10-29T14:10:00Z"/>
            </w:rPr>
          </w:rPrChange>
        </w:rPr>
        <w:pPrChange w:id="3144" w:author="Caree2" w:date="2016-10-30T11:25:00Z">
          <w:pPr>
            <w:pStyle w:val="StyleHeading114ptBoldUnderlineLeft"/>
          </w:pPr>
        </w:pPrChange>
      </w:pPr>
      <w:ins w:id="3145" w:author="Caree2" w:date="2016-10-29T14:10:00Z">
        <w:r w:rsidRPr="00F85106">
          <w:rPr>
            <w:rPrChange w:id="3146" w:author="Caree2" w:date="2016-10-29T14:11:00Z">
              <w:rPr>
                <w:b w:val="0"/>
                <w:bCs w:val="0"/>
              </w:rPr>
            </w:rPrChange>
          </w:rPr>
          <w:t xml:space="preserve">    }</w:t>
        </w:r>
      </w:ins>
    </w:p>
    <w:p w:rsidR="00F85106" w:rsidRPr="00F85106" w:rsidRDefault="00F85106">
      <w:pPr>
        <w:rPr>
          <w:ins w:id="3147" w:author="Caree2" w:date="2016-10-29T14:10:00Z"/>
          <w:rPrChange w:id="3148" w:author="Caree2" w:date="2016-10-29T14:11:00Z">
            <w:rPr>
              <w:ins w:id="3149" w:author="Caree2" w:date="2016-10-29T14:10:00Z"/>
            </w:rPr>
          </w:rPrChange>
        </w:rPr>
        <w:pPrChange w:id="3150" w:author="Caree2" w:date="2016-10-30T11:25:00Z">
          <w:pPr>
            <w:pStyle w:val="StyleHeading114ptBoldUnderlineLeft"/>
          </w:pPr>
        </w:pPrChange>
      </w:pPr>
      <w:ins w:id="3151" w:author="Caree2" w:date="2016-10-29T14:10:00Z">
        <w:r w:rsidRPr="00F85106">
          <w:rPr>
            <w:rPrChange w:id="3152" w:author="Caree2" w:date="2016-10-29T14:11:00Z">
              <w:rPr>
                <w:b w:val="0"/>
                <w:bCs w:val="0"/>
              </w:rPr>
            </w:rPrChange>
          </w:rPr>
          <w:t>}</w:t>
        </w:r>
      </w:ins>
    </w:p>
    <w:p w:rsidR="0011338C" w:rsidRDefault="0011338C">
      <w:pPr>
        <w:pStyle w:val="h1"/>
        <w:rPr>
          <w:ins w:id="3153" w:author="Caree2" w:date="2016-10-29T14:11:00Z"/>
          <w:b/>
          <w:bCs/>
        </w:rPr>
        <w:pPrChange w:id="3154" w:author="Caree2" w:date="2016-10-29T14:01:00Z">
          <w:pPr/>
        </w:pPrChange>
      </w:pPr>
    </w:p>
    <w:p w:rsidR="00536038" w:rsidRDefault="00536038">
      <w:pPr>
        <w:rPr>
          <w:ins w:id="3155" w:author="Caree2" w:date="2016-10-29T14:12:00Z"/>
          <w:rFonts w:ascii="Times New Roman" w:hAnsi="Times New Roman"/>
          <w:b/>
          <w:bCs/>
          <w:color w:val="000000"/>
          <w:sz w:val="28"/>
          <w:szCs w:val="20"/>
        </w:rPr>
      </w:pPr>
      <w:ins w:id="3156" w:author="Caree2" w:date="2016-10-29T14:12:00Z">
        <w:r>
          <w:br w:type="page"/>
        </w:r>
      </w:ins>
    </w:p>
    <w:p w:rsidR="0011338C" w:rsidRDefault="0011338C" w:rsidP="0011338C">
      <w:pPr>
        <w:pStyle w:val="StyleHeading114ptBoldUnderlineLeft"/>
        <w:rPr>
          <w:ins w:id="3157" w:author="Caree2" w:date="2016-10-29T14:12:00Z"/>
        </w:rPr>
      </w:pPr>
      <w:bookmarkStart w:id="3158" w:name="_Toc465593245"/>
      <w:ins w:id="3159" w:author="Caree2" w:date="2016-10-29T14:11:00Z">
        <w:r w:rsidRPr="00EA03DE">
          <w:lastRenderedPageBreak/>
          <w:t>1</w:t>
        </w:r>
        <w:r>
          <w:t>.2</w:t>
        </w:r>
      </w:ins>
      <w:ins w:id="3160" w:author="Caree2" w:date="2016-11-05T11:25:00Z">
        <w:r w:rsidR="0006154B">
          <w:t>9</w:t>
        </w:r>
      </w:ins>
      <w:ins w:id="3161" w:author="Caree2" w:date="2016-10-29T14:11:00Z">
        <w:r>
          <w:t>–</w:t>
        </w:r>
        <w:r w:rsidRPr="00EA03DE">
          <w:t xml:space="preserve"> </w:t>
        </w:r>
        <w:r>
          <w:t xml:space="preserve">Generate </w:t>
        </w:r>
      </w:ins>
      <w:ins w:id="3162" w:author="Caree2" w:date="2016-10-29T14:12:00Z">
        <w:r w:rsidR="00536038">
          <w:t>AbstractRestController</w:t>
        </w:r>
      </w:ins>
      <w:ins w:id="3163" w:author="Caree2" w:date="2016-10-29T14:11:00Z">
        <w:r>
          <w:t xml:space="preserve"> class in the </w:t>
        </w:r>
      </w:ins>
      <w:ins w:id="3164" w:author="Caree2" w:date="2016-10-29T14:12:00Z">
        <w:r w:rsidR="00536038">
          <w:t>rest.api</w:t>
        </w:r>
      </w:ins>
      <w:ins w:id="3165" w:author="Caree2" w:date="2016-10-29T14:11:00Z">
        <w:r>
          <w:t xml:space="preserve"> </w:t>
        </w:r>
        <w:r w:rsidRPr="00EA03DE">
          <w:t xml:space="preserve"> package</w:t>
        </w:r>
      </w:ins>
      <w:bookmarkEnd w:id="3158"/>
    </w:p>
    <w:p w:rsidR="00536038" w:rsidRDefault="00536038" w:rsidP="0011338C">
      <w:pPr>
        <w:pStyle w:val="StyleHeading114ptBoldUnderlineLeft"/>
        <w:rPr>
          <w:ins w:id="3166" w:author="Caree2" w:date="2016-10-29T14:12:00Z"/>
        </w:rPr>
      </w:pPr>
    </w:p>
    <w:p w:rsidR="00536038" w:rsidRPr="00536038" w:rsidRDefault="00536038">
      <w:pPr>
        <w:rPr>
          <w:ins w:id="3167" w:author="Caree2" w:date="2016-10-29T14:12:00Z"/>
          <w:rPrChange w:id="3168" w:author="Caree2" w:date="2016-10-29T14:12:00Z">
            <w:rPr>
              <w:ins w:id="3169" w:author="Caree2" w:date="2016-10-29T14:12:00Z"/>
            </w:rPr>
          </w:rPrChange>
        </w:rPr>
        <w:pPrChange w:id="3170" w:author="Caree2" w:date="2016-10-30T11:25:00Z">
          <w:pPr>
            <w:pStyle w:val="StyleHeading114ptBoldUnderlineLeft"/>
          </w:pPr>
        </w:pPrChange>
      </w:pPr>
      <w:ins w:id="3171" w:author="Caree2" w:date="2016-10-29T14:12:00Z">
        <w:r w:rsidRPr="002612E3">
          <w:t xml:space="preserve">package </w:t>
        </w:r>
        <w:r w:rsidRPr="00536038">
          <w:rPr>
            <w:rPrChange w:id="3172" w:author="Caree2" w:date="2016-10-29T14:12:00Z">
              <w:rPr>
                <w:b w:val="0"/>
                <w:bCs w:val="0"/>
              </w:rPr>
            </w:rPrChange>
          </w:rPr>
          <w:t>com.rollingstone.api.rest;</w:t>
        </w:r>
      </w:ins>
    </w:p>
    <w:p w:rsidR="00536038" w:rsidRPr="00536038" w:rsidRDefault="00536038">
      <w:pPr>
        <w:rPr>
          <w:ins w:id="3173" w:author="Caree2" w:date="2016-10-29T14:12:00Z"/>
          <w:rPrChange w:id="3174" w:author="Caree2" w:date="2016-10-29T14:12:00Z">
            <w:rPr>
              <w:ins w:id="3175" w:author="Caree2" w:date="2016-10-29T14:12:00Z"/>
            </w:rPr>
          </w:rPrChange>
        </w:rPr>
        <w:pPrChange w:id="3176" w:author="Caree2" w:date="2016-10-30T11:25:00Z">
          <w:pPr>
            <w:pStyle w:val="StyleHeading114ptBoldUnderlineLeft"/>
          </w:pPr>
        </w:pPrChange>
      </w:pPr>
    </w:p>
    <w:p w:rsidR="00536038" w:rsidRPr="00536038" w:rsidRDefault="00536038">
      <w:pPr>
        <w:rPr>
          <w:ins w:id="3177" w:author="Caree2" w:date="2016-10-29T14:12:00Z"/>
          <w:rPrChange w:id="3178" w:author="Caree2" w:date="2016-10-29T14:12:00Z">
            <w:rPr>
              <w:ins w:id="3179" w:author="Caree2" w:date="2016-10-29T14:12:00Z"/>
            </w:rPr>
          </w:rPrChange>
        </w:rPr>
        <w:pPrChange w:id="3180" w:author="Caree2" w:date="2016-10-30T11:25:00Z">
          <w:pPr>
            <w:pStyle w:val="StyleHeading114ptBoldUnderlineLeft"/>
          </w:pPr>
        </w:pPrChange>
      </w:pPr>
      <w:ins w:id="3181" w:author="Caree2" w:date="2016-10-29T14:12:00Z">
        <w:r w:rsidRPr="00536038">
          <w:rPr>
            <w:rPrChange w:id="3182" w:author="Caree2" w:date="2016-10-29T14:12:00Z">
              <w:rPr>
                <w:b w:val="0"/>
                <w:bCs w:val="0"/>
              </w:rPr>
            </w:rPrChange>
          </w:rPr>
          <w:t>/**</w:t>
        </w:r>
      </w:ins>
    </w:p>
    <w:p w:rsidR="00536038" w:rsidRPr="00536038" w:rsidRDefault="00536038">
      <w:pPr>
        <w:rPr>
          <w:ins w:id="3183" w:author="Caree2" w:date="2016-10-29T14:12:00Z"/>
          <w:rPrChange w:id="3184" w:author="Caree2" w:date="2016-10-29T14:12:00Z">
            <w:rPr>
              <w:ins w:id="3185" w:author="Caree2" w:date="2016-10-29T14:12:00Z"/>
            </w:rPr>
          </w:rPrChange>
        </w:rPr>
        <w:pPrChange w:id="3186" w:author="Caree2" w:date="2016-10-30T11:25:00Z">
          <w:pPr>
            <w:pStyle w:val="StyleHeading114ptBoldUnderlineLeft"/>
          </w:pPr>
        </w:pPrChange>
      </w:pPr>
      <w:ins w:id="3187" w:author="Caree2" w:date="2016-10-29T14:12:00Z">
        <w:r w:rsidRPr="00536038">
          <w:rPr>
            <w:rPrChange w:id="3188" w:author="Caree2" w:date="2016-10-29T14:12:00Z">
              <w:rPr>
                <w:b w:val="0"/>
                <w:bCs w:val="0"/>
              </w:rPr>
            </w:rPrChange>
          </w:rPr>
          <w:t xml:space="preserve"> * This class is meant to be the backbone of all other REst controllers. It contains common functionality such as exception handling etc.</w:t>
        </w:r>
      </w:ins>
    </w:p>
    <w:p w:rsidR="00536038" w:rsidRPr="00536038" w:rsidRDefault="00536038">
      <w:pPr>
        <w:rPr>
          <w:ins w:id="3189" w:author="Caree2" w:date="2016-10-29T14:12:00Z"/>
          <w:rPrChange w:id="3190" w:author="Caree2" w:date="2016-10-29T14:12:00Z">
            <w:rPr>
              <w:ins w:id="3191" w:author="Caree2" w:date="2016-10-29T14:12:00Z"/>
            </w:rPr>
          </w:rPrChange>
        </w:rPr>
        <w:pPrChange w:id="3192" w:author="Caree2" w:date="2016-10-30T11:25:00Z">
          <w:pPr>
            <w:pStyle w:val="StyleHeading114ptBoldUnderlineLeft"/>
          </w:pPr>
        </w:pPrChange>
      </w:pPr>
      <w:ins w:id="3193" w:author="Caree2" w:date="2016-10-29T14:12:00Z">
        <w:r w:rsidRPr="00536038">
          <w:rPr>
            <w:rPrChange w:id="3194" w:author="Caree2" w:date="2016-10-29T14:12:00Z">
              <w:rPr>
                <w:b w:val="0"/>
                <w:bCs w:val="0"/>
              </w:rPr>
            </w:rPrChange>
          </w:rPr>
          <w:t xml:space="preserve"> */</w:t>
        </w:r>
      </w:ins>
    </w:p>
    <w:p w:rsidR="00536038" w:rsidRPr="00536038" w:rsidRDefault="00536038">
      <w:pPr>
        <w:rPr>
          <w:ins w:id="3195" w:author="Caree2" w:date="2016-10-29T14:12:00Z"/>
          <w:rPrChange w:id="3196" w:author="Caree2" w:date="2016-10-29T14:12:00Z">
            <w:rPr>
              <w:ins w:id="3197" w:author="Caree2" w:date="2016-10-29T14:12:00Z"/>
            </w:rPr>
          </w:rPrChange>
        </w:rPr>
        <w:pPrChange w:id="3198" w:author="Caree2" w:date="2016-10-30T11:25:00Z">
          <w:pPr>
            <w:pStyle w:val="StyleHeading114ptBoldUnderlineLeft"/>
          </w:pPr>
        </w:pPrChange>
      </w:pPr>
      <w:ins w:id="3199" w:author="Caree2" w:date="2016-10-29T14:12:00Z">
        <w:r w:rsidRPr="00536038">
          <w:rPr>
            <w:rPrChange w:id="3200" w:author="Caree2" w:date="2016-10-29T14:12:00Z">
              <w:rPr>
                <w:b w:val="0"/>
                <w:bCs w:val="0"/>
              </w:rPr>
            </w:rPrChange>
          </w:rPr>
          <w:t>//@ControllerAdvice?</w:t>
        </w:r>
      </w:ins>
    </w:p>
    <w:p w:rsidR="00536038" w:rsidRPr="00536038" w:rsidRDefault="00536038">
      <w:pPr>
        <w:rPr>
          <w:ins w:id="3201" w:author="Caree2" w:date="2016-10-29T14:12:00Z"/>
          <w:rPrChange w:id="3202" w:author="Caree2" w:date="2016-10-29T14:12:00Z">
            <w:rPr>
              <w:ins w:id="3203" w:author="Caree2" w:date="2016-10-29T14:12:00Z"/>
            </w:rPr>
          </w:rPrChange>
        </w:rPr>
        <w:pPrChange w:id="3204" w:author="Caree2" w:date="2016-10-30T11:25:00Z">
          <w:pPr>
            <w:pStyle w:val="StyleHeading114ptBoldUnderlineLeft"/>
          </w:pPr>
        </w:pPrChange>
      </w:pPr>
      <w:ins w:id="3205" w:author="Caree2" w:date="2016-10-29T14:12:00Z">
        <w:r w:rsidRPr="00536038">
          <w:rPr>
            <w:rPrChange w:id="3206" w:author="Caree2" w:date="2016-10-29T14:12:00Z">
              <w:rPr>
                <w:b w:val="0"/>
                <w:bCs w:val="0"/>
              </w:rPr>
            </w:rPrChange>
          </w:rPr>
          <w:t>public abstract class AbstractRestController implements ApplicationEventPublisherAware {</w:t>
        </w:r>
      </w:ins>
    </w:p>
    <w:p w:rsidR="00536038" w:rsidRPr="00536038" w:rsidRDefault="00536038">
      <w:pPr>
        <w:rPr>
          <w:ins w:id="3207" w:author="Caree2" w:date="2016-10-29T14:12:00Z"/>
          <w:rPrChange w:id="3208" w:author="Caree2" w:date="2016-10-29T14:12:00Z">
            <w:rPr>
              <w:ins w:id="3209" w:author="Caree2" w:date="2016-10-29T14:12:00Z"/>
            </w:rPr>
          </w:rPrChange>
        </w:rPr>
        <w:pPrChange w:id="3210" w:author="Caree2" w:date="2016-10-30T11:25:00Z">
          <w:pPr>
            <w:pStyle w:val="StyleHeading114ptBoldUnderlineLeft"/>
          </w:pPr>
        </w:pPrChange>
      </w:pPr>
    </w:p>
    <w:p w:rsidR="00536038" w:rsidRPr="00536038" w:rsidRDefault="00536038">
      <w:pPr>
        <w:rPr>
          <w:ins w:id="3211" w:author="Caree2" w:date="2016-10-29T14:12:00Z"/>
          <w:rPrChange w:id="3212" w:author="Caree2" w:date="2016-10-29T14:12:00Z">
            <w:rPr>
              <w:ins w:id="3213" w:author="Caree2" w:date="2016-10-29T14:12:00Z"/>
            </w:rPr>
          </w:rPrChange>
        </w:rPr>
        <w:pPrChange w:id="3214" w:author="Caree2" w:date="2016-10-30T11:25:00Z">
          <w:pPr>
            <w:pStyle w:val="StyleHeading114ptBoldUnderlineLeft"/>
          </w:pPr>
        </w:pPrChange>
      </w:pPr>
      <w:ins w:id="3215" w:author="Caree2" w:date="2016-10-29T14:12:00Z">
        <w:r w:rsidRPr="00536038">
          <w:rPr>
            <w:rPrChange w:id="3216" w:author="Caree2" w:date="2016-10-29T14:12:00Z">
              <w:rPr>
                <w:b w:val="0"/>
                <w:bCs w:val="0"/>
              </w:rPr>
            </w:rPrChange>
          </w:rPr>
          <w:t xml:space="preserve">    protected final Logger log = LoggerFactory.getLogger(this.getClass());</w:t>
        </w:r>
      </w:ins>
    </w:p>
    <w:p w:rsidR="00536038" w:rsidRPr="00536038" w:rsidRDefault="00536038">
      <w:pPr>
        <w:rPr>
          <w:ins w:id="3217" w:author="Caree2" w:date="2016-10-29T14:12:00Z"/>
          <w:rPrChange w:id="3218" w:author="Caree2" w:date="2016-10-29T14:12:00Z">
            <w:rPr>
              <w:ins w:id="3219" w:author="Caree2" w:date="2016-10-29T14:12:00Z"/>
            </w:rPr>
          </w:rPrChange>
        </w:rPr>
        <w:pPrChange w:id="3220" w:author="Caree2" w:date="2016-10-30T11:25:00Z">
          <w:pPr>
            <w:pStyle w:val="StyleHeading114ptBoldUnderlineLeft"/>
          </w:pPr>
        </w:pPrChange>
      </w:pPr>
      <w:ins w:id="3221" w:author="Caree2" w:date="2016-10-29T14:12:00Z">
        <w:r w:rsidRPr="00536038">
          <w:rPr>
            <w:rPrChange w:id="3222" w:author="Caree2" w:date="2016-10-29T14:12:00Z">
              <w:rPr>
                <w:b w:val="0"/>
                <w:bCs w:val="0"/>
              </w:rPr>
            </w:rPrChange>
          </w:rPr>
          <w:t xml:space="preserve">    protected ApplicationEventPublisher eventPublisher;</w:t>
        </w:r>
      </w:ins>
    </w:p>
    <w:p w:rsidR="00536038" w:rsidRPr="00536038" w:rsidRDefault="00536038">
      <w:pPr>
        <w:rPr>
          <w:ins w:id="3223" w:author="Caree2" w:date="2016-10-29T14:12:00Z"/>
          <w:rPrChange w:id="3224" w:author="Caree2" w:date="2016-10-29T14:12:00Z">
            <w:rPr>
              <w:ins w:id="3225" w:author="Caree2" w:date="2016-10-29T14:12:00Z"/>
            </w:rPr>
          </w:rPrChange>
        </w:rPr>
        <w:pPrChange w:id="3226" w:author="Caree2" w:date="2016-10-30T11:25:00Z">
          <w:pPr>
            <w:pStyle w:val="StyleHeading114ptBoldUnderlineLeft"/>
          </w:pPr>
        </w:pPrChange>
      </w:pPr>
    </w:p>
    <w:p w:rsidR="00536038" w:rsidRPr="00536038" w:rsidRDefault="00536038">
      <w:pPr>
        <w:rPr>
          <w:ins w:id="3227" w:author="Caree2" w:date="2016-10-29T14:12:00Z"/>
          <w:rPrChange w:id="3228" w:author="Caree2" w:date="2016-10-29T14:12:00Z">
            <w:rPr>
              <w:ins w:id="3229" w:author="Caree2" w:date="2016-10-29T14:12:00Z"/>
            </w:rPr>
          </w:rPrChange>
        </w:rPr>
        <w:pPrChange w:id="3230" w:author="Caree2" w:date="2016-10-30T11:25:00Z">
          <w:pPr>
            <w:pStyle w:val="StyleHeading114ptBoldUnderlineLeft"/>
          </w:pPr>
        </w:pPrChange>
      </w:pPr>
      <w:ins w:id="3231" w:author="Caree2" w:date="2016-10-29T14:12:00Z">
        <w:r w:rsidRPr="00536038">
          <w:rPr>
            <w:rPrChange w:id="3232" w:author="Caree2" w:date="2016-10-29T14:12:00Z">
              <w:rPr>
                <w:b w:val="0"/>
                <w:bCs w:val="0"/>
              </w:rPr>
            </w:rPrChange>
          </w:rPr>
          <w:t xml:space="preserve">    protected static final String  DEFAULT_PAGE_SIZE = "30";</w:t>
        </w:r>
      </w:ins>
    </w:p>
    <w:p w:rsidR="00536038" w:rsidRPr="00536038" w:rsidRDefault="00536038">
      <w:pPr>
        <w:rPr>
          <w:ins w:id="3233" w:author="Caree2" w:date="2016-10-29T14:12:00Z"/>
          <w:rPrChange w:id="3234" w:author="Caree2" w:date="2016-10-29T14:12:00Z">
            <w:rPr>
              <w:ins w:id="3235" w:author="Caree2" w:date="2016-10-29T14:12:00Z"/>
            </w:rPr>
          </w:rPrChange>
        </w:rPr>
        <w:pPrChange w:id="3236" w:author="Caree2" w:date="2016-10-30T11:25:00Z">
          <w:pPr>
            <w:pStyle w:val="StyleHeading114ptBoldUnderlineLeft"/>
          </w:pPr>
        </w:pPrChange>
      </w:pPr>
      <w:ins w:id="3237" w:author="Caree2" w:date="2016-10-29T14:12:00Z">
        <w:r w:rsidRPr="00536038">
          <w:rPr>
            <w:rPrChange w:id="3238" w:author="Caree2" w:date="2016-10-29T14:12:00Z">
              <w:rPr>
                <w:b w:val="0"/>
                <w:bCs w:val="0"/>
              </w:rPr>
            </w:rPrChange>
          </w:rPr>
          <w:t xml:space="preserve">    protected static final String DEFAULT_PAGE_NUM = "0";</w:t>
        </w:r>
      </w:ins>
    </w:p>
    <w:p w:rsidR="00536038" w:rsidRPr="00536038" w:rsidRDefault="00536038">
      <w:pPr>
        <w:rPr>
          <w:ins w:id="3239" w:author="Caree2" w:date="2016-10-29T14:12:00Z"/>
          <w:rPrChange w:id="3240" w:author="Caree2" w:date="2016-10-29T14:12:00Z">
            <w:rPr>
              <w:ins w:id="3241" w:author="Caree2" w:date="2016-10-29T14:12:00Z"/>
            </w:rPr>
          </w:rPrChange>
        </w:rPr>
        <w:pPrChange w:id="3242" w:author="Caree2" w:date="2016-10-30T11:25:00Z">
          <w:pPr>
            <w:pStyle w:val="StyleHeading114ptBoldUnderlineLeft"/>
          </w:pPr>
        </w:pPrChange>
      </w:pPr>
    </w:p>
    <w:p w:rsidR="00536038" w:rsidRPr="00536038" w:rsidRDefault="00536038">
      <w:pPr>
        <w:rPr>
          <w:ins w:id="3243" w:author="Caree2" w:date="2016-10-29T14:12:00Z"/>
          <w:rPrChange w:id="3244" w:author="Caree2" w:date="2016-10-29T14:12:00Z">
            <w:rPr>
              <w:ins w:id="3245" w:author="Caree2" w:date="2016-10-29T14:12:00Z"/>
            </w:rPr>
          </w:rPrChange>
        </w:rPr>
        <w:pPrChange w:id="3246" w:author="Caree2" w:date="2016-10-30T11:25:00Z">
          <w:pPr>
            <w:pStyle w:val="StyleHeading114ptBoldUnderlineLeft"/>
          </w:pPr>
        </w:pPrChange>
      </w:pPr>
      <w:ins w:id="3247" w:author="Caree2" w:date="2016-10-29T14:12:00Z">
        <w:r w:rsidRPr="00536038">
          <w:rPr>
            <w:rPrChange w:id="3248" w:author="Caree2" w:date="2016-10-29T14:12:00Z">
              <w:rPr>
                <w:b w:val="0"/>
                <w:bCs w:val="0"/>
              </w:rPr>
            </w:rPrChange>
          </w:rPr>
          <w:t xml:space="preserve">    @ResponseStatus(HttpStatus.BAD_REQUEST)</w:t>
        </w:r>
      </w:ins>
    </w:p>
    <w:p w:rsidR="00536038" w:rsidRPr="00536038" w:rsidRDefault="00536038">
      <w:pPr>
        <w:rPr>
          <w:ins w:id="3249" w:author="Caree2" w:date="2016-10-29T14:12:00Z"/>
          <w:rPrChange w:id="3250" w:author="Caree2" w:date="2016-10-29T14:12:00Z">
            <w:rPr>
              <w:ins w:id="3251" w:author="Caree2" w:date="2016-10-29T14:12:00Z"/>
            </w:rPr>
          </w:rPrChange>
        </w:rPr>
        <w:pPrChange w:id="3252" w:author="Caree2" w:date="2016-10-30T11:25:00Z">
          <w:pPr>
            <w:pStyle w:val="StyleHeading114ptBoldUnderlineLeft"/>
          </w:pPr>
        </w:pPrChange>
      </w:pPr>
      <w:ins w:id="3253" w:author="Caree2" w:date="2016-10-29T14:12:00Z">
        <w:r w:rsidRPr="00536038">
          <w:rPr>
            <w:rPrChange w:id="3254" w:author="Caree2" w:date="2016-10-29T14:12:00Z">
              <w:rPr>
                <w:b w:val="0"/>
                <w:bCs w:val="0"/>
              </w:rPr>
            </w:rPrChange>
          </w:rPr>
          <w:t xml:space="preserve">    @ExceptionHandler(HTTP400Exception.class)</w:t>
        </w:r>
      </w:ins>
    </w:p>
    <w:p w:rsidR="00536038" w:rsidRPr="00536038" w:rsidRDefault="00536038">
      <w:pPr>
        <w:rPr>
          <w:ins w:id="3255" w:author="Caree2" w:date="2016-10-29T14:12:00Z"/>
          <w:rPrChange w:id="3256" w:author="Caree2" w:date="2016-10-29T14:12:00Z">
            <w:rPr>
              <w:ins w:id="3257" w:author="Caree2" w:date="2016-10-29T14:12:00Z"/>
            </w:rPr>
          </w:rPrChange>
        </w:rPr>
        <w:pPrChange w:id="3258" w:author="Caree2" w:date="2016-10-30T11:25:00Z">
          <w:pPr>
            <w:pStyle w:val="StyleHeading114ptBoldUnderlineLeft"/>
          </w:pPr>
        </w:pPrChange>
      </w:pPr>
      <w:ins w:id="3259" w:author="Caree2" w:date="2016-10-29T14:12:00Z">
        <w:r w:rsidRPr="00536038">
          <w:rPr>
            <w:rPrChange w:id="3260" w:author="Caree2" w:date="2016-10-29T14:12:00Z">
              <w:rPr>
                <w:b w:val="0"/>
                <w:bCs w:val="0"/>
              </w:rPr>
            </w:rPrChange>
          </w:rPr>
          <w:t xml:space="preserve">    public</w:t>
        </w:r>
      </w:ins>
    </w:p>
    <w:p w:rsidR="00536038" w:rsidRPr="00536038" w:rsidRDefault="00536038">
      <w:pPr>
        <w:rPr>
          <w:ins w:id="3261" w:author="Caree2" w:date="2016-10-29T14:12:00Z"/>
          <w:rPrChange w:id="3262" w:author="Caree2" w:date="2016-10-29T14:12:00Z">
            <w:rPr>
              <w:ins w:id="3263" w:author="Caree2" w:date="2016-10-29T14:12:00Z"/>
            </w:rPr>
          </w:rPrChange>
        </w:rPr>
        <w:pPrChange w:id="3264" w:author="Caree2" w:date="2016-10-30T11:25:00Z">
          <w:pPr>
            <w:pStyle w:val="StyleHeading114ptBoldUnderlineLeft"/>
          </w:pPr>
        </w:pPrChange>
      </w:pPr>
      <w:ins w:id="3265" w:author="Caree2" w:date="2016-10-29T14:12:00Z">
        <w:r w:rsidRPr="00536038">
          <w:rPr>
            <w:rPrChange w:id="3266" w:author="Caree2" w:date="2016-10-29T14:12:00Z">
              <w:rPr>
                <w:b w:val="0"/>
                <w:bCs w:val="0"/>
              </w:rPr>
            </w:rPrChange>
          </w:rPr>
          <w:t xml:space="preserve">    @ResponseBody</w:t>
        </w:r>
      </w:ins>
    </w:p>
    <w:p w:rsidR="00536038" w:rsidRPr="00536038" w:rsidRDefault="00536038">
      <w:pPr>
        <w:rPr>
          <w:ins w:id="3267" w:author="Caree2" w:date="2016-10-29T14:12:00Z"/>
          <w:rPrChange w:id="3268" w:author="Caree2" w:date="2016-10-29T14:12:00Z">
            <w:rPr>
              <w:ins w:id="3269" w:author="Caree2" w:date="2016-10-29T14:12:00Z"/>
            </w:rPr>
          </w:rPrChange>
        </w:rPr>
        <w:pPrChange w:id="3270" w:author="Caree2" w:date="2016-10-30T11:25:00Z">
          <w:pPr>
            <w:pStyle w:val="StyleHeading114ptBoldUnderlineLeft"/>
          </w:pPr>
        </w:pPrChange>
      </w:pPr>
      <w:ins w:id="3271" w:author="Caree2" w:date="2016-10-29T14:12:00Z">
        <w:r w:rsidRPr="00536038">
          <w:rPr>
            <w:rPrChange w:id="3272" w:author="Caree2" w:date="2016-10-29T14:12:00Z">
              <w:rPr>
                <w:b w:val="0"/>
                <w:bCs w:val="0"/>
              </w:rPr>
            </w:rPrChange>
          </w:rPr>
          <w:t xml:space="preserve">    RestAPIExceptionInfo handleDataStoreException(HTTP400Exception ex, WebRequest request, HttpServletResponse response) {</w:t>
        </w:r>
      </w:ins>
    </w:p>
    <w:p w:rsidR="00536038" w:rsidRPr="00536038" w:rsidRDefault="00536038">
      <w:pPr>
        <w:rPr>
          <w:ins w:id="3273" w:author="Caree2" w:date="2016-10-29T14:12:00Z"/>
          <w:rPrChange w:id="3274" w:author="Caree2" w:date="2016-10-29T14:12:00Z">
            <w:rPr>
              <w:ins w:id="3275" w:author="Caree2" w:date="2016-10-29T14:12:00Z"/>
            </w:rPr>
          </w:rPrChange>
        </w:rPr>
        <w:pPrChange w:id="3276" w:author="Caree2" w:date="2016-10-30T11:25:00Z">
          <w:pPr>
            <w:pStyle w:val="StyleHeading114ptBoldUnderlineLeft"/>
          </w:pPr>
        </w:pPrChange>
      </w:pPr>
      <w:ins w:id="3277" w:author="Caree2" w:date="2016-10-29T14:12:00Z">
        <w:r w:rsidRPr="00536038">
          <w:rPr>
            <w:rPrChange w:id="3278" w:author="Caree2" w:date="2016-10-29T14:12:00Z">
              <w:rPr>
                <w:b w:val="0"/>
                <w:bCs w:val="0"/>
              </w:rPr>
            </w:rPrChange>
          </w:rPr>
          <w:t xml:space="preserve">        log.info("Converting Data Store exception to RestResponse : " + ex.getMessage());</w:t>
        </w:r>
      </w:ins>
    </w:p>
    <w:p w:rsidR="00536038" w:rsidRPr="00536038" w:rsidRDefault="00536038">
      <w:pPr>
        <w:rPr>
          <w:ins w:id="3279" w:author="Caree2" w:date="2016-10-29T14:12:00Z"/>
          <w:rPrChange w:id="3280" w:author="Caree2" w:date="2016-10-29T14:12:00Z">
            <w:rPr>
              <w:ins w:id="3281" w:author="Caree2" w:date="2016-10-29T14:12:00Z"/>
            </w:rPr>
          </w:rPrChange>
        </w:rPr>
        <w:pPrChange w:id="3282" w:author="Caree2" w:date="2016-10-30T11:25:00Z">
          <w:pPr>
            <w:pStyle w:val="StyleHeading114ptBoldUnderlineLeft"/>
          </w:pPr>
        </w:pPrChange>
      </w:pPr>
    </w:p>
    <w:p w:rsidR="00536038" w:rsidRPr="00536038" w:rsidRDefault="00536038">
      <w:pPr>
        <w:rPr>
          <w:ins w:id="3283" w:author="Caree2" w:date="2016-10-29T14:12:00Z"/>
          <w:rPrChange w:id="3284" w:author="Caree2" w:date="2016-10-29T14:12:00Z">
            <w:rPr>
              <w:ins w:id="3285" w:author="Caree2" w:date="2016-10-29T14:12:00Z"/>
            </w:rPr>
          </w:rPrChange>
        </w:rPr>
        <w:pPrChange w:id="3286" w:author="Caree2" w:date="2016-10-30T11:25:00Z">
          <w:pPr>
            <w:pStyle w:val="StyleHeading114ptBoldUnderlineLeft"/>
          </w:pPr>
        </w:pPrChange>
      </w:pPr>
      <w:ins w:id="3287" w:author="Caree2" w:date="2016-10-29T14:12:00Z">
        <w:r w:rsidRPr="00536038">
          <w:rPr>
            <w:rPrChange w:id="3288" w:author="Caree2" w:date="2016-10-29T14:12:00Z">
              <w:rPr>
                <w:b w:val="0"/>
                <w:bCs w:val="0"/>
              </w:rPr>
            </w:rPrChange>
          </w:rPr>
          <w:t xml:space="preserve">        return new RestAPIExceptionInfo(ex, "The Request did not have correct parameters / body etc. Please check");</w:t>
        </w:r>
      </w:ins>
    </w:p>
    <w:p w:rsidR="00536038" w:rsidRPr="00536038" w:rsidRDefault="00536038">
      <w:pPr>
        <w:rPr>
          <w:ins w:id="3289" w:author="Caree2" w:date="2016-10-29T14:12:00Z"/>
          <w:rPrChange w:id="3290" w:author="Caree2" w:date="2016-10-29T14:12:00Z">
            <w:rPr>
              <w:ins w:id="3291" w:author="Caree2" w:date="2016-10-29T14:12:00Z"/>
            </w:rPr>
          </w:rPrChange>
        </w:rPr>
        <w:pPrChange w:id="3292" w:author="Caree2" w:date="2016-10-30T11:25:00Z">
          <w:pPr>
            <w:pStyle w:val="StyleHeading114ptBoldUnderlineLeft"/>
          </w:pPr>
        </w:pPrChange>
      </w:pPr>
      <w:ins w:id="3293" w:author="Caree2" w:date="2016-10-29T14:12:00Z">
        <w:r w:rsidRPr="00536038">
          <w:rPr>
            <w:rPrChange w:id="3294" w:author="Caree2" w:date="2016-10-29T14:12:00Z">
              <w:rPr>
                <w:b w:val="0"/>
                <w:bCs w:val="0"/>
              </w:rPr>
            </w:rPrChange>
          </w:rPr>
          <w:t xml:space="preserve">    }</w:t>
        </w:r>
      </w:ins>
    </w:p>
    <w:p w:rsidR="00536038" w:rsidRPr="00536038" w:rsidRDefault="00536038">
      <w:pPr>
        <w:rPr>
          <w:ins w:id="3295" w:author="Caree2" w:date="2016-10-29T14:12:00Z"/>
          <w:rPrChange w:id="3296" w:author="Caree2" w:date="2016-10-29T14:12:00Z">
            <w:rPr>
              <w:ins w:id="3297" w:author="Caree2" w:date="2016-10-29T14:12:00Z"/>
            </w:rPr>
          </w:rPrChange>
        </w:rPr>
        <w:pPrChange w:id="3298" w:author="Caree2" w:date="2016-10-30T11:25:00Z">
          <w:pPr>
            <w:pStyle w:val="StyleHeading114ptBoldUnderlineLeft"/>
          </w:pPr>
        </w:pPrChange>
      </w:pPr>
    </w:p>
    <w:p w:rsidR="00536038" w:rsidRPr="00536038" w:rsidRDefault="00536038">
      <w:pPr>
        <w:rPr>
          <w:ins w:id="3299" w:author="Caree2" w:date="2016-10-29T14:12:00Z"/>
          <w:rPrChange w:id="3300" w:author="Caree2" w:date="2016-10-29T14:12:00Z">
            <w:rPr>
              <w:ins w:id="3301" w:author="Caree2" w:date="2016-10-29T14:12:00Z"/>
            </w:rPr>
          </w:rPrChange>
        </w:rPr>
        <w:pPrChange w:id="3302" w:author="Caree2" w:date="2016-10-30T11:25:00Z">
          <w:pPr>
            <w:pStyle w:val="StyleHeading114ptBoldUnderlineLeft"/>
          </w:pPr>
        </w:pPrChange>
      </w:pPr>
      <w:ins w:id="3303" w:author="Caree2" w:date="2016-10-29T14:12:00Z">
        <w:r w:rsidRPr="00536038">
          <w:rPr>
            <w:rPrChange w:id="3304" w:author="Caree2" w:date="2016-10-29T14:12:00Z">
              <w:rPr>
                <w:b w:val="0"/>
                <w:bCs w:val="0"/>
              </w:rPr>
            </w:rPrChange>
          </w:rPr>
          <w:t xml:space="preserve">    @ResponseStatus(HttpStatus.NOT_FOUND)</w:t>
        </w:r>
      </w:ins>
    </w:p>
    <w:p w:rsidR="00536038" w:rsidRPr="00536038" w:rsidRDefault="00536038">
      <w:pPr>
        <w:rPr>
          <w:ins w:id="3305" w:author="Caree2" w:date="2016-10-29T14:12:00Z"/>
          <w:rPrChange w:id="3306" w:author="Caree2" w:date="2016-10-29T14:12:00Z">
            <w:rPr>
              <w:ins w:id="3307" w:author="Caree2" w:date="2016-10-29T14:12:00Z"/>
            </w:rPr>
          </w:rPrChange>
        </w:rPr>
        <w:pPrChange w:id="3308" w:author="Caree2" w:date="2016-10-30T11:25:00Z">
          <w:pPr>
            <w:pStyle w:val="StyleHeading114ptBoldUnderlineLeft"/>
          </w:pPr>
        </w:pPrChange>
      </w:pPr>
      <w:ins w:id="3309" w:author="Caree2" w:date="2016-10-29T14:12:00Z">
        <w:r w:rsidRPr="00536038">
          <w:rPr>
            <w:rPrChange w:id="3310" w:author="Caree2" w:date="2016-10-29T14:12:00Z">
              <w:rPr>
                <w:b w:val="0"/>
                <w:bCs w:val="0"/>
              </w:rPr>
            </w:rPrChange>
          </w:rPr>
          <w:t xml:space="preserve">    @ExceptionHandler(HTTP404Exception.class)</w:t>
        </w:r>
      </w:ins>
    </w:p>
    <w:p w:rsidR="00536038" w:rsidRPr="00536038" w:rsidRDefault="00536038">
      <w:pPr>
        <w:rPr>
          <w:ins w:id="3311" w:author="Caree2" w:date="2016-10-29T14:12:00Z"/>
          <w:rPrChange w:id="3312" w:author="Caree2" w:date="2016-10-29T14:12:00Z">
            <w:rPr>
              <w:ins w:id="3313" w:author="Caree2" w:date="2016-10-29T14:12:00Z"/>
            </w:rPr>
          </w:rPrChange>
        </w:rPr>
        <w:pPrChange w:id="3314" w:author="Caree2" w:date="2016-10-30T11:25:00Z">
          <w:pPr>
            <w:pStyle w:val="StyleHeading114ptBoldUnderlineLeft"/>
          </w:pPr>
        </w:pPrChange>
      </w:pPr>
      <w:ins w:id="3315" w:author="Caree2" w:date="2016-10-29T14:12:00Z">
        <w:r w:rsidRPr="00536038">
          <w:rPr>
            <w:rPrChange w:id="3316" w:author="Caree2" w:date="2016-10-29T14:12:00Z">
              <w:rPr>
                <w:b w:val="0"/>
                <w:bCs w:val="0"/>
              </w:rPr>
            </w:rPrChange>
          </w:rPr>
          <w:t xml:space="preserve">    public</w:t>
        </w:r>
      </w:ins>
    </w:p>
    <w:p w:rsidR="00536038" w:rsidRPr="00536038" w:rsidRDefault="00536038">
      <w:pPr>
        <w:rPr>
          <w:ins w:id="3317" w:author="Caree2" w:date="2016-10-29T14:12:00Z"/>
          <w:rPrChange w:id="3318" w:author="Caree2" w:date="2016-10-29T14:12:00Z">
            <w:rPr>
              <w:ins w:id="3319" w:author="Caree2" w:date="2016-10-29T14:12:00Z"/>
            </w:rPr>
          </w:rPrChange>
        </w:rPr>
        <w:pPrChange w:id="3320" w:author="Caree2" w:date="2016-10-30T11:25:00Z">
          <w:pPr>
            <w:pStyle w:val="StyleHeading114ptBoldUnderlineLeft"/>
          </w:pPr>
        </w:pPrChange>
      </w:pPr>
      <w:ins w:id="3321" w:author="Caree2" w:date="2016-10-29T14:12:00Z">
        <w:r w:rsidRPr="00536038">
          <w:rPr>
            <w:rPrChange w:id="3322" w:author="Caree2" w:date="2016-10-29T14:12:00Z">
              <w:rPr>
                <w:b w:val="0"/>
                <w:bCs w:val="0"/>
              </w:rPr>
            </w:rPrChange>
          </w:rPr>
          <w:t xml:space="preserve">    @ResponseBody</w:t>
        </w:r>
      </w:ins>
    </w:p>
    <w:p w:rsidR="00536038" w:rsidRPr="00536038" w:rsidRDefault="00536038">
      <w:pPr>
        <w:rPr>
          <w:ins w:id="3323" w:author="Caree2" w:date="2016-10-29T14:12:00Z"/>
          <w:rPrChange w:id="3324" w:author="Caree2" w:date="2016-10-29T14:12:00Z">
            <w:rPr>
              <w:ins w:id="3325" w:author="Caree2" w:date="2016-10-29T14:12:00Z"/>
            </w:rPr>
          </w:rPrChange>
        </w:rPr>
        <w:pPrChange w:id="3326" w:author="Caree2" w:date="2016-10-30T11:25:00Z">
          <w:pPr>
            <w:pStyle w:val="StyleHeading114ptBoldUnderlineLeft"/>
          </w:pPr>
        </w:pPrChange>
      </w:pPr>
      <w:ins w:id="3327" w:author="Caree2" w:date="2016-10-29T14:12:00Z">
        <w:r w:rsidRPr="00536038">
          <w:rPr>
            <w:rPrChange w:id="3328" w:author="Caree2" w:date="2016-10-29T14:12:00Z">
              <w:rPr>
                <w:b w:val="0"/>
                <w:bCs w:val="0"/>
              </w:rPr>
            </w:rPrChange>
          </w:rPr>
          <w:t xml:space="preserve">    RestAPIExceptionInfo handleResourceNotFoundException(HTTP404Exception ex, WebRequest request, HttpServletResponse response) {</w:t>
        </w:r>
      </w:ins>
    </w:p>
    <w:p w:rsidR="00536038" w:rsidRPr="00536038" w:rsidRDefault="00536038">
      <w:pPr>
        <w:rPr>
          <w:ins w:id="3329" w:author="Caree2" w:date="2016-10-29T14:12:00Z"/>
          <w:rPrChange w:id="3330" w:author="Caree2" w:date="2016-10-29T14:12:00Z">
            <w:rPr>
              <w:ins w:id="3331" w:author="Caree2" w:date="2016-10-29T14:12:00Z"/>
            </w:rPr>
          </w:rPrChange>
        </w:rPr>
        <w:pPrChange w:id="3332" w:author="Caree2" w:date="2016-10-30T11:25:00Z">
          <w:pPr>
            <w:pStyle w:val="StyleHeading114ptBoldUnderlineLeft"/>
          </w:pPr>
        </w:pPrChange>
      </w:pPr>
      <w:ins w:id="3333" w:author="Caree2" w:date="2016-10-29T14:12:00Z">
        <w:r w:rsidRPr="00536038">
          <w:rPr>
            <w:rPrChange w:id="3334" w:author="Caree2" w:date="2016-10-29T14:12:00Z">
              <w:rPr>
                <w:b w:val="0"/>
                <w:bCs w:val="0"/>
              </w:rPr>
            </w:rPrChange>
          </w:rPr>
          <w:t xml:space="preserve">        log.info("ResourceNotFoundException handler:" + ex.getMessage());</w:t>
        </w:r>
      </w:ins>
    </w:p>
    <w:p w:rsidR="00536038" w:rsidRPr="00536038" w:rsidRDefault="00536038">
      <w:pPr>
        <w:rPr>
          <w:ins w:id="3335" w:author="Caree2" w:date="2016-10-29T14:12:00Z"/>
          <w:rPrChange w:id="3336" w:author="Caree2" w:date="2016-10-29T14:12:00Z">
            <w:rPr>
              <w:ins w:id="3337" w:author="Caree2" w:date="2016-10-29T14:12:00Z"/>
            </w:rPr>
          </w:rPrChange>
        </w:rPr>
        <w:pPrChange w:id="3338" w:author="Caree2" w:date="2016-10-30T11:25:00Z">
          <w:pPr>
            <w:pStyle w:val="StyleHeading114ptBoldUnderlineLeft"/>
          </w:pPr>
        </w:pPrChange>
      </w:pPr>
    </w:p>
    <w:p w:rsidR="00536038" w:rsidRPr="00536038" w:rsidRDefault="00536038">
      <w:pPr>
        <w:rPr>
          <w:ins w:id="3339" w:author="Caree2" w:date="2016-10-29T14:12:00Z"/>
          <w:rPrChange w:id="3340" w:author="Caree2" w:date="2016-10-29T14:12:00Z">
            <w:rPr>
              <w:ins w:id="3341" w:author="Caree2" w:date="2016-10-29T14:12:00Z"/>
            </w:rPr>
          </w:rPrChange>
        </w:rPr>
        <w:pPrChange w:id="3342" w:author="Caree2" w:date="2016-10-30T11:25:00Z">
          <w:pPr>
            <w:pStyle w:val="StyleHeading114ptBoldUnderlineLeft"/>
          </w:pPr>
        </w:pPrChange>
      </w:pPr>
      <w:ins w:id="3343" w:author="Caree2" w:date="2016-10-29T14:12:00Z">
        <w:r w:rsidRPr="00536038">
          <w:rPr>
            <w:rPrChange w:id="3344" w:author="Caree2" w:date="2016-10-29T14:12:00Z">
              <w:rPr>
                <w:b w:val="0"/>
                <w:bCs w:val="0"/>
              </w:rPr>
            </w:rPrChange>
          </w:rPr>
          <w:t xml:space="preserve">        return new RestAPIExceptionInfo(ex, "The Endpoint was not found.");</w:t>
        </w:r>
      </w:ins>
    </w:p>
    <w:p w:rsidR="00536038" w:rsidRPr="00536038" w:rsidRDefault="00536038">
      <w:pPr>
        <w:rPr>
          <w:ins w:id="3345" w:author="Caree2" w:date="2016-10-29T14:12:00Z"/>
          <w:rPrChange w:id="3346" w:author="Caree2" w:date="2016-10-29T14:12:00Z">
            <w:rPr>
              <w:ins w:id="3347" w:author="Caree2" w:date="2016-10-29T14:12:00Z"/>
            </w:rPr>
          </w:rPrChange>
        </w:rPr>
        <w:pPrChange w:id="3348" w:author="Caree2" w:date="2016-10-30T11:25:00Z">
          <w:pPr>
            <w:pStyle w:val="StyleHeading114ptBoldUnderlineLeft"/>
          </w:pPr>
        </w:pPrChange>
      </w:pPr>
      <w:ins w:id="3349" w:author="Caree2" w:date="2016-10-29T14:12:00Z">
        <w:r w:rsidRPr="00536038">
          <w:rPr>
            <w:rPrChange w:id="3350" w:author="Caree2" w:date="2016-10-29T14:12:00Z">
              <w:rPr>
                <w:b w:val="0"/>
                <w:bCs w:val="0"/>
              </w:rPr>
            </w:rPrChange>
          </w:rPr>
          <w:t xml:space="preserve">    }</w:t>
        </w:r>
      </w:ins>
    </w:p>
    <w:p w:rsidR="00536038" w:rsidRPr="00536038" w:rsidRDefault="00536038">
      <w:pPr>
        <w:rPr>
          <w:ins w:id="3351" w:author="Caree2" w:date="2016-10-29T14:12:00Z"/>
          <w:rPrChange w:id="3352" w:author="Caree2" w:date="2016-10-29T14:12:00Z">
            <w:rPr>
              <w:ins w:id="3353" w:author="Caree2" w:date="2016-10-29T14:12:00Z"/>
            </w:rPr>
          </w:rPrChange>
        </w:rPr>
        <w:pPrChange w:id="3354" w:author="Caree2" w:date="2016-10-30T11:25:00Z">
          <w:pPr>
            <w:pStyle w:val="StyleHeading114ptBoldUnderlineLeft"/>
          </w:pPr>
        </w:pPrChange>
      </w:pPr>
    </w:p>
    <w:p w:rsidR="00536038" w:rsidRPr="00536038" w:rsidRDefault="00536038">
      <w:pPr>
        <w:rPr>
          <w:ins w:id="3355" w:author="Caree2" w:date="2016-10-29T14:12:00Z"/>
          <w:rPrChange w:id="3356" w:author="Caree2" w:date="2016-10-29T14:12:00Z">
            <w:rPr>
              <w:ins w:id="3357" w:author="Caree2" w:date="2016-10-29T14:12:00Z"/>
            </w:rPr>
          </w:rPrChange>
        </w:rPr>
        <w:pPrChange w:id="3358" w:author="Caree2" w:date="2016-10-30T11:25:00Z">
          <w:pPr>
            <w:pStyle w:val="StyleHeading114ptBoldUnderlineLeft"/>
          </w:pPr>
        </w:pPrChange>
      </w:pPr>
      <w:ins w:id="3359" w:author="Caree2" w:date="2016-10-29T14:12:00Z">
        <w:r w:rsidRPr="00536038">
          <w:rPr>
            <w:rPrChange w:id="3360" w:author="Caree2" w:date="2016-10-29T14:12:00Z">
              <w:rPr>
                <w:b w:val="0"/>
                <w:bCs w:val="0"/>
              </w:rPr>
            </w:rPrChange>
          </w:rPr>
          <w:t xml:space="preserve">    @Override</w:t>
        </w:r>
      </w:ins>
    </w:p>
    <w:p w:rsidR="00536038" w:rsidRPr="00536038" w:rsidRDefault="00536038">
      <w:pPr>
        <w:rPr>
          <w:ins w:id="3361" w:author="Caree2" w:date="2016-10-29T14:12:00Z"/>
          <w:rPrChange w:id="3362" w:author="Caree2" w:date="2016-10-29T14:12:00Z">
            <w:rPr>
              <w:ins w:id="3363" w:author="Caree2" w:date="2016-10-29T14:12:00Z"/>
            </w:rPr>
          </w:rPrChange>
        </w:rPr>
        <w:pPrChange w:id="3364" w:author="Caree2" w:date="2016-10-30T11:25:00Z">
          <w:pPr>
            <w:pStyle w:val="StyleHeading114ptBoldUnderlineLeft"/>
          </w:pPr>
        </w:pPrChange>
      </w:pPr>
      <w:ins w:id="3365" w:author="Caree2" w:date="2016-10-29T14:12:00Z">
        <w:r w:rsidRPr="00536038">
          <w:rPr>
            <w:rPrChange w:id="3366" w:author="Caree2" w:date="2016-10-29T14:12:00Z">
              <w:rPr>
                <w:b w:val="0"/>
                <w:bCs w:val="0"/>
              </w:rPr>
            </w:rPrChange>
          </w:rPr>
          <w:t xml:space="preserve">    public void setApplicationEventPublisher(ApplicationEventPublisher applicationEventPublisher) {</w:t>
        </w:r>
      </w:ins>
    </w:p>
    <w:p w:rsidR="00536038" w:rsidRPr="00536038" w:rsidRDefault="00536038">
      <w:pPr>
        <w:rPr>
          <w:ins w:id="3367" w:author="Caree2" w:date="2016-10-29T14:12:00Z"/>
          <w:rPrChange w:id="3368" w:author="Caree2" w:date="2016-10-29T14:12:00Z">
            <w:rPr>
              <w:ins w:id="3369" w:author="Caree2" w:date="2016-10-29T14:12:00Z"/>
            </w:rPr>
          </w:rPrChange>
        </w:rPr>
        <w:pPrChange w:id="3370" w:author="Caree2" w:date="2016-10-30T11:25:00Z">
          <w:pPr>
            <w:pStyle w:val="StyleHeading114ptBoldUnderlineLeft"/>
          </w:pPr>
        </w:pPrChange>
      </w:pPr>
      <w:ins w:id="3371" w:author="Caree2" w:date="2016-10-29T14:12:00Z">
        <w:r w:rsidRPr="00536038">
          <w:rPr>
            <w:rPrChange w:id="3372" w:author="Caree2" w:date="2016-10-29T14:12:00Z">
              <w:rPr>
                <w:b w:val="0"/>
                <w:bCs w:val="0"/>
              </w:rPr>
            </w:rPrChange>
          </w:rPr>
          <w:t xml:space="preserve">        this.eventPublisher = applicationEventPublisher;</w:t>
        </w:r>
      </w:ins>
    </w:p>
    <w:p w:rsidR="00536038" w:rsidRPr="00536038" w:rsidRDefault="00536038">
      <w:pPr>
        <w:rPr>
          <w:ins w:id="3373" w:author="Caree2" w:date="2016-10-29T14:12:00Z"/>
          <w:rPrChange w:id="3374" w:author="Caree2" w:date="2016-10-29T14:12:00Z">
            <w:rPr>
              <w:ins w:id="3375" w:author="Caree2" w:date="2016-10-29T14:12:00Z"/>
            </w:rPr>
          </w:rPrChange>
        </w:rPr>
        <w:pPrChange w:id="3376" w:author="Caree2" w:date="2016-10-30T11:25:00Z">
          <w:pPr>
            <w:pStyle w:val="StyleHeading114ptBoldUnderlineLeft"/>
          </w:pPr>
        </w:pPrChange>
      </w:pPr>
      <w:ins w:id="3377" w:author="Caree2" w:date="2016-10-29T14:12:00Z">
        <w:r w:rsidRPr="00536038">
          <w:rPr>
            <w:rPrChange w:id="3378" w:author="Caree2" w:date="2016-10-29T14:12:00Z">
              <w:rPr>
                <w:b w:val="0"/>
                <w:bCs w:val="0"/>
              </w:rPr>
            </w:rPrChange>
          </w:rPr>
          <w:lastRenderedPageBreak/>
          <w:t xml:space="preserve">    }</w:t>
        </w:r>
      </w:ins>
    </w:p>
    <w:p w:rsidR="00536038" w:rsidRPr="00536038" w:rsidRDefault="00536038">
      <w:pPr>
        <w:rPr>
          <w:ins w:id="3379" w:author="Caree2" w:date="2016-10-29T14:12:00Z"/>
          <w:rPrChange w:id="3380" w:author="Caree2" w:date="2016-10-29T14:12:00Z">
            <w:rPr>
              <w:ins w:id="3381" w:author="Caree2" w:date="2016-10-29T14:12:00Z"/>
            </w:rPr>
          </w:rPrChange>
        </w:rPr>
        <w:pPrChange w:id="3382" w:author="Caree2" w:date="2016-10-30T11:25:00Z">
          <w:pPr>
            <w:pStyle w:val="StyleHeading114ptBoldUnderlineLeft"/>
          </w:pPr>
        </w:pPrChange>
      </w:pPr>
    </w:p>
    <w:p w:rsidR="00536038" w:rsidRPr="00536038" w:rsidRDefault="00536038">
      <w:pPr>
        <w:rPr>
          <w:ins w:id="3383" w:author="Caree2" w:date="2016-10-29T14:12:00Z"/>
          <w:rPrChange w:id="3384" w:author="Caree2" w:date="2016-10-29T14:12:00Z">
            <w:rPr>
              <w:ins w:id="3385" w:author="Caree2" w:date="2016-10-29T14:12:00Z"/>
            </w:rPr>
          </w:rPrChange>
        </w:rPr>
        <w:pPrChange w:id="3386" w:author="Caree2" w:date="2016-10-30T11:25:00Z">
          <w:pPr>
            <w:pStyle w:val="StyleHeading114ptBoldUnderlineLeft"/>
          </w:pPr>
        </w:pPrChange>
      </w:pPr>
      <w:ins w:id="3387" w:author="Caree2" w:date="2016-10-29T14:12:00Z">
        <w:r w:rsidRPr="00536038">
          <w:rPr>
            <w:rPrChange w:id="3388" w:author="Caree2" w:date="2016-10-29T14:12:00Z">
              <w:rPr>
                <w:b w:val="0"/>
                <w:bCs w:val="0"/>
              </w:rPr>
            </w:rPrChange>
          </w:rPr>
          <w:t xml:space="preserve">    //todo: replace with exception mapping</w:t>
        </w:r>
      </w:ins>
    </w:p>
    <w:p w:rsidR="00536038" w:rsidRPr="00536038" w:rsidRDefault="00536038">
      <w:pPr>
        <w:rPr>
          <w:ins w:id="3389" w:author="Caree2" w:date="2016-10-29T14:12:00Z"/>
          <w:rPrChange w:id="3390" w:author="Caree2" w:date="2016-10-29T14:12:00Z">
            <w:rPr>
              <w:ins w:id="3391" w:author="Caree2" w:date="2016-10-29T14:12:00Z"/>
            </w:rPr>
          </w:rPrChange>
        </w:rPr>
        <w:pPrChange w:id="3392" w:author="Caree2" w:date="2016-10-30T11:25:00Z">
          <w:pPr>
            <w:pStyle w:val="StyleHeading114ptBoldUnderlineLeft"/>
          </w:pPr>
        </w:pPrChange>
      </w:pPr>
      <w:ins w:id="3393" w:author="Caree2" w:date="2016-10-29T14:12:00Z">
        <w:r w:rsidRPr="00536038">
          <w:rPr>
            <w:rPrChange w:id="3394" w:author="Caree2" w:date="2016-10-29T14:12:00Z">
              <w:rPr>
                <w:b w:val="0"/>
                <w:bCs w:val="0"/>
              </w:rPr>
            </w:rPrChange>
          </w:rPr>
          <w:t xml:space="preserve">    public static &lt;T&gt; T checkResourceFound(final T resource) {</w:t>
        </w:r>
      </w:ins>
    </w:p>
    <w:p w:rsidR="00536038" w:rsidRPr="00536038" w:rsidRDefault="00536038">
      <w:pPr>
        <w:rPr>
          <w:ins w:id="3395" w:author="Caree2" w:date="2016-10-29T14:12:00Z"/>
          <w:rPrChange w:id="3396" w:author="Caree2" w:date="2016-10-29T14:12:00Z">
            <w:rPr>
              <w:ins w:id="3397" w:author="Caree2" w:date="2016-10-29T14:12:00Z"/>
            </w:rPr>
          </w:rPrChange>
        </w:rPr>
        <w:pPrChange w:id="3398" w:author="Caree2" w:date="2016-10-30T11:25:00Z">
          <w:pPr>
            <w:pStyle w:val="StyleHeading114ptBoldUnderlineLeft"/>
          </w:pPr>
        </w:pPrChange>
      </w:pPr>
      <w:ins w:id="3399" w:author="Caree2" w:date="2016-10-29T14:12:00Z">
        <w:r w:rsidRPr="00536038">
          <w:rPr>
            <w:rPrChange w:id="3400" w:author="Caree2" w:date="2016-10-29T14:12:00Z">
              <w:rPr>
                <w:b w:val="0"/>
                <w:bCs w:val="0"/>
              </w:rPr>
            </w:rPrChange>
          </w:rPr>
          <w:t xml:space="preserve">        if (resource == null) {</w:t>
        </w:r>
      </w:ins>
    </w:p>
    <w:p w:rsidR="00536038" w:rsidRPr="00536038" w:rsidRDefault="00536038">
      <w:pPr>
        <w:rPr>
          <w:ins w:id="3401" w:author="Caree2" w:date="2016-10-29T14:12:00Z"/>
          <w:rPrChange w:id="3402" w:author="Caree2" w:date="2016-10-29T14:12:00Z">
            <w:rPr>
              <w:ins w:id="3403" w:author="Caree2" w:date="2016-10-29T14:12:00Z"/>
            </w:rPr>
          </w:rPrChange>
        </w:rPr>
        <w:pPrChange w:id="3404" w:author="Caree2" w:date="2016-10-30T11:25:00Z">
          <w:pPr>
            <w:pStyle w:val="StyleHeading114ptBoldUnderlineLeft"/>
          </w:pPr>
        </w:pPrChange>
      </w:pPr>
      <w:ins w:id="3405" w:author="Caree2" w:date="2016-10-29T14:12:00Z">
        <w:r w:rsidRPr="00536038">
          <w:rPr>
            <w:rPrChange w:id="3406" w:author="Caree2" w:date="2016-10-29T14:12:00Z">
              <w:rPr>
                <w:b w:val="0"/>
                <w:bCs w:val="0"/>
              </w:rPr>
            </w:rPrChange>
          </w:rPr>
          <w:t xml:space="preserve">            throw new HTTP404Exception("resource not found");</w:t>
        </w:r>
      </w:ins>
    </w:p>
    <w:p w:rsidR="00536038" w:rsidRPr="00536038" w:rsidRDefault="00536038">
      <w:pPr>
        <w:rPr>
          <w:ins w:id="3407" w:author="Caree2" w:date="2016-10-29T14:12:00Z"/>
          <w:rPrChange w:id="3408" w:author="Caree2" w:date="2016-10-29T14:12:00Z">
            <w:rPr>
              <w:ins w:id="3409" w:author="Caree2" w:date="2016-10-29T14:12:00Z"/>
            </w:rPr>
          </w:rPrChange>
        </w:rPr>
        <w:pPrChange w:id="3410" w:author="Caree2" w:date="2016-10-30T11:25:00Z">
          <w:pPr>
            <w:pStyle w:val="StyleHeading114ptBoldUnderlineLeft"/>
          </w:pPr>
        </w:pPrChange>
      </w:pPr>
      <w:ins w:id="3411" w:author="Caree2" w:date="2016-10-29T14:12:00Z">
        <w:r w:rsidRPr="00536038">
          <w:rPr>
            <w:rPrChange w:id="3412" w:author="Caree2" w:date="2016-10-29T14:12:00Z">
              <w:rPr>
                <w:b w:val="0"/>
                <w:bCs w:val="0"/>
              </w:rPr>
            </w:rPrChange>
          </w:rPr>
          <w:t xml:space="preserve">        }</w:t>
        </w:r>
      </w:ins>
    </w:p>
    <w:p w:rsidR="00536038" w:rsidRPr="00536038" w:rsidRDefault="00536038">
      <w:pPr>
        <w:rPr>
          <w:ins w:id="3413" w:author="Caree2" w:date="2016-10-29T14:12:00Z"/>
          <w:rPrChange w:id="3414" w:author="Caree2" w:date="2016-10-29T14:12:00Z">
            <w:rPr>
              <w:ins w:id="3415" w:author="Caree2" w:date="2016-10-29T14:12:00Z"/>
            </w:rPr>
          </w:rPrChange>
        </w:rPr>
        <w:pPrChange w:id="3416" w:author="Caree2" w:date="2016-10-30T11:25:00Z">
          <w:pPr>
            <w:pStyle w:val="StyleHeading114ptBoldUnderlineLeft"/>
          </w:pPr>
        </w:pPrChange>
      </w:pPr>
      <w:ins w:id="3417" w:author="Caree2" w:date="2016-10-29T14:12:00Z">
        <w:r w:rsidRPr="00536038">
          <w:rPr>
            <w:rPrChange w:id="3418" w:author="Caree2" w:date="2016-10-29T14:12:00Z">
              <w:rPr>
                <w:b w:val="0"/>
                <w:bCs w:val="0"/>
              </w:rPr>
            </w:rPrChange>
          </w:rPr>
          <w:t xml:space="preserve">        return resource;</w:t>
        </w:r>
      </w:ins>
    </w:p>
    <w:p w:rsidR="00536038" w:rsidRPr="00536038" w:rsidRDefault="00536038">
      <w:pPr>
        <w:rPr>
          <w:ins w:id="3419" w:author="Caree2" w:date="2016-10-29T14:12:00Z"/>
          <w:rPrChange w:id="3420" w:author="Caree2" w:date="2016-10-29T14:12:00Z">
            <w:rPr>
              <w:ins w:id="3421" w:author="Caree2" w:date="2016-10-29T14:12:00Z"/>
            </w:rPr>
          </w:rPrChange>
        </w:rPr>
        <w:pPrChange w:id="3422" w:author="Caree2" w:date="2016-10-30T11:25:00Z">
          <w:pPr>
            <w:pStyle w:val="StyleHeading114ptBoldUnderlineLeft"/>
          </w:pPr>
        </w:pPrChange>
      </w:pPr>
      <w:ins w:id="3423" w:author="Caree2" w:date="2016-10-29T14:12:00Z">
        <w:r w:rsidRPr="00536038">
          <w:rPr>
            <w:rPrChange w:id="3424" w:author="Caree2" w:date="2016-10-29T14:12:00Z">
              <w:rPr>
                <w:b w:val="0"/>
                <w:bCs w:val="0"/>
              </w:rPr>
            </w:rPrChange>
          </w:rPr>
          <w:t xml:space="preserve">    }</w:t>
        </w:r>
      </w:ins>
    </w:p>
    <w:p w:rsidR="00536038" w:rsidRPr="00536038" w:rsidRDefault="00536038">
      <w:pPr>
        <w:rPr>
          <w:ins w:id="3425" w:author="Caree2" w:date="2016-10-29T14:12:00Z"/>
          <w:rPrChange w:id="3426" w:author="Caree2" w:date="2016-10-29T14:12:00Z">
            <w:rPr>
              <w:ins w:id="3427" w:author="Caree2" w:date="2016-10-29T14:12:00Z"/>
            </w:rPr>
          </w:rPrChange>
        </w:rPr>
        <w:pPrChange w:id="3428" w:author="Caree2" w:date="2016-10-30T11:25:00Z">
          <w:pPr>
            <w:pStyle w:val="StyleHeading114ptBoldUnderlineLeft"/>
          </w:pPr>
        </w:pPrChange>
      </w:pPr>
    </w:p>
    <w:p w:rsidR="00536038" w:rsidRPr="00536038" w:rsidRDefault="00536038">
      <w:pPr>
        <w:rPr>
          <w:ins w:id="3429" w:author="Caree2" w:date="2016-10-29T14:11:00Z"/>
          <w:rPrChange w:id="3430" w:author="Caree2" w:date="2016-10-29T14:12:00Z">
            <w:rPr>
              <w:ins w:id="3431" w:author="Caree2" w:date="2016-10-29T14:11:00Z"/>
            </w:rPr>
          </w:rPrChange>
        </w:rPr>
        <w:pPrChange w:id="3432" w:author="Caree2" w:date="2016-10-30T11:25:00Z">
          <w:pPr>
            <w:pStyle w:val="StyleHeading114ptBoldUnderlineLeft"/>
          </w:pPr>
        </w:pPrChange>
      </w:pPr>
      <w:ins w:id="3433" w:author="Caree2" w:date="2016-10-29T14:12:00Z">
        <w:r w:rsidRPr="00536038">
          <w:rPr>
            <w:rPrChange w:id="3434" w:author="Caree2" w:date="2016-10-29T14:12:00Z">
              <w:rPr>
                <w:b w:val="0"/>
                <w:bCs w:val="0"/>
              </w:rPr>
            </w:rPrChange>
          </w:rPr>
          <w:t>}</w:t>
        </w:r>
      </w:ins>
    </w:p>
    <w:p w:rsidR="00682648" w:rsidRDefault="00682648">
      <w:pPr>
        <w:rPr>
          <w:ins w:id="3435" w:author="Caree2" w:date="2016-10-29T14:13:00Z"/>
        </w:rPr>
      </w:pPr>
      <w:ins w:id="3436" w:author="Caree2" w:date="2016-10-29T14:13:00Z">
        <w:r>
          <w:rPr>
            <w:b/>
            <w:bCs/>
          </w:rPr>
          <w:br w:type="page"/>
        </w:r>
      </w:ins>
    </w:p>
    <w:p w:rsidR="00682648" w:rsidRDefault="00682648" w:rsidP="00682648">
      <w:pPr>
        <w:pStyle w:val="StyleHeading114ptBoldUnderlineLeft"/>
        <w:rPr>
          <w:ins w:id="3437" w:author="Caree2" w:date="2016-10-29T14:13:00Z"/>
        </w:rPr>
      </w:pPr>
      <w:bookmarkStart w:id="3438" w:name="_Toc465593246"/>
      <w:ins w:id="3439" w:author="Caree2" w:date="2016-10-29T14:13:00Z">
        <w:r w:rsidRPr="00EA03DE">
          <w:lastRenderedPageBreak/>
          <w:t>1</w:t>
        </w:r>
        <w:r>
          <w:t>.</w:t>
        </w:r>
      </w:ins>
      <w:ins w:id="3440" w:author="Caree2" w:date="2016-11-05T11:25:00Z">
        <w:r w:rsidR="0006154B">
          <w:t>30</w:t>
        </w:r>
      </w:ins>
      <w:ins w:id="3441" w:author="Caree2" w:date="2016-10-29T14:13:00Z">
        <w:r>
          <w:t>–</w:t>
        </w:r>
        <w:r w:rsidRPr="00EA03DE">
          <w:t xml:space="preserve"> </w:t>
        </w:r>
        <w:r>
          <w:t xml:space="preserve">Generate </w:t>
        </w:r>
      </w:ins>
      <w:ins w:id="3442" w:author="Caree2" w:date="2016-11-05T11:27:00Z">
        <w:r w:rsidR="0006154B">
          <w:t>Abstract</w:t>
        </w:r>
      </w:ins>
      <w:ins w:id="3443" w:author="Caree2" w:date="2016-10-29T14:13:00Z">
        <w:r>
          <w:t xml:space="preserve">Controller class in the rest.api </w:t>
        </w:r>
        <w:r w:rsidRPr="00EA03DE">
          <w:t xml:space="preserve"> package</w:t>
        </w:r>
        <w:bookmarkEnd w:id="3438"/>
      </w:ins>
    </w:p>
    <w:p w:rsidR="00682648" w:rsidRDefault="00682648" w:rsidP="00682648">
      <w:pPr>
        <w:pStyle w:val="StyleHeading114ptBoldUnderlineLeft"/>
        <w:rPr>
          <w:ins w:id="3444" w:author="Caree2" w:date="2016-11-05T11:26:00Z"/>
        </w:rPr>
      </w:pPr>
    </w:p>
    <w:p w:rsidR="0006154B" w:rsidRPr="0006154B" w:rsidRDefault="0006154B" w:rsidP="0006154B">
      <w:pPr>
        <w:pStyle w:val="StyleHeading114ptBoldUnderlineLeft"/>
        <w:rPr>
          <w:ins w:id="3445" w:author="Caree2" w:date="2016-11-05T11:26:00Z"/>
          <w:rFonts w:ascii="Scala-Regular" w:hAnsi="Scala-Regular"/>
          <w:b w:val="0"/>
          <w:bCs w:val="0"/>
          <w:color w:val="auto"/>
          <w:sz w:val="24"/>
          <w:szCs w:val="24"/>
          <w:rPrChange w:id="3446" w:author="Caree2" w:date="2016-11-05T11:26:00Z">
            <w:rPr>
              <w:ins w:id="3447" w:author="Caree2" w:date="2016-11-05T11:26:00Z"/>
            </w:rPr>
          </w:rPrChange>
        </w:rPr>
      </w:pPr>
      <w:ins w:id="3448" w:author="Caree2" w:date="2016-11-05T11:26:00Z">
        <w:r w:rsidRPr="0006154B">
          <w:rPr>
            <w:rFonts w:ascii="Scala-Regular" w:hAnsi="Scala-Regular"/>
            <w:b w:val="0"/>
            <w:bCs w:val="0"/>
            <w:color w:val="auto"/>
            <w:sz w:val="24"/>
            <w:szCs w:val="24"/>
            <w:rPrChange w:id="3449" w:author="Caree2" w:date="2016-11-05T11:26:00Z">
              <w:rPr/>
            </w:rPrChange>
          </w:rPr>
          <w:t>package com.rollingstone.api.rest;</w:t>
        </w:r>
      </w:ins>
    </w:p>
    <w:p w:rsidR="0006154B" w:rsidRPr="0006154B" w:rsidRDefault="0006154B" w:rsidP="0006154B">
      <w:pPr>
        <w:pStyle w:val="StyleHeading114ptBoldUnderlineLeft"/>
        <w:rPr>
          <w:ins w:id="3450" w:author="Caree2" w:date="2016-11-05T11:26:00Z"/>
          <w:rFonts w:ascii="Scala-Regular" w:hAnsi="Scala-Regular"/>
          <w:b w:val="0"/>
          <w:bCs w:val="0"/>
          <w:color w:val="auto"/>
          <w:sz w:val="24"/>
          <w:szCs w:val="24"/>
          <w:rPrChange w:id="3451" w:author="Caree2" w:date="2016-11-05T11:26:00Z">
            <w:rPr>
              <w:ins w:id="3452" w:author="Caree2" w:date="2016-11-05T11:26:00Z"/>
            </w:rPr>
          </w:rPrChange>
        </w:rPr>
      </w:pPr>
    </w:p>
    <w:p w:rsidR="0006154B" w:rsidRPr="0006154B" w:rsidRDefault="0006154B" w:rsidP="0006154B">
      <w:pPr>
        <w:pStyle w:val="StyleHeading114ptBoldUnderlineLeft"/>
        <w:rPr>
          <w:ins w:id="3453" w:author="Caree2" w:date="2016-11-05T11:26:00Z"/>
          <w:rFonts w:ascii="Scala-Regular" w:hAnsi="Scala-Regular"/>
          <w:b w:val="0"/>
          <w:bCs w:val="0"/>
          <w:color w:val="auto"/>
          <w:sz w:val="24"/>
          <w:szCs w:val="24"/>
          <w:rPrChange w:id="3454" w:author="Caree2" w:date="2016-11-05T11:26:00Z">
            <w:rPr>
              <w:ins w:id="3455" w:author="Caree2" w:date="2016-11-05T11:26:00Z"/>
            </w:rPr>
          </w:rPrChange>
        </w:rPr>
      </w:pPr>
      <w:ins w:id="3456" w:author="Caree2" w:date="2016-11-05T11:26:00Z">
        <w:r w:rsidRPr="0006154B">
          <w:rPr>
            <w:rFonts w:ascii="Scala-Regular" w:hAnsi="Scala-Regular"/>
            <w:b w:val="0"/>
            <w:bCs w:val="0"/>
            <w:color w:val="auto"/>
            <w:sz w:val="24"/>
            <w:szCs w:val="24"/>
            <w:rPrChange w:id="3457" w:author="Caree2" w:date="2016-11-05T11:26:00Z">
              <w:rPr/>
            </w:rPrChange>
          </w:rPr>
          <w:t>import javax.servlet.http.HttpServletResponse;</w:t>
        </w:r>
      </w:ins>
    </w:p>
    <w:p w:rsidR="0006154B" w:rsidRPr="0006154B" w:rsidRDefault="0006154B" w:rsidP="0006154B">
      <w:pPr>
        <w:pStyle w:val="StyleHeading114ptBoldUnderlineLeft"/>
        <w:rPr>
          <w:ins w:id="3458" w:author="Caree2" w:date="2016-11-05T11:26:00Z"/>
          <w:rFonts w:ascii="Scala-Regular" w:hAnsi="Scala-Regular"/>
          <w:b w:val="0"/>
          <w:bCs w:val="0"/>
          <w:color w:val="auto"/>
          <w:sz w:val="24"/>
          <w:szCs w:val="24"/>
          <w:rPrChange w:id="3459" w:author="Caree2" w:date="2016-11-05T11:26:00Z">
            <w:rPr>
              <w:ins w:id="3460" w:author="Caree2" w:date="2016-11-05T11:26:00Z"/>
            </w:rPr>
          </w:rPrChange>
        </w:rPr>
      </w:pPr>
    </w:p>
    <w:p w:rsidR="0006154B" w:rsidRPr="0006154B" w:rsidRDefault="0006154B" w:rsidP="0006154B">
      <w:pPr>
        <w:pStyle w:val="StyleHeading114ptBoldUnderlineLeft"/>
        <w:rPr>
          <w:ins w:id="3461" w:author="Caree2" w:date="2016-11-05T11:26:00Z"/>
          <w:rFonts w:ascii="Scala-Regular" w:hAnsi="Scala-Regular"/>
          <w:b w:val="0"/>
          <w:bCs w:val="0"/>
          <w:color w:val="auto"/>
          <w:sz w:val="24"/>
          <w:szCs w:val="24"/>
          <w:rPrChange w:id="3462" w:author="Caree2" w:date="2016-11-05T11:26:00Z">
            <w:rPr>
              <w:ins w:id="3463" w:author="Caree2" w:date="2016-11-05T11:26:00Z"/>
            </w:rPr>
          </w:rPrChange>
        </w:rPr>
      </w:pPr>
      <w:ins w:id="3464" w:author="Caree2" w:date="2016-11-05T11:26:00Z">
        <w:r w:rsidRPr="0006154B">
          <w:rPr>
            <w:rFonts w:ascii="Scala-Regular" w:hAnsi="Scala-Regular"/>
            <w:b w:val="0"/>
            <w:bCs w:val="0"/>
            <w:color w:val="auto"/>
            <w:sz w:val="24"/>
            <w:szCs w:val="24"/>
            <w:rPrChange w:id="3465" w:author="Caree2" w:date="2016-11-05T11:26:00Z">
              <w:rPr/>
            </w:rPrChange>
          </w:rPr>
          <w:t>import org.slf4j.Logger;</w:t>
        </w:r>
      </w:ins>
    </w:p>
    <w:p w:rsidR="0006154B" w:rsidRPr="0006154B" w:rsidRDefault="0006154B" w:rsidP="0006154B">
      <w:pPr>
        <w:pStyle w:val="StyleHeading114ptBoldUnderlineLeft"/>
        <w:rPr>
          <w:ins w:id="3466" w:author="Caree2" w:date="2016-11-05T11:26:00Z"/>
          <w:rFonts w:ascii="Scala-Regular" w:hAnsi="Scala-Regular"/>
          <w:b w:val="0"/>
          <w:bCs w:val="0"/>
          <w:color w:val="auto"/>
          <w:sz w:val="24"/>
          <w:szCs w:val="24"/>
          <w:rPrChange w:id="3467" w:author="Caree2" w:date="2016-11-05T11:26:00Z">
            <w:rPr>
              <w:ins w:id="3468" w:author="Caree2" w:date="2016-11-05T11:26:00Z"/>
            </w:rPr>
          </w:rPrChange>
        </w:rPr>
      </w:pPr>
      <w:ins w:id="3469" w:author="Caree2" w:date="2016-11-05T11:26:00Z">
        <w:r w:rsidRPr="0006154B">
          <w:rPr>
            <w:rFonts w:ascii="Scala-Regular" w:hAnsi="Scala-Regular"/>
            <w:b w:val="0"/>
            <w:bCs w:val="0"/>
            <w:color w:val="auto"/>
            <w:sz w:val="24"/>
            <w:szCs w:val="24"/>
            <w:rPrChange w:id="3470" w:author="Caree2" w:date="2016-11-05T11:26:00Z">
              <w:rPr/>
            </w:rPrChange>
          </w:rPr>
          <w:t>import org.slf4j.LoggerFactory;</w:t>
        </w:r>
      </w:ins>
    </w:p>
    <w:p w:rsidR="0006154B" w:rsidRPr="0006154B" w:rsidRDefault="0006154B" w:rsidP="0006154B">
      <w:pPr>
        <w:pStyle w:val="StyleHeading114ptBoldUnderlineLeft"/>
        <w:rPr>
          <w:ins w:id="3471" w:author="Caree2" w:date="2016-11-05T11:26:00Z"/>
          <w:rFonts w:ascii="Scala-Regular" w:hAnsi="Scala-Regular"/>
          <w:b w:val="0"/>
          <w:bCs w:val="0"/>
          <w:color w:val="auto"/>
          <w:sz w:val="24"/>
          <w:szCs w:val="24"/>
          <w:rPrChange w:id="3472" w:author="Caree2" w:date="2016-11-05T11:26:00Z">
            <w:rPr>
              <w:ins w:id="3473" w:author="Caree2" w:date="2016-11-05T11:26:00Z"/>
            </w:rPr>
          </w:rPrChange>
        </w:rPr>
      </w:pPr>
      <w:ins w:id="3474" w:author="Caree2" w:date="2016-11-05T11:26:00Z">
        <w:r w:rsidRPr="0006154B">
          <w:rPr>
            <w:rFonts w:ascii="Scala-Regular" w:hAnsi="Scala-Regular"/>
            <w:b w:val="0"/>
            <w:bCs w:val="0"/>
            <w:color w:val="auto"/>
            <w:sz w:val="24"/>
            <w:szCs w:val="24"/>
            <w:rPrChange w:id="3475" w:author="Caree2" w:date="2016-11-05T11:26:00Z">
              <w:rPr/>
            </w:rPrChange>
          </w:rPr>
          <w:t>import org.springframework.context.ApplicationEventPublisher;</w:t>
        </w:r>
      </w:ins>
    </w:p>
    <w:p w:rsidR="0006154B" w:rsidRPr="0006154B" w:rsidRDefault="0006154B" w:rsidP="0006154B">
      <w:pPr>
        <w:pStyle w:val="StyleHeading114ptBoldUnderlineLeft"/>
        <w:rPr>
          <w:ins w:id="3476" w:author="Caree2" w:date="2016-11-05T11:26:00Z"/>
          <w:rFonts w:ascii="Scala-Regular" w:hAnsi="Scala-Regular"/>
          <w:b w:val="0"/>
          <w:bCs w:val="0"/>
          <w:color w:val="auto"/>
          <w:sz w:val="24"/>
          <w:szCs w:val="24"/>
          <w:rPrChange w:id="3477" w:author="Caree2" w:date="2016-11-05T11:26:00Z">
            <w:rPr>
              <w:ins w:id="3478" w:author="Caree2" w:date="2016-11-05T11:26:00Z"/>
            </w:rPr>
          </w:rPrChange>
        </w:rPr>
      </w:pPr>
      <w:ins w:id="3479" w:author="Caree2" w:date="2016-11-05T11:26:00Z">
        <w:r w:rsidRPr="0006154B">
          <w:rPr>
            <w:rFonts w:ascii="Scala-Regular" w:hAnsi="Scala-Regular"/>
            <w:b w:val="0"/>
            <w:bCs w:val="0"/>
            <w:color w:val="auto"/>
            <w:sz w:val="24"/>
            <w:szCs w:val="24"/>
            <w:rPrChange w:id="3480" w:author="Caree2" w:date="2016-11-05T11:26:00Z">
              <w:rPr/>
            </w:rPrChange>
          </w:rPr>
          <w:t>import org.springframework.context.ApplicationEventPublisherAware;</w:t>
        </w:r>
      </w:ins>
    </w:p>
    <w:p w:rsidR="0006154B" w:rsidRPr="0006154B" w:rsidRDefault="0006154B" w:rsidP="0006154B">
      <w:pPr>
        <w:pStyle w:val="StyleHeading114ptBoldUnderlineLeft"/>
        <w:rPr>
          <w:ins w:id="3481" w:author="Caree2" w:date="2016-11-05T11:26:00Z"/>
          <w:rFonts w:ascii="Scala-Regular" w:hAnsi="Scala-Regular"/>
          <w:b w:val="0"/>
          <w:bCs w:val="0"/>
          <w:color w:val="auto"/>
          <w:sz w:val="24"/>
          <w:szCs w:val="24"/>
          <w:rPrChange w:id="3482" w:author="Caree2" w:date="2016-11-05T11:26:00Z">
            <w:rPr>
              <w:ins w:id="3483" w:author="Caree2" w:date="2016-11-05T11:26:00Z"/>
            </w:rPr>
          </w:rPrChange>
        </w:rPr>
      </w:pPr>
      <w:ins w:id="3484" w:author="Caree2" w:date="2016-11-05T11:26:00Z">
        <w:r w:rsidRPr="0006154B">
          <w:rPr>
            <w:rFonts w:ascii="Scala-Regular" w:hAnsi="Scala-Regular"/>
            <w:b w:val="0"/>
            <w:bCs w:val="0"/>
            <w:color w:val="auto"/>
            <w:sz w:val="24"/>
            <w:szCs w:val="24"/>
            <w:rPrChange w:id="3485" w:author="Caree2" w:date="2016-11-05T11:26:00Z">
              <w:rPr/>
            </w:rPrChange>
          </w:rPr>
          <w:t>import org.springframework.http.HttpStatus;</w:t>
        </w:r>
      </w:ins>
    </w:p>
    <w:p w:rsidR="0006154B" w:rsidRPr="0006154B" w:rsidRDefault="0006154B" w:rsidP="0006154B">
      <w:pPr>
        <w:pStyle w:val="StyleHeading114ptBoldUnderlineLeft"/>
        <w:rPr>
          <w:ins w:id="3486" w:author="Caree2" w:date="2016-11-05T11:26:00Z"/>
          <w:rFonts w:ascii="Scala-Regular" w:hAnsi="Scala-Regular"/>
          <w:b w:val="0"/>
          <w:bCs w:val="0"/>
          <w:color w:val="auto"/>
          <w:sz w:val="24"/>
          <w:szCs w:val="24"/>
          <w:rPrChange w:id="3487" w:author="Caree2" w:date="2016-11-05T11:26:00Z">
            <w:rPr>
              <w:ins w:id="3488" w:author="Caree2" w:date="2016-11-05T11:26:00Z"/>
            </w:rPr>
          </w:rPrChange>
        </w:rPr>
      </w:pPr>
      <w:ins w:id="3489" w:author="Caree2" w:date="2016-11-05T11:26:00Z">
        <w:r w:rsidRPr="0006154B">
          <w:rPr>
            <w:rFonts w:ascii="Scala-Regular" w:hAnsi="Scala-Regular"/>
            <w:b w:val="0"/>
            <w:bCs w:val="0"/>
            <w:color w:val="auto"/>
            <w:sz w:val="24"/>
            <w:szCs w:val="24"/>
            <w:rPrChange w:id="3490" w:author="Caree2" w:date="2016-11-05T11:26:00Z">
              <w:rPr/>
            </w:rPrChange>
          </w:rPr>
          <w:t>import org.springframework.web.bind.annotation.ExceptionHandler;</w:t>
        </w:r>
      </w:ins>
    </w:p>
    <w:p w:rsidR="0006154B" w:rsidRPr="0006154B" w:rsidRDefault="0006154B" w:rsidP="0006154B">
      <w:pPr>
        <w:pStyle w:val="StyleHeading114ptBoldUnderlineLeft"/>
        <w:rPr>
          <w:ins w:id="3491" w:author="Caree2" w:date="2016-11-05T11:26:00Z"/>
          <w:rFonts w:ascii="Scala-Regular" w:hAnsi="Scala-Regular"/>
          <w:b w:val="0"/>
          <w:bCs w:val="0"/>
          <w:color w:val="auto"/>
          <w:sz w:val="24"/>
          <w:szCs w:val="24"/>
          <w:rPrChange w:id="3492" w:author="Caree2" w:date="2016-11-05T11:26:00Z">
            <w:rPr>
              <w:ins w:id="3493" w:author="Caree2" w:date="2016-11-05T11:26:00Z"/>
            </w:rPr>
          </w:rPrChange>
        </w:rPr>
      </w:pPr>
      <w:ins w:id="3494" w:author="Caree2" w:date="2016-11-05T11:26:00Z">
        <w:r w:rsidRPr="0006154B">
          <w:rPr>
            <w:rFonts w:ascii="Scala-Regular" w:hAnsi="Scala-Regular"/>
            <w:b w:val="0"/>
            <w:bCs w:val="0"/>
            <w:color w:val="auto"/>
            <w:sz w:val="24"/>
            <w:szCs w:val="24"/>
            <w:rPrChange w:id="3495" w:author="Caree2" w:date="2016-11-05T11:26:00Z">
              <w:rPr/>
            </w:rPrChange>
          </w:rPr>
          <w:t>import org.springframework.web.bind.annotation.ResponseBody;</w:t>
        </w:r>
      </w:ins>
    </w:p>
    <w:p w:rsidR="0006154B" w:rsidRPr="0006154B" w:rsidRDefault="0006154B" w:rsidP="0006154B">
      <w:pPr>
        <w:pStyle w:val="StyleHeading114ptBoldUnderlineLeft"/>
        <w:rPr>
          <w:ins w:id="3496" w:author="Caree2" w:date="2016-11-05T11:26:00Z"/>
          <w:rFonts w:ascii="Scala-Regular" w:hAnsi="Scala-Regular"/>
          <w:b w:val="0"/>
          <w:bCs w:val="0"/>
          <w:color w:val="auto"/>
          <w:sz w:val="24"/>
          <w:szCs w:val="24"/>
          <w:rPrChange w:id="3497" w:author="Caree2" w:date="2016-11-05T11:26:00Z">
            <w:rPr>
              <w:ins w:id="3498" w:author="Caree2" w:date="2016-11-05T11:26:00Z"/>
            </w:rPr>
          </w:rPrChange>
        </w:rPr>
      </w:pPr>
      <w:ins w:id="3499" w:author="Caree2" w:date="2016-11-05T11:26:00Z">
        <w:r w:rsidRPr="0006154B">
          <w:rPr>
            <w:rFonts w:ascii="Scala-Regular" w:hAnsi="Scala-Regular"/>
            <w:b w:val="0"/>
            <w:bCs w:val="0"/>
            <w:color w:val="auto"/>
            <w:sz w:val="24"/>
            <w:szCs w:val="24"/>
            <w:rPrChange w:id="3500" w:author="Caree2" w:date="2016-11-05T11:26:00Z">
              <w:rPr/>
            </w:rPrChange>
          </w:rPr>
          <w:t>import org.springframework.web.bind.annotation.ResponseStatus;</w:t>
        </w:r>
      </w:ins>
    </w:p>
    <w:p w:rsidR="0006154B" w:rsidRPr="0006154B" w:rsidRDefault="0006154B" w:rsidP="0006154B">
      <w:pPr>
        <w:pStyle w:val="StyleHeading114ptBoldUnderlineLeft"/>
        <w:rPr>
          <w:ins w:id="3501" w:author="Caree2" w:date="2016-11-05T11:26:00Z"/>
          <w:rFonts w:ascii="Scala-Regular" w:hAnsi="Scala-Regular"/>
          <w:b w:val="0"/>
          <w:bCs w:val="0"/>
          <w:color w:val="auto"/>
          <w:sz w:val="24"/>
          <w:szCs w:val="24"/>
          <w:rPrChange w:id="3502" w:author="Caree2" w:date="2016-11-05T11:26:00Z">
            <w:rPr>
              <w:ins w:id="3503" w:author="Caree2" w:date="2016-11-05T11:26:00Z"/>
            </w:rPr>
          </w:rPrChange>
        </w:rPr>
      </w:pPr>
      <w:ins w:id="3504" w:author="Caree2" w:date="2016-11-05T11:26:00Z">
        <w:r w:rsidRPr="0006154B">
          <w:rPr>
            <w:rFonts w:ascii="Scala-Regular" w:hAnsi="Scala-Regular"/>
            <w:b w:val="0"/>
            <w:bCs w:val="0"/>
            <w:color w:val="auto"/>
            <w:sz w:val="24"/>
            <w:szCs w:val="24"/>
            <w:rPrChange w:id="3505" w:author="Caree2" w:date="2016-11-05T11:26:00Z">
              <w:rPr/>
            </w:rPrChange>
          </w:rPr>
          <w:t>import org.springframework.web.context.request.WebRequest;</w:t>
        </w:r>
      </w:ins>
    </w:p>
    <w:p w:rsidR="0006154B" w:rsidRPr="0006154B" w:rsidRDefault="0006154B" w:rsidP="0006154B">
      <w:pPr>
        <w:pStyle w:val="StyleHeading114ptBoldUnderlineLeft"/>
        <w:rPr>
          <w:ins w:id="3506" w:author="Caree2" w:date="2016-11-05T11:26:00Z"/>
          <w:rFonts w:ascii="Scala-Regular" w:hAnsi="Scala-Regular"/>
          <w:b w:val="0"/>
          <w:bCs w:val="0"/>
          <w:color w:val="auto"/>
          <w:sz w:val="24"/>
          <w:szCs w:val="24"/>
          <w:rPrChange w:id="3507" w:author="Caree2" w:date="2016-11-05T11:26:00Z">
            <w:rPr>
              <w:ins w:id="3508" w:author="Caree2" w:date="2016-11-05T11:26:00Z"/>
            </w:rPr>
          </w:rPrChange>
        </w:rPr>
      </w:pPr>
    </w:p>
    <w:p w:rsidR="0006154B" w:rsidRPr="0006154B" w:rsidRDefault="0006154B" w:rsidP="0006154B">
      <w:pPr>
        <w:pStyle w:val="StyleHeading114ptBoldUnderlineLeft"/>
        <w:rPr>
          <w:ins w:id="3509" w:author="Caree2" w:date="2016-11-05T11:26:00Z"/>
          <w:rFonts w:ascii="Scala-Regular" w:hAnsi="Scala-Regular"/>
          <w:b w:val="0"/>
          <w:bCs w:val="0"/>
          <w:color w:val="auto"/>
          <w:sz w:val="24"/>
          <w:szCs w:val="24"/>
          <w:rPrChange w:id="3510" w:author="Caree2" w:date="2016-11-05T11:26:00Z">
            <w:rPr>
              <w:ins w:id="3511" w:author="Caree2" w:date="2016-11-05T11:26:00Z"/>
            </w:rPr>
          </w:rPrChange>
        </w:rPr>
      </w:pPr>
      <w:ins w:id="3512" w:author="Caree2" w:date="2016-11-05T11:26:00Z">
        <w:r w:rsidRPr="0006154B">
          <w:rPr>
            <w:rFonts w:ascii="Scala-Regular" w:hAnsi="Scala-Regular"/>
            <w:b w:val="0"/>
            <w:bCs w:val="0"/>
            <w:color w:val="auto"/>
            <w:sz w:val="24"/>
            <w:szCs w:val="24"/>
            <w:rPrChange w:id="3513" w:author="Caree2" w:date="2016-11-05T11:26:00Z">
              <w:rPr/>
            </w:rPrChange>
          </w:rPr>
          <w:t>import com.rollingstone.domain.RestAPIExceptionInfo;</w:t>
        </w:r>
      </w:ins>
    </w:p>
    <w:p w:rsidR="0006154B" w:rsidRPr="0006154B" w:rsidRDefault="0006154B" w:rsidP="0006154B">
      <w:pPr>
        <w:pStyle w:val="StyleHeading114ptBoldUnderlineLeft"/>
        <w:rPr>
          <w:ins w:id="3514" w:author="Caree2" w:date="2016-11-05T11:26:00Z"/>
          <w:rFonts w:ascii="Scala-Regular" w:hAnsi="Scala-Regular"/>
          <w:b w:val="0"/>
          <w:bCs w:val="0"/>
          <w:color w:val="auto"/>
          <w:sz w:val="24"/>
          <w:szCs w:val="24"/>
          <w:rPrChange w:id="3515" w:author="Caree2" w:date="2016-11-05T11:26:00Z">
            <w:rPr>
              <w:ins w:id="3516" w:author="Caree2" w:date="2016-11-05T11:26:00Z"/>
            </w:rPr>
          </w:rPrChange>
        </w:rPr>
      </w:pPr>
      <w:ins w:id="3517" w:author="Caree2" w:date="2016-11-05T11:26:00Z">
        <w:r w:rsidRPr="0006154B">
          <w:rPr>
            <w:rFonts w:ascii="Scala-Regular" w:hAnsi="Scala-Regular"/>
            <w:b w:val="0"/>
            <w:bCs w:val="0"/>
            <w:color w:val="auto"/>
            <w:sz w:val="24"/>
            <w:szCs w:val="24"/>
            <w:rPrChange w:id="3518" w:author="Caree2" w:date="2016-11-05T11:26:00Z">
              <w:rPr/>
            </w:rPrChange>
          </w:rPr>
          <w:t>import com.rollingstone.exception.HTTP400Exception;</w:t>
        </w:r>
      </w:ins>
    </w:p>
    <w:p w:rsidR="0006154B" w:rsidRPr="0006154B" w:rsidRDefault="0006154B" w:rsidP="0006154B">
      <w:pPr>
        <w:pStyle w:val="StyleHeading114ptBoldUnderlineLeft"/>
        <w:rPr>
          <w:ins w:id="3519" w:author="Caree2" w:date="2016-11-05T11:26:00Z"/>
          <w:rFonts w:ascii="Scala-Regular" w:hAnsi="Scala-Regular"/>
          <w:b w:val="0"/>
          <w:bCs w:val="0"/>
          <w:color w:val="auto"/>
          <w:sz w:val="24"/>
          <w:szCs w:val="24"/>
          <w:rPrChange w:id="3520" w:author="Caree2" w:date="2016-11-05T11:26:00Z">
            <w:rPr>
              <w:ins w:id="3521" w:author="Caree2" w:date="2016-11-05T11:26:00Z"/>
            </w:rPr>
          </w:rPrChange>
        </w:rPr>
      </w:pPr>
      <w:ins w:id="3522" w:author="Caree2" w:date="2016-11-05T11:26:00Z">
        <w:r w:rsidRPr="0006154B">
          <w:rPr>
            <w:rFonts w:ascii="Scala-Regular" w:hAnsi="Scala-Regular"/>
            <w:b w:val="0"/>
            <w:bCs w:val="0"/>
            <w:color w:val="auto"/>
            <w:sz w:val="24"/>
            <w:szCs w:val="24"/>
            <w:rPrChange w:id="3523" w:author="Caree2" w:date="2016-11-05T11:26:00Z">
              <w:rPr/>
            </w:rPrChange>
          </w:rPr>
          <w:t>import com.rollingstone.exception.HTTP404Exception;</w:t>
        </w:r>
      </w:ins>
    </w:p>
    <w:p w:rsidR="0006154B" w:rsidRPr="0006154B" w:rsidRDefault="0006154B" w:rsidP="0006154B">
      <w:pPr>
        <w:pStyle w:val="StyleHeading114ptBoldUnderlineLeft"/>
        <w:rPr>
          <w:ins w:id="3524" w:author="Caree2" w:date="2016-11-05T11:26:00Z"/>
          <w:rFonts w:ascii="Scala-Regular" w:hAnsi="Scala-Regular"/>
          <w:b w:val="0"/>
          <w:bCs w:val="0"/>
          <w:color w:val="auto"/>
          <w:sz w:val="24"/>
          <w:szCs w:val="24"/>
          <w:rPrChange w:id="3525" w:author="Caree2" w:date="2016-11-05T11:26:00Z">
            <w:rPr>
              <w:ins w:id="3526" w:author="Caree2" w:date="2016-11-05T11:26:00Z"/>
            </w:rPr>
          </w:rPrChange>
        </w:rPr>
      </w:pPr>
    </w:p>
    <w:p w:rsidR="0006154B" w:rsidRPr="0006154B" w:rsidRDefault="0006154B" w:rsidP="0006154B">
      <w:pPr>
        <w:pStyle w:val="StyleHeading114ptBoldUnderlineLeft"/>
        <w:rPr>
          <w:ins w:id="3527" w:author="Caree2" w:date="2016-11-05T11:26:00Z"/>
          <w:rFonts w:ascii="Scala-Regular" w:hAnsi="Scala-Regular"/>
          <w:b w:val="0"/>
          <w:bCs w:val="0"/>
          <w:color w:val="auto"/>
          <w:sz w:val="24"/>
          <w:szCs w:val="24"/>
          <w:rPrChange w:id="3528" w:author="Caree2" w:date="2016-11-05T11:26:00Z">
            <w:rPr>
              <w:ins w:id="3529" w:author="Caree2" w:date="2016-11-05T11:26:00Z"/>
            </w:rPr>
          </w:rPrChange>
        </w:rPr>
      </w:pPr>
      <w:ins w:id="3530" w:author="Caree2" w:date="2016-11-05T11:26:00Z">
        <w:r w:rsidRPr="0006154B">
          <w:rPr>
            <w:rFonts w:ascii="Scala-Regular" w:hAnsi="Scala-Regular"/>
            <w:b w:val="0"/>
            <w:bCs w:val="0"/>
            <w:color w:val="auto"/>
            <w:sz w:val="24"/>
            <w:szCs w:val="24"/>
            <w:rPrChange w:id="3531" w:author="Caree2" w:date="2016-11-05T11:26:00Z">
              <w:rPr/>
            </w:rPrChange>
          </w:rPr>
          <w:t>/**</w:t>
        </w:r>
      </w:ins>
    </w:p>
    <w:p w:rsidR="0006154B" w:rsidRPr="0006154B" w:rsidRDefault="0006154B" w:rsidP="0006154B">
      <w:pPr>
        <w:pStyle w:val="StyleHeading114ptBoldUnderlineLeft"/>
        <w:rPr>
          <w:ins w:id="3532" w:author="Caree2" w:date="2016-11-05T11:26:00Z"/>
          <w:rFonts w:ascii="Scala-Regular" w:hAnsi="Scala-Regular"/>
          <w:b w:val="0"/>
          <w:bCs w:val="0"/>
          <w:color w:val="auto"/>
          <w:sz w:val="24"/>
          <w:szCs w:val="24"/>
          <w:rPrChange w:id="3533" w:author="Caree2" w:date="2016-11-05T11:26:00Z">
            <w:rPr>
              <w:ins w:id="3534" w:author="Caree2" w:date="2016-11-05T11:26:00Z"/>
            </w:rPr>
          </w:rPrChange>
        </w:rPr>
      </w:pPr>
      <w:ins w:id="3535" w:author="Caree2" w:date="2016-11-05T11:26:00Z">
        <w:r w:rsidRPr="0006154B">
          <w:rPr>
            <w:rFonts w:ascii="Scala-Regular" w:hAnsi="Scala-Regular"/>
            <w:b w:val="0"/>
            <w:bCs w:val="0"/>
            <w:color w:val="auto"/>
            <w:sz w:val="24"/>
            <w:szCs w:val="24"/>
            <w:rPrChange w:id="3536" w:author="Caree2" w:date="2016-11-05T11:26:00Z">
              <w:rPr/>
            </w:rPrChange>
          </w:rPr>
          <w:t xml:space="preserve"> * This class is meant to be the backbone of all other REst controllers. It contains common functionality such as exception handling etc.</w:t>
        </w:r>
      </w:ins>
    </w:p>
    <w:p w:rsidR="0006154B" w:rsidRPr="0006154B" w:rsidRDefault="0006154B" w:rsidP="0006154B">
      <w:pPr>
        <w:pStyle w:val="StyleHeading114ptBoldUnderlineLeft"/>
        <w:rPr>
          <w:ins w:id="3537" w:author="Caree2" w:date="2016-11-05T11:26:00Z"/>
          <w:rFonts w:ascii="Scala-Regular" w:hAnsi="Scala-Regular"/>
          <w:b w:val="0"/>
          <w:bCs w:val="0"/>
          <w:color w:val="auto"/>
          <w:sz w:val="24"/>
          <w:szCs w:val="24"/>
          <w:rPrChange w:id="3538" w:author="Caree2" w:date="2016-11-05T11:26:00Z">
            <w:rPr>
              <w:ins w:id="3539" w:author="Caree2" w:date="2016-11-05T11:26:00Z"/>
            </w:rPr>
          </w:rPrChange>
        </w:rPr>
      </w:pPr>
      <w:ins w:id="3540" w:author="Caree2" w:date="2016-11-05T11:26:00Z">
        <w:r w:rsidRPr="0006154B">
          <w:rPr>
            <w:rFonts w:ascii="Scala-Regular" w:hAnsi="Scala-Regular"/>
            <w:b w:val="0"/>
            <w:bCs w:val="0"/>
            <w:color w:val="auto"/>
            <w:sz w:val="24"/>
            <w:szCs w:val="24"/>
            <w:rPrChange w:id="3541" w:author="Caree2" w:date="2016-11-05T11:26:00Z">
              <w:rPr/>
            </w:rPrChange>
          </w:rPr>
          <w:t xml:space="preserve"> */</w:t>
        </w:r>
      </w:ins>
    </w:p>
    <w:p w:rsidR="0006154B" w:rsidRPr="0006154B" w:rsidRDefault="0006154B" w:rsidP="0006154B">
      <w:pPr>
        <w:pStyle w:val="StyleHeading114ptBoldUnderlineLeft"/>
        <w:rPr>
          <w:ins w:id="3542" w:author="Caree2" w:date="2016-11-05T11:26:00Z"/>
          <w:rFonts w:ascii="Scala-Regular" w:hAnsi="Scala-Regular"/>
          <w:b w:val="0"/>
          <w:bCs w:val="0"/>
          <w:color w:val="auto"/>
          <w:sz w:val="24"/>
          <w:szCs w:val="24"/>
          <w:rPrChange w:id="3543" w:author="Caree2" w:date="2016-11-05T11:26:00Z">
            <w:rPr>
              <w:ins w:id="3544" w:author="Caree2" w:date="2016-11-05T11:26:00Z"/>
            </w:rPr>
          </w:rPrChange>
        </w:rPr>
      </w:pPr>
      <w:ins w:id="3545" w:author="Caree2" w:date="2016-11-05T11:26:00Z">
        <w:r w:rsidRPr="0006154B">
          <w:rPr>
            <w:rFonts w:ascii="Scala-Regular" w:hAnsi="Scala-Regular"/>
            <w:b w:val="0"/>
            <w:bCs w:val="0"/>
            <w:color w:val="auto"/>
            <w:sz w:val="24"/>
            <w:szCs w:val="24"/>
            <w:rPrChange w:id="3546" w:author="Caree2" w:date="2016-11-05T11:26:00Z">
              <w:rPr/>
            </w:rPrChange>
          </w:rPr>
          <w:t>//@ControllerAdvice?</w:t>
        </w:r>
      </w:ins>
    </w:p>
    <w:p w:rsidR="0006154B" w:rsidRPr="0006154B" w:rsidRDefault="0006154B" w:rsidP="0006154B">
      <w:pPr>
        <w:pStyle w:val="StyleHeading114ptBoldUnderlineLeft"/>
        <w:rPr>
          <w:ins w:id="3547" w:author="Caree2" w:date="2016-11-05T11:26:00Z"/>
          <w:rFonts w:ascii="Scala-Regular" w:hAnsi="Scala-Regular"/>
          <w:b w:val="0"/>
          <w:bCs w:val="0"/>
          <w:color w:val="auto"/>
          <w:sz w:val="24"/>
          <w:szCs w:val="24"/>
          <w:rPrChange w:id="3548" w:author="Caree2" w:date="2016-11-05T11:26:00Z">
            <w:rPr>
              <w:ins w:id="3549" w:author="Caree2" w:date="2016-11-05T11:26:00Z"/>
            </w:rPr>
          </w:rPrChange>
        </w:rPr>
      </w:pPr>
      <w:ins w:id="3550" w:author="Caree2" w:date="2016-11-05T11:26:00Z">
        <w:r w:rsidRPr="0006154B">
          <w:rPr>
            <w:rFonts w:ascii="Scala-Regular" w:hAnsi="Scala-Regular"/>
            <w:b w:val="0"/>
            <w:bCs w:val="0"/>
            <w:color w:val="auto"/>
            <w:sz w:val="24"/>
            <w:szCs w:val="24"/>
            <w:rPrChange w:id="3551" w:author="Caree2" w:date="2016-11-05T11:26:00Z">
              <w:rPr/>
            </w:rPrChange>
          </w:rPr>
          <w:t>public abstract class AbstractRestController implements ApplicationEventPublisherAware {</w:t>
        </w:r>
      </w:ins>
    </w:p>
    <w:p w:rsidR="0006154B" w:rsidRPr="0006154B" w:rsidRDefault="0006154B" w:rsidP="0006154B">
      <w:pPr>
        <w:pStyle w:val="StyleHeading114ptBoldUnderlineLeft"/>
        <w:rPr>
          <w:ins w:id="3552" w:author="Caree2" w:date="2016-11-05T11:26:00Z"/>
          <w:rFonts w:ascii="Scala-Regular" w:hAnsi="Scala-Regular"/>
          <w:b w:val="0"/>
          <w:bCs w:val="0"/>
          <w:color w:val="auto"/>
          <w:sz w:val="24"/>
          <w:szCs w:val="24"/>
          <w:rPrChange w:id="3553" w:author="Caree2" w:date="2016-11-05T11:26:00Z">
            <w:rPr>
              <w:ins w:id="3554" w:author="Caree2" w:date="2016-11-05T11:26:00Z"/>
            </w:rPr>
          </w:rPrChange>
        </w:rPr>
      </w:pPr>
    </w:p>
    <w:p w:rsidR="0006154B" w:rsidRPr="0006154B" w:rsidRDefault="0006154B" w:rsidP="0006154B">
      <w:pPr>
        <w:pStyle w:val="StyleHeading114ptBoldUnderlineLeft"/>
        <w:rPr>
          <w:ins w:id="3555" w:author="Caree2" w:date="2016-11-05T11:26:00Z"/>
          <w:rFonts w:ascii="Scala-Regular" w:hAnsi="Scala-Regular"/>
          <w:b w:val="0"/>
          <w:bCs w:val="0"/>
          <w:color w:val="auto"/>
          <w:sz w:val="24"/>
          <w:szCs w:val="24"/>
          <w:rPrChange w:id="3556" w:author="Caree2" w:date="2016-11-05T11:26:00Z">
            <w:rPr>
              <w:ins w:id="3557" w:author="Caree2" w:date="2016-11-05T11:26:00Z"/>
            </w:rPr>
          </w:rPrChange>
        </w:rPr>
      </w:pPr>
      <w:ins w:id="3558" w:author="Caree2" w:date="2016-11-05T11:26:00Z">
        <w:r w:rsidRPr="0006154B">
          <w:rPr>
            <w:rFonts w:ascii="Scala-Regular" w:hAnsi="Scala-Regular"/>
            <w:b w:val="0"/>
            <w:bCs w:val="0"/>
            <w:color w:val="auto"/>
            <w:sz w:val="24"/>
            <w:szCs w:val="24"/>
            <w:rPrChange w:id="3559" w:author="Caree2" w:date="2016-11-05T11:26:00Z">
              <w:rPr/>
            </w:rPrChange>
          </w:rPr>
          <w:t xml:space="preserve">    protected final Logger log = LoggerFactory.getLogger(this.getClass());</w:t>
        </w:r>
      </w:ins>
    </w:p>
    <w:p w:rsidR="0006154B" w:rsidRPr="0006154B" w:rsidRDefault="0006154B" w:rsidP="0006154B">
      <w:pPr>
        <w:pStyle w:val="StyleHeading114ptBoldUnderlineLeft"/>
        <w:rPr>
          <w:ins w:id="3560" w:author="Caree2" w:date="2016-11-05T11:26:00Z"/>
          <w:rFonts w:ascii="Scala-Regular" w:hAnsi="Scala-Regular"/>
          <w:b w:val="0"/>
          <w:bCs w:val="0"/>
          <w:color w:val="auto"/>
          <w:sz w:val="24"/>
          <w:szCs w:val="24"/>
          <w:rPrChange w:id="3561" w:author="Caree2" w:date="2016-11-05T11:26:00Z">
            <w:rPr>
              <w:ins w:id="3562" w:author="Caree2" w:date="2016-11-05T11:26:00Z"/>
            </w:rPr>
          </w:rPrChange>
        </w:rPr>
      </w:pPr>
      <w:ins w:id="3563" w:author="Caree2" w:date="2016-11-05T11:26:00Z">
        <w:r w:rsidRPr="0006154B">
          <w:rPr>
            <w:rFonts w:ascii="Scala-Regular" w:hAnsi="Scala-Regular"/>
            <w:b w:val="0"/>
            <w:bCs w:val="0"/>
            <w:color w:val="auto"/>
            <w:sz w:val="24"/>
            <w:szCs w:val="24"/>
            <w:rPrChange w:id="3564" w:author="Caree2" w:date="2016-11-05T11:26:00Z">
              <w:rPr/>
            </w:rPrChange>
          </w:rPr>
          <w:t xml:space="preserve">    protected ApplicationEventPublisher eventPublisher;</w:t>
        </w:r>
      </w:ins>
    </w:p>
    <w:p w:rsidR="0006154B" w:rsidRPr="0006154B" w:rsidRDefault="0006154B" w:rsidP="0006154B">
      <w:pPr>
        <w:pStyle w:val="StyleHeading114ptBoldUnderlineLeft"/>
        <w:rPr>
          <w:ins w:id="3565" w:author="Caree2" w:date="2016-11-05T11:26:00Z"/>
          <w:rFonts w:ascii="Scala-Regular" w:hAnsi="Scala-Regular"/>
          <w:b w:val="0"/>
          <w:bCs w:val="0"/>
          <w:color w:val="auto"/>
          <w:sz w:val="24"/>
          <w:szCs w:val="24"/>
          <w:rPrChange w:id="3566" w:author="Caree2" w:date="2016-11-05T11:26:00Z">
            <w:rPr>
              <w:ins w:id="3567" w:author="Caree2" w:date="2016-11-05T11:26:00Z"/>
            </w:rPr>
          </w:rPrChange>
        </w:rPr>
      </w:pPr>
    </w:p>
    <w:p w:rsidR="0006154B" w:rsidRPr="0006154B" w:rsidRDefault="0006154B" w:rsidP="0006154B">
      <w:pPr>
        <w:pStyle w:val="StyleHeading114ptBoldUnderlineLeft"/>
        <w:rPr>
          <w:ins w:id="3568" w:author="Caree2" w:date="2016-11-05T11:26:00Z"/>
          <w:rFonts w:ascii="Scala-Regular" w:hAnsi="Scala-Regular"/>
          <w:b w:val="0"/>
          <w:bCs w:val="0"/>
          <w:color w:val="auto"/>
          <w:sz w:val="24"/>
          <w:szCs w:val="24"/>
          <w:rPrChange w:id="3569" w:author="Caree2" w:date="2016-11-05T11:26:00Z">
            <w:rPr>
              <w:ins w:id="3570" w:author="Caree2" w:date="2016-11-05T11:26:00Z"/>
            </w:rPr>
          </w:rPrChange>
        </w:rPr>
      </w:pPr>
      <w:ins w:id="3571" w:author="Caree2" w:date="2016-11-05T11:26:00Z">
        <w:r w:rsidRPr="0006154B">
          <w:rPr>
            <w:rFonts w:ascii="Scala-Regular" w:hAnsi="Scala-Regular"/>
            <w:b w:val="0"/>
            <w:bCs w:val="0"/>
            <w:color w:val="auto"/>
            <w:sz w:val="24"/>
            <w:szCs w:val="24"/>
            <w:rPrChange w:id="3572" w:author="Caree2" w:date="2016-11-05T11:26:00Z">
              <w:rPr/>
            </w:rPrChange>
          </w:rPr>
          <w:t xml:space="preserve">    protected static final String  DEFAULT_PAGE_SIZE = "30";</w:t>
        </w:r>
      </w:ins>
    </w:p>
    <w:p w:rsidR="0006154B" w:rsidRPr="0006154B" w:rsidRDefault="0006154B" w:rsidP="0006154B">
      <w:pPr>
        <w:pStyle w:val="StyleHeading114ptBoldUnderlineLeft"/>
        <w:rPr>
          <w:ins w:id="3573" w:author="Caree2" w:date="2016-11-05T11:26:00Z"/>
          <w:rFonts w:ascii="Scala-Regular" w:hAnsi="Scala-Regular"/>
          <w:b w:val="0"/>
          <w:bCs w:val="0"/>
          <w:color w:val="auto"/>
          <w:sz w:val="24"/>
          <w:szCs w:val="24"/>
          <w:rPrChange w:id="3574" w:author="Caree2" w:date="2016-11-05T11:26:00Z">
            <w:rPr>
              <w:ins w:id="3575" w:author="Caree2" w:date="2016-11-05T11:26:00Z"/>
            </w:rPr>
          </w:rPrChange>
        </w:rPr>
      </w:pPr>
      <w:ins w:id="3576" w:author="Caree2" w:date="2016-11-05T11:26:00Z">
        <w:r w:rsidRPr="0006154B">
          <w:rPr>
            <w:rFonts w:ascii="Scala-Regular" w:hAnsi="Scala-Regular"/>
            <w:b w:val="0"/>
            <w:bCs w:val="0"/>
            <w:color w:val="auto"/>
            <w:sz w:val="24"/>
            <w:szCs w:val="24"/>
            <w:rPrChange w:id="3577" w:author="Caree2" w:date="2016-11-05T11:26:00Z">
              <w:rPr/>
            </w:rPrChange>
          </w:rPr>
          <w:t xml:space="preserve">    protected static final String DEFAULT_PAGE_NUM = "0";</w:t>
        </w:r>
      </w:ins>
    </w:p>
    <w:p w:rsidR="0006154B" w:rsidRPr="0006154B" w:rsidRDefault="0006154B" w:rsidP="0006154B">
      <w:pPr>
        <w:pStyle w:val="StyleHeading114ptBoldUnderlineLeft"/>
        <w:rPr>
          <w:ins w:id="3578" w:author="Caree2" w:date="2016-11-05T11:26:00Z"/>
          <w:rFonts w:ascii="Scala-Regular" w:hAnsi="Scala-Regular"/>
          <w:b w:val="0"/>
          <w:bCs w:val="0"/>
          <w:color w:val="auto"/>
          <w:sz w:val="24"/>
          <w:szCs w:val="24"/>
          <w:rPrChange w:id="3579" w:author="Caree2" w:date="2016-11-05T11:26:00Z">
            <w:rPr>
              <w:ins w:id="3580" w:author="Caree2" w:date="2016-11-05T11:26:00Z"/>
            </w:rPr>
          </w:rPrChange>
        </w:rPr>
      </w:pPr>
    </w:p>
    <w:p w:rsidR="0006154B" w:rsidRPr="0006154B" w:rsidRDefault="0006154B" w:rsidP="0006154B">
      <w:pPr>
        <w:pStyle w:val="StyleHeading114ptBoldUnderlineLeft"/>
        <w:rPr>
          <w:ins w:id="3581" w:author="Caree2" w:date="2016-11-05T11:26:00Z"/>
          <w:rFonts w:ascii="Scala-Regular" w:hAnsi="Scala-Regular"/>
          <w:b w:val="0"/>
          <w:bCs w:val="0"/>
          <w:color w:val="auto"/>
          <w:sz w:val="24"/>
          <w:szCs w:val="24"/>
          <w:rPrChange w:id="3582" w:author="Caree2" w:date="2016-11-05T11:26:00Z">
            <w:rPr>
              <w:ins w:id="3583" w:author="Caree2" w:date="2016-11-05T11:26:00Z"/>
            </w:rPr>
          </w:rPrChange>
        </w:rPr>
      </w:pPr>
      <w:ins w:id="3584" w:author="Caree2" w:date="2016-11-05T11:26:00Z">
        <w:r w:rsidRPr="0006154B">
          <w:rPr>
            <w:rFonts w:ascii="Scala-Regular" w:hAnsi="Scala-Regular"/>
            <w:b w:val="0"/>
            <w:bCs w:val="0"/>
            <w:color w:val="auto"/>
            <w:sz w:val="24"/>
            <w:szCs w:val="24"/>
            <w:rPrChange w:id="3585" w:author="Caree2" w:date="2016-11-05T11:26:00Z">
              <w:rPr/>
            </w:rPrChange>
          </w:rPr>
          <w:t xml:space="preserve">    @ResponseStatus(HttpStatus.BAD_REQUEST)</w:t>
        </w:r>
      </w:ins>
    </w:p>
    <w:p w:rsidR="0006154B" w:rsidRPr="0006154B" w:rsidRDefault="0006154B" w:rsidP="0006154B">
      <w:pPr>
        <w:pStyle w:val="StyleHeading114ptBoldUnderlineLeft"/>
        <w:rPr>
          <w:ins w:id="3586" w:author="Caree2" w:date="2016-11-05T11:26:00Z"/>
          <w:rFonts w:ascii="Scala-Regular" w:hAnsi="Scala-Regular"/>
          <w:b w:val="0"/>
          <w:bCs w:val="0"/>
          <w:color w:val="auto"/>
          <w:sz w:val="24"/>
          <w:szCs w:val="24"/>
          <w:rPrChange w:id="3587" w:author="Caree2" w:date="2016-11-05T11:26:00Z">
            <w:rPr>
              <w:ins w:id="3588" w:author="Caree2" w:date="2016-11-05T11:26:00Z"/>
            </w:rPr>
          </w:rPrChange>
        </w:rPr>
      </w:pPr>
      <w:ins w:id="3589" w:author="Caree2" w:date="2016-11-05T11:26:00Z">
        <w:r w:rsidRPr="0006154B">
          <w:rPr>
            <w:rFonts w:ascii="Scala-Regular" w:hAnsi="Scala-Regular"/>
            <w:b w:val="0"/>
            <w:bCs w:val="0"/>
            <w:color w:val="auto"/>
            <w:sz w:val="24"/>
            <w:szCs w:val="24"/>
            <w:rPrChange w:id="3590" w:author="Caree2" w:date="2016-11-05T11:26:00Z">
              <w:rPr/>
            </w:rPrChange>
          </w:rPr>
          <w:t xml:space="preserve">    @ExceptionHandler(HTTP400Exception.class)</w:t>
        </w:r>
      </w:ins>
    </w:p>
    <w:p w:rsidR="0006154B" w:rsidRPr="0006154B" w:rsidRDefault="0006154B" w:rsidP="0006154B">
      <w:pPr>
        <w:pStyle w:val="StyleHeading114ptBoldUnderlineLeft"/>
        <w:rPr>
          <w:ins w:id="3591" w:author="Caree2" w:date="2016-11-05T11:26:00Z"/>
          <w:rFonts w:ascii="Scala-Regular" w:hAnsi="Scala-Regular"/>
          <w:b w:val="0"/>
          <w:bCs w:val="0"/>
          <w:color w:val="auto"/>
          <w:sz w:val="24"/>
          <w:szCs w:val="24"/>
          <w:rPrChange w:id="3592" w:author="Caree2" w:date="2016-11-05T11:26:00Z">
            <w:rPr>
              <w:ins w:id="3593" w:author="Caree2" w:date="2016-11-05T11:26:00Z"/>
            </w:rPr>
          </w:rPrChange>
        </w:rPr>
      </w:pPr>
      <w:ins w:id="3594" w:author="Caree2" w:date="2016-11-05T11:26:00Z">
        <w:r w:rsidRPr="0006154B">
          <w:rPr>
            <w:rFonts w:ascii="Scala-Regular" w:hAnsi="Scala-Regular"/>
            <w:b w:val="0"/>
            <w:bCs w:val="0"/>
            <w:color w:val="auto"/>
            <w:sz w:val="24"/>
            <w:szCs w:val="24"/>
            <w:rPrChange w:id="3595" w:author="Caree2" w:date="2016-11-05T11:26:00Z">
              <w:rPr/>
            </w:rPrChange>
          </w:rPr>
          <w:t xml:space="preserve">    public</w:t>
        </w:r>
      </w:ins>
    </w:p>
    <w:p w:rsidR="0006154B" w:rsidRPr="0006154B" w:rsidRDefault="0006154B" w:rsidP="0006154B">
      <w:pPr>
        <w:pStyle w:val="StyleHeading114ptBoldUnderlineLeft"/>
        <w:rPr>
          <w:ins w:id="3596" w:author="Caree2" w:date="2016-11-05T11:26:00Z"/>
          <w:rFonts w:ascii="Scala-Regular" w:hAnsi="Scala-Regular"/>
          <w:b w:val="0"/>
          <w:bCs w:val="0"/>
          <w:color w:val="auto"/>
          <w:sz w:val="24"/>
          <w:szCs w:val="24"/>
          <w:rPrChange w:id="3597" w:author="Caree2" w:date="2016-11-05T11:26:00Z">
            <w:rPr>
              <w:ins w:id="3598" w:author="Caree2" w:date="2016-11-05T11:26:00Z"/>
            </w:rPr>
          </w:rPrChange>
        </w:rPr>
      </w:pPr>
      <w:ins w:id="3599" w:author="Caree2" w:date="2016-11-05T11:26:00Z">
        <w:r w:rsidRPr="0006154B">
          <w:rPr>
            <w:rFonts w:ascii="Scala-Regular" w:hAnsi="Scala-Regular"/>
            <w:b w:val="0"/>
            <w:bCs w:val="0"/>
            <w:color w:val="auto"/>
            <w:sz w:val="24"/>
            <w:szCs w:val="24"/>
            <w:rPrChange w:id="3600" w:author="Caree2" w:date="2016-11-05T11:26:00Z">
              <w:rPr/>
            </w:rPrChange>
          </w:rPr>
          <w:t xml:space="preserve">    @ResponseBody</w:t>
        </w:r>
      </w:ins>
    </w:p>
    <w:p w:rsidR="0006154B" w:rsidRPr="0006154B" w:rsidRDefault="0006154B" w:rsidP="0006154B">
      <w:pPr>
        <w:pStyle w:val="StyleHeading114ptBoldUnderlineLeft"/>
        <w:rPr>
          <w:ins w:id="3601" w:author="Caree2" w:date="2016-11-05T11:26:00Z"/>
          <w:rFonts w:ascii="Scala-Regular" w:hAnsi="Scala-Regular"/>
          <w:b w:val="0"/>
          <w:bCs w:val="0"/>
          <w:color w:val="auto"/>
          <w:sz w:val="24"/>
          <w:szCs w:val="24"/>
          <w:rPrChange w:id="3602" w:author="Caree2" w:date="2016-11-05T11:26:00Z">
            <w:rPr>
              <w:ins w:id="3603" w:author="Caree2" w:date="2016-11-05T11:26:00Z"/>
            </w:rPr>
          </w:rPrChange>
        </w:rPr>
      </w:pPr>
      <w:ins w:id="3604" w:author="Caree2" w:date="2016-11-05T11:26:00Z">
        <w:r w:rsidRPr="0006154B">
          <w:rPr>
            <w:rFonts w:ascii="Scala-Regular" w:hAnsi="Scala-Regular"/>
            <w:b w:val="0"/>
            <w:bCs w:val="0"/>
            <w:color w:val="auto"/>
            <w:sz w:val="24"/>
            <w:szCs w:val="24"/>
            <w:rPrChange w:id="3605" w:author="Caree2" w:date="2016-11-05T11:26:00Z">
              <w:rPr/>
            </w:rPrChange>
          </w:rPr>
          <w:t xml:space="preserve">    RestAPIExceptionInfo handleDataStoreException(HTTP400Exception ex, WebRequest request, HttpServletResponse response) {</w:t>
        </w:r>
      </w:ins>
    </w:p>
    <w:p w:rsidR="0006154B" w:rsidRPr="0006154B" w:rsidRDefault="0006154B" w:rsidP="0006154B">
      <w:pPr>
        <w:pStyle w:val="StyleHeading114ptBoldUnderlineLeft"/>
        <w:rPr>
          <w:ins w:id="3606" w:author="Caree2" w:date="2016-11-05T11:26:00Z"/>
          <w:rFonts w:ascii="Scala-Regular" w:hAnsi="Scala-Regular"/>
          <w:b w:val="0"/>
          <w:bCs w:val="0"/>
          <w:color w:val="auto"/>
          <w:sz w:val="24"/>
          <w:szCs w:val="24"/>
          <w:rPrChange w:id="3607" w:author="Caree2" w:date="2016-11-05T11:26:00Z">
            <w:rPr>
              <w:ins w:id="3608" w:author="Caree2" w:date="2016-11-05T11:26:00Z"/>
            </w:rPr>
          </w:rPrChange>
        </w:rPr>
      </w:pPr>
      <w:ins w:id="3609" w:author="Caree2" w:date="2016-11-05T11:26:00Z">
        <w:r w:rsidRPr="0006154B">
          <w:rPr>
            <w:rFonts w:ascii="Scala-Regular" w:hAnsi="Scala-Regular"/>
            <w:b w:val="0"/>
            <w:bCs w:val="0"/>
            <w:color w:val="auto"/>
            <w:sz w:val="24"/>
            <w:szCs w:val="24"/>
            <w:rPrChange w:id="3610" w:author="Caree2" w:date="2016-11-05T11:26:00Z">
              <w:rPr/>
            </w:rPrChange>
          </w:rPr>
          <w:t xml:space="preserve">        log.info("Converting Data Store exception to RestResponse : " + ex.getMessage());</w:t>
        </w:r>
      </w:ins>
    </w:p>
    <w:p w:rsidR="0006154B" w:rsidRPr="0006154B" w:rsidRDefault="0006154B" w:rsidP="0006154B">
      <w:pPr>
        <w:pStyle w:val="StyleHeading114ptBoldUnderlineLeft"/>
        <w:rPr>
          <w:ins w:id="3611" w:author="Caree2" w:date="2016-11-05T11:26:00Z"/>
          <w:rFonts w:ascii="Scala-Regular" w:hAnsi="Scala-Regular"/>
          <w:b w:val="0"/>
          <w:bCs w:val="0"/>
          <w:color w:val="auto"/>
          <w:sz w:val="24"/>
          <w:szCs w:val="24"/>
          <w:rPrChange w:id="3612" w:author="Caree2" w:date="2016-11-05T11:26:00Z">
            <w:rPr>
              <w:ins w:id="3613" w:author="Caree2" w:date="2016-11-05T11:26:00Z"/>
            </w:rPr>
          </w:rPrChange>
        </w:rPr>
      </w:pPr>
    </w:p>
    <w:p w:rsidR="0006154B" w:rsidRPr="0006154B" w:rsidRDefault="0006154B" w:rsidP="0006154B">
      <w:pPr>
        <w:pStyle w:val="StyleHeading114ptBoldUnderlineLeft"/>
        <w:rPr>
          <w:ins w:id="3614" w:author="Caree2" w:date="2016-11-05T11:26:00Z"/>
          <w:rFonts w:ascii="Scala-Regular" w:hAnsi="Scala-Regular"/>
          <w:b w:val="0"/>
          <w:bCs w:val="0"/>
          <w:color w:val="auto"/>
          <w:sz w:val="24"/>
          <w:szCs w:val="24"/>
          <w:rPrChange w:id="3615" w:author="Caree2" w:date="2016-11-05T11:26:00Z">
            <w:rPr>
              <w:ins w:id="3616" w:author="Caree2" w:date="2016-11-05T11:26:00Z"/>
            </w:rPr>
          </w:rPrChange>
        </w:rPr>
      </w:pPr>
      <w:ins w:id="3617" w:author="Caree2" w:date="2016-11-05T11:26:00Z">
        <w:r w:rsidRPr="0006154B">
          <w:rPr>
            <w:rFonts w:ascii="Scala-Regular" w:hAnsi="Scala-Regular"/>
            <w:b w:val="0"/>
            <w:bCs w:val="0"/>
            <w:color w:val="auto"/>
            <w:sz w:val="24"/>
            <w:szCs w:val="24"/>
            <w:rPrChange w:id="3618" w:author="Caree2" w:date="2016-11-05T11:26:00Z">
              <w:rPr/>
            </w:rPrChange>
          </w:rPr>
          <w:t xml:space="preserve">        return new RestAPIExceptionInfo(ex, "The Request did not have correct parameters / body etc. Please check");</w:t>
        </w:r>
      </w:ins>
    </w:p>
    <w:p w:rsidR="0006154B" w:rsidRPr="0006154B" w:rsidRDefault="0006154B" w:rsidP="0006154B">
      <w:pPr>
        <w:pStyle w:val="StyleHeading114ptBoldUnderlineLeft"/>
        <w:rPr>
          <w:ins w:id="3619" w:author="Caree2" w:date="2016-11-05T11:26:00Z"/>
          <w:rFonts w:ascii="Scala-Regular" w:hAnsi="Scala-Regular"/>
          <w:b w:val="0"/>
          <w:bCs w:val="0"/>
          <w:color w:val="auto"/>
          <w:sz w:val="24"/>
          <w:szCs w:val="24"/>
          <w:rPrChange w:id="3620" w:author="Caree2" w:date="2016-11-05T11:26:00Z">
            <w:rPr>
              <w:ins w:id="3621" w:author="Caree2" w:date="2016-11-05T11:26:00Z"/>
            </w:rPr>
          </w:rPrChange>
        </w:rPr>
      </w:pPr>
      <w:ins w:id="3622" w:author="Caree2" w:date="2016-11-05T11:26:00Z">
        <w:r w:rsidRPr="0006154B">
          <w:rPr>
            <w:rFonts w:ascii="Scala-Regular" w:hAnsi="Scala-Regular"/>
            <w:b w:val="0"/>
            <w:bCs w:val="0"/>
            <w:color w:val="auto"/>
            <w:sz w:val="24"/>
            <w:szCs w:val="24"/>
            <w:rPrChange w:id="3623" w:author="Caree2" w:date="2016-11-05T11:26:00Z">
              <w:rPr/>
            </w:rPrChange>
          </w:rPr>
          <w:t xml:space="preserve">    }</w:t>
        </w:r>
      </w:ins>
    </w:p>
    <w:p w:rsidR="0006154B" w:rsidRPr="0006154B" w:rsidRDefault="0006154B" w:rsidP="0006154B">
      <w:pPr>
        <w:pStyle w:val="StyleHeading114ptBoldUnderlineLeft"/>
        <w:rPr>
          <w:ins w:id="3624" w:author="Caree2" w:date="2016-11-05T11:26:00Z"/>
          <w:rFonts w:ascii="Scala-Regular" w:hAnsi="Scala-Regular"/>
          <w:b w:val="0"/>
          <w:bCs w:val="0"/>
          <w:color w:val="auto"/>
          <w:sz w:val="24"/>
          <w:szCs w:val="24"/>
          <w:rPrChange w:id="3625" w:author="Caree2" w:date="2016-11-05T11:26:00Z">
            <w:rPr>
              <w:ins w:id="3626" w:author="Caree2" w:date="2016-11-05T11:26:00Z"/>
            </w:rPr>
          </w:rPrChange>
        </w:rPr>
      </w:pPr>
    </w:p>
    <w:p w:rsidR="0006154B" w:rsidRPr="0006154B" w:rsidRDefault="0006154B" w:rsidP="0006154B">
      <w:pPr>
        <w:pStyle w:val="StyleHeading114ptBoldUnderlineLeft"/>
        <w:rPr>
          <w:ins w:id="3627" w:author="Caree2" w:date="2016-11-05T11:26:00Z"/>
          <w:rFonts w:ascii="Scala-Regular" w:hAnsi="Scala-Regular"/>
          <w:b w:val="0"/>
          <w:bCs w:val="0"/>
          <w:color w:val="auto"/>
          <w:sz w:val="24"/>
          <w:szCs w:val="24"/>
          <w:rPrChange w:id="3628" w:author="Caree2" w:date="2016-11-05T11:26:00Z">
            <w:rPr>
              <w:ins w:id="3629" w:author="Caree2" w:date="2016-11-05T11:26:00Z"/>
            </w:rPr>
          </w:rPrChange>
        </w:rPr>
      </w:pPr>
      <w:ins w:id="3630" w:author="Caree2" w:date="2016-11-05T11:26:00Z">
        <w:r w:rsidRPr="0006154B">
          <w:rPr>
            <w:rFonts w:ascii="Scala-Regular" w:hAnsi="Scala-Regular"/>
            <w:b w:val="0"/>
            <w:bCs w:val="0"/>
            <w:color w:val="auto"/>
            <w:sz w:val="24"/>
            <w:szCs w:val="24"/>
            <w:rPrChange w:id="3631" w:author="Caree2" w:date="2016-11-05T11:26:00Z">
              <w:rPr/>
            </w:rPrChange>
          </w:rPr>
          <w:t xml:space="preserve">    @ResponseStatus(HttpStatus.NOT_FOUND)</w:t>
        </w:r>
      </w:ins>
    </w:p>
    <w:p w:rsidR="0006154B" w:rsidRPr="0006154B" w:rsidRDefault="0006154B" w:rsidP="0006154B">
      <w:pPr>
        <w:pStyle w:val="StyleHeading114ptBoldUnderlineLeft"/>
        <w:rPr>
          <w:ins w:id="3632" w:author="Caree2" w:date="2016-11-05T11:26:00Z"/>
          <w:rFonts w:ascii="Scala-Regular" w:hAnsi="Scala-Regular"/>
          <w:b w:val="0"/>
          <w:bCs w:val="0"/>
          <w:color w:val="auto"/>
          <w:sz w:val="24"/>
          <w:szCs w:val="24"/>
          <w:rPrChange w:id="3633" w:author="Caree2" w:date="2016-11-05T11:26:00Z">
            <w:rPr>
              <w:ins w:id="3634" w:author="Caree2" w:date="2016-11-05T11:26:00Z"/>
            </w:rPr>
          </w:rPrChange>
        </w:rPr>
      </w:pPr>
      <w:ins w:id="3635" w:author="Caree2" w:date="2016-11-05T11:26:00Z">
        <w:r w:rsidRPr="0006154B">
          <w:rPr>
            <w:rFonts w:ascii="Scala-Regular" w:hAnsi="Scala-Regular"/>
            <w:b w:val="0"/>
            <w:bCs w:val="0"/>
            <w:color w:val="auto"/>
            <w:sz w:val="24"/>
            <w:szCs w:val="24"/>
            <w:rPrChange w:id="3636" w:author="Caree2" w:date="2016-11-05T11:26:00Z">
              <w:rPr/>
            </w:rPrChange>
          </w:rPr>
          <w:t xml:space="preserve">    @ExceptionHandler(HTTP404Exception.class)</w:t>
        </w:r>
      </w:ins>
    </w:p>
    <w:p w:rsidR="0006154B" w:rsidRPr="0006154B" w:rsidRDefault="0006154B" w:rsidP="0006154B">
      <w:pPr>
        <w:pStyle w:val="StyleHeading114ptBoldUnderlineLeft"/>
        <w:rPr>
          <w:ins w:id="3637" w:author="Caree2" w:date="2016-11-05T11:26:00Z"/>
          <w:rFonts w:ascii="Scala-Regular" w:hAnsi="Scala-Regular"/>
          <w:b w:val="0"/>
          <w:bCs w:val="0"/>
          <w:color w:val="auto"/>
          <w:sz w:val="24"/>
          <w:szCs w:val="24"/>
          <w:rPrChange w:id="3638" w:author="Caree2" w:date="2016-11-05T11:26:00Z">
            <w:rPr>
              <w:ins w:id="3639" w:author="Caree2" w:date="2016-11-05T11:26:00Z"/>
            </w:rPr>
          </w:rPrChange>
        </w:rPr>
      </w:pPr>
      <w:ins w:id="3640" w:author="Caree2" w:date="2016-11-05T11:26:00Z">
        <w:r w:rsidRPr="0006154B">
          <w:rPr>
            <w:rFonts w:ascii="Scala-Regular" w:hAnsi="Scala-Regular"/>
            <w:b w:val="0"/>
            <w:bCs w:val="0"/>
            <w:color w:val="auto"/>
            <w:sz w:val="24"/>
            <w:szCs w:val="24"/>
            <w:rPrChange w:id="3641" w:author="Caree2" w:date="2016-11-05T11:26:00Z">
              <w:rPr/>
            </w:rPrChange>
          </w:rPr>
          <w:t xml:space="preserve">    public</w:t>
        </w:r>
      </w:ins>
    </w:p>
    <w:p w:rsidR="0006154B" w:rsidRPr="0006154B" w:rsidRDefault="0006154B" w:rsidP="0006154B">
      <w:pPr>
        <w:pStyle w:val="StyleHeading114ptBoldUnderlineLeft"/>
        <w:rPr>
          <w:ins w:id="3642" w:author="Caree2" w:date="2016-11-05T11:26:00Z"/>
          <w:rFonts w:ascii="Scala-Regular" w:hAnsi="Scala-Regular"/>
          <w:b w:val="0"/>
          <w:bCs w:val="0"/>
          <w:color w:val="auto"/>
          <w:sz w:val="24"/>
          <w:szCs w:val="24"/>
          <w:rPrChange w:id="3643" w:author="Caree2" w:date="2016-11-05T11:26:00Z">
            <w:rPr>
              <w:ins w:id="3644" w:author="Caree2" w:date="2016-11-05T11:26:00Z"/>
            </w:rPr>
          </w:rPrChange>
        </w:rPr>
      </w:pPr>
      <w:ins w:id="3645" w:author="Caree2" w:date="2016-11-05T11:26:00Z">
        <w:r w:rsidRPr="0006154B">
          <w:rPr>
            <w:rFonts w:ascii="Scala-Regular" w:hAnsi="Scala-Regular"/>
            <w:b w:val="0"/>
            <w:bCs w:val="0"/>
            <w:color w:val="auto"/>
            <w:sz w:val="24"/>
            <w:szCs w:val="24"/>
            <w:rPrChange w:id="3646" w:author="Caree2" w:date="2016-11-05T11:26:00Z">
              <w:rPr/>
            </w:rPrChange>
          </w:rPr>
          <w:t xml:space="preserve">    @ResponseBody</w:t>
        </w:r>
      </w:ins>
    </w:p>
    <w:p w:rsidR="0006154B" w:rsidRPr="0006154B" w:rsidRDefault="0006154B" w:rsidP="0006154B">
      <w:pPr>
        <w:pStyle w:val="StyleHeading114ptBoldUnderlineLeft"/>
        <w:rPr>
          <w:ins w:id="3647" w:author="Caree2" w:date="2016-11-05T11:26:00Z"/>
          <w:rFonts w:ascii="Scala-Regular" w:hAnsi="Scala-Regular"/>
          <w:b w:val="0"/>
          <w:bCs w:val="0"/>
          <w:color w:val="auto"/>
          <w:sz w:val="24"/>
          <w:szCs w:val="24"/>
          <w:rPrChange w:id="3648" w:author="Caree2" w:date="2016-11-05T11:26:00Z">
            <w:rPr>
              <w:ins w:id="3649" w:author="Caree2" w:date="2016-11-05T11:26:00Z"/>
            </w:rPr>
          </w:rPrChange>
        </w:rPr>
      </w:pPr>
      <w:ins w:id="3650" w:author="Caree2" w:date="2016-11-05T11:26:00Z">
        <w:r w:rsidRPr="0006154B">
          <w:rPr>
            <w:rFonts w:ascii="Scala-Regular" w:hAnsi="Scala-Regular"/>
            <w:b w:val="0"/>
            <w:bCs w:val="0"/>
            <w:color w:val="auto"/>
            <w:sz w:val="24"/>
            <w:szCs w:val="24"/>
            <w:rPrChange w:id="3651" w:author="Caree2" w:date="2016-11-05T11:26:00Z">
              <w:rPr/>
            </w:rPrChange>
          </w:rPr>
          <w:t xml:space="preserve">    RestAPIExceptionInfo handleResourceNotFoundException(HTTP404Exception ex, WebRequest request, HttpServletResponse response) {</w:t>
        </w:r>
      </w:ins>
    </w:p>
    <w:p w:rsidR="0006154B" w:rsidRPr="0006154B" w:rsidRDefault="0006154B" w:rsidP="0006154B">
      <w:pPr>
        <w:pStyle w:val="StyleHeading114ptBoldUnderlineLeft"/>
        <w:rPr>
          <w:ins w:id="3652" w:author="Caree2" w:date="2016-11-05T11:26:00Z"/>
          <w:rFonts w:ascii="Scala-Regular" w:hAnsi="Scala-Regular"/>
          <w:b w:val="0"/>
          <w:bCs w:val="0"/>
          <w:color w:val="auto"/>
          <w:sz w:val="24"/>
          <w:szCs w:val="24"/>
          <w:rPrChange w:id="3653" w:author="Caree2" w:date="2016-11-05T11:26:00Z">
            <w:rPr>
              <w:ins w:id="3654" w:author="Caree2" w:date="2016-11-05T11:26:00Z"/>
            </w:rPr>
          </w:rPrChange>
        </w:rPr>
      </w:pPr>
      <w:ins w:id="3655" w:author="Caree2" w:date="2016-11-05T11:26:00Z">
        <w:r w:rsidRPr="0006154B">
          <w:rPr>
            <w:rFonts w:ascii="Scala-Regular" w:hAnsi="Scala-Regular"/>
            <w:b w:val="0"/>
            <w:bCs w:val="0"/>
            <w:color w:val="auto"/>
            <w:sz w:val="24"/>
            <w:szCs w:val="24"/>
            <w:rPrChange w:id="3656" w:author="Caree2" w:date="2016-11-05T11:26:00Z">
              <w:rPr/>
            </w:rPrChange>
          </w:rPr>
          <w:t xml:space="preserve">        log.info("ResourceNotFoundException handler:" + ex.getMessage());</w:t>
        </w:r>
      </w:ins>
    </w:p>
    <w:p w:rsidR="0006154B" w:rsidRPr="0006154B" w:rsidRDefault="0006154B" w:rsidP="0006154B">
      <w:pPr>
        <w:pStyle w:val="StyleHeading114ptBoldUnderlineLeft"/>
        <w:rPr>
          <w:ins w:id="3657" w:author="Caree2" w:date="2016-11-05T11:26:00Z"/>
          <w:rFonts w:ascii="Scala-Regular" w:hAnsi="Scala-Regular"/>
          <w:b w:val="0"/>
          <w:bCs w:val="0"/>
          <w:color w:val="auto"/>
          <w:sz w:val="24"/>
          <w:szCs w:val="24"/>
          <w:rPrChange w:id="3658" w:author="Caree2" w:date="2016-11-05T11:26:00Z">
            <w:rPr>
              <w:ins w:id="3659" w:author="Caree2" w:date="2016-11-05T11:26:00Z"/>
            </w:rPr>
          </w:rPrChange>
        </w:rPr>
      </w:pPr>
    </w:p>
    <w:p w:rsidR="0006154B" w:rsidRPr="0006154B" w:rsidRDefault="0006154B" w:rsidP="0006154B">
      <w:pPr>
        <w:pStyle w:val="StyleHeading114ptBoldUnderlineLeft"/>
        <w:rPr>
          <w:ins w:id="3660" w:author="Caree2" w:date="2016-11-05T11:26:00Z"/>
          <w:rFonts w:ascii="Scala-Regular" w:hAnsi="Scala-Regular"/>
          <w:b w:val="0"/>
          <w:bCs w:val="0"/>
          <w:color w:val="auto"/>
          <w:sz w:val="24"/>
          <w:szCs w:val="24"/>
          <w:rPrChange w:id="3661" w:author="Caree2" w:date="2016-11-05T11:26:00Z">
            <w:rPr>
              <w:ins w:id="3662" w:author="Caree2" w:date="2016-11-05T11:26:00Z"/>
            </w:rPr>
          </w:rPrChange>
        </w:rPr>
      </w:pPr>
      <w:ins w:id="3663" w:author="Caree2" w:date="2016-11-05T11:26:00Z">
        <w:r w:rsidRPr="0006154B">
          <w:rPr>
            <w:rFonts w:ascii="Scala-Regular" w:hAnsi="Scala-Regular"/>
            <w:b w:val="0"/>
            <w:bCs w:val="0"/>
            <w:color w:val="auto"/>
            <w:sz w:val="24"/>
            <w:szCs w:val="24"/>
            <w:rPrChange w:id="3664" w:author="Caree2" w:date="2016-11-05T11:26:00Z">
              <w:rPr/>
            </w:rPrChange>
          </w:rPr>
          <w:t xml:space="preserve">        return new RestAPIExceptionInfo(ex, "The Endpoint was not found.");</w:t>
        </w:r>
      </w:ins>
    </w:p>
    <w:p w:rsidR="0006154B" w:rsidRPr="0006154B" w:rsidRDefault="0006154B" w:rsidP="0006154B">
      <w:pPr>
        <w:pStyle w:val="StyleHeading114ptBoldUnderlineLeft"/>
        <w:rPr>
          <w:ins w:id="3665" w:author="Caree2" w:date="2016-11-05T11:26:00Z"/>
          <w:rFonts w:ascii="Scala-Regular" w:hAnsi="Scala-Regular"/>
          <w:b w:val="0"/>
          <w:bCs w:val="0"/>
          <w:color w:val="auto"/>
          <w:sz w:val="24"/>
          <w:szCs w:val="24"/>
          <w:rPrChange w:id="3666" w:author="Caree2" w:date="2016-11-05T11:26:00Z">
            <w:rPr>
              <w:ins w:id="3667" w:author="Caree2" w:date="2016-11-05T11:26:00Z"/>
            </w:rPr>
          </w:rPrChange>
        </w:rPr>
      </w:pPr>
      <w:ins w:id="3668" w:author="Caree2" w:date="2016-11-05T11:26:00Z">
        <w:r w:rsidRPr="0006154B">
          <w:rPr>
            <w:rFonts w:ascii="Scala-Regular" w:hAnsi="Scala-Regular"/>
            <w:b w:val="0"/>
            <w:bCs w:val="0"/>
            <w:color w:val="auto"/>
            <w:sz w:val="24"/>
            <w:szCs w:val="24"/>
            <w:rPrChange w:id="3669" w:author="Caree2" w:date="2016-11-05T11:26:00Z">
              <w:rPr/>
            </w:rPrChange>
          </w:rPr>
          <w:t xml:space="preserve">    }</w:t>
        </w:r>
      </w:ins>
    </w:p>
    <w:p w:rsidR="0006154B" w:rsidRPr="0006154B" w:rsidRDefault="0006154B" w:rsidP="0006154B">
      <w:pPr>
        <w:pStyle w:val="StyleHeading114ptBoldUnderlineLeft"/>
        <w:rPr>
          <w:ins w:id="3670" w:author="Caree2" w:date="2016-11-05T11:26:00Z"/>
          <w:rFonts w:ascii="Scala-Regular" w:hAnsi="Scala-Regular"/>
          <w:b w:val="0"/>
          <w:bCs w:val="0"/>
          <w:color w:val="auto"/>
          <w:sz w:val="24"/>
          <w:szCs w:val="24"/>
          <w:rPrChange w:id="3671" w:author="Caree2" w:date="2016-11-05T11:26:00Z">
            <w:rPr>
              <w:ins w:id="3672" w:author="Caree2" w:date="2016-11-05T11:26:00Z"/>
            </w:rPr>
          </w:rPrChange>
        </w:rPr>
      </w:pPr>
    </w:p>
    <w:p w:rsidR="0006154B" w:rsidRPr="0006154B" w:rsidRDefault="0006154B" w:rsidP="0006154B">
      <w:pPr>
        <w:pStyle w:val="StyleHeading114ptBoldUnderlineLeft"/>
        <w:rPr>
          <w:ins w:id="3673" w:author="Caree2" w:date="2016-11-05T11:26:00Z"/>
          <w:rFonts w:ascii="Scala-Regular" w:hAnsi="Scala-Regular"/>
          <w:b w:val="0"/>
          <w:bCs w:val="0"/>
          <w:color w:val="auto"/>
          <w:sz w:val="24"/>
          <w:szCs w:val="24"/>
          <w:rPrChange w:id="3674" w:author="Caree2" w:date="2016-11-05T11:26:00Z">
            <w:rPr>
              <w:ins w:id="3675" w:author="Caree2" w:date="2016-11-05T11:26:00Z"/>
            </w:rPr>
          </w:rPrChange>
        </w:rPr>
      </w:pPr>
      <w:ins w:id="3676" w:author="Caree2" w:date="2016-11-05T11:26:00Z">
        <w:r w:rsidRPr="0006154B">
          <w:rPr>
            <w:rFonts w:ascii="Scala-Regular" w:hAnsi="Scala-Regular"/>
            <w:b w:val="0"/>
            <w:bCs w:val="0"/>
            <w:color w:val="auto"/>
            <w:sz w:val="24"/>
            <w:szCs w:val="24"/>
            <w:rPrChange w:id="3677" w:author="Caree2" w:date="2016-11-05T11:26:00Z">
              <w:rPr/>
            </w:rPrChange>
          </w:rPr>
          <w:t xml:space="preserve">    @Override</w:t>
        </w:r>
      </w:ins>
    </w:p>
    <w:p w:rsidR="0006154B" w:rsidRPr="0006154B" w:rsidRDefault="0006154B" w:rsidP="0006154B">
      <w:pPr>
        <w:pStyle w:val="StyleHeading114ptBoldUnderlineLeft"/>
        <w:rPr>
          <w:ins w:id="3678" w:author="Caree2" w:date="2016-11-05T11:26:00Z"/>
          <w:rFonts w:ascii="Scala-Regular" w:hAnsi="Scala-Regular"/>
          <w:b w:val="0"/>
          <w:bCs w:val="0"/>
          <w:color w:val="auto"/>
          <w:sz w:val="24"/>
          <w:szCs w:val="24"/>
          <w:rPrChange w:id="3679" w:author="Caree2" w:date="2016-11-05T11:26:00Z">
            <w:rPr>
              <w:ins w:id="3680" w:author="Caree2" w:date="2016-11-05T11:26:00Z"/>
            </w:rPr>
          </w:rPrChange>
        </w:rPr>
      </w:pPr>
      <w:ins w:id="3681" w:author="Caree2" w:date="2016-11-05T11:26:00Z">
        <w:r w:rsidRPr="0006154B">
          <w:rPr>
            <w:rFonts w:ascii="Scala-Regular" w:hAnsi="Scala-Regular"/>
            <w:b w:val="0"/>
            <w:bCs w:val="0"/>
            <w:color w:val="auto"/>
            <w:sz w:val="24"/>
            <w:szCs w:val="24"/>
            <w:rPrChange w:id="3682" w:author="Caree2" w:date="2016-11-05T11:26:00Z">
              <w:rPr/>
            </w:rPrChange>
          </w:rPr>
          <w:t xml:space="preserve">    public void setApplicationEventPublisher(ApplicationEventPublisher applicationEventPublisher) {</w:t>
        </w:r>
      </w:ins>
    </w:p>
    <w:p w:rsidR="0006154B" w:rsidRPr="0006154B" w:rsidRDefault="0006154B" w:rsidP="0006154B">
      <w:pPr>
        <w:pStyle w:val="StyleHeading114ptBoldUnderlineLeft"/>
        <w:rPr>
          <w:ins w:id="3683" w:author="Caree2" w:date="2016-11-05T11:26:00Z"/>
          <w:rFonts w:ascii="Scala-Regular" w:hAnsi="Scala-Regular"/>
          <w:b w:val="0"/>
          <w:bCs w:val="0"/>
          <w:color w:val="auto"/>
          <w:sz w:val="24"/>
          <w:szCs w:val="24"/>
          <w:rPrChange w:id="3684" w:author="Caree2" w:date="2016-11-05T11:26:00Z">
            <w:rPr>
              <w:ins w:id="3685" w:author="Caree2" w:date="2016-11-05T11:26:00Z"/>
            </w:rPr>
          </w:rPrChange>
        </w:rPr>
      </w:pPr>
      <w:ins w:id="3686" w:author="Caree2" w:date="2016-11-05T11:26:00Z">
        <w:r w:rsidRPr="0006154B">
          <w:rPr>
            <w:rFonts w:ascii="Scala-Regular" w:hAnsi="Scala-Regular"/>
            <w:b w:val="0"/>
            <w:bCs w:val="0"/>
            <w:color w:val="auto"/>
            <w:sz w:val="24"/>
            <w:szCs w:val="24"/>
            <w:rPrChange w:id="3687" w:author="Caree2" w:date="2016-11-05T11:26:00Z">
              <w:rPr/>
            </w:rPrChange>
          </w:rPr>
          <w:t xml:space="preserve">        this.eventPublisher = applicationEventPublisher;</w:t>
        </w:r>
      </w:ins>
    </w:p>
    <w:p w:rsidR="0006154B" w:rsidRPr="0006154B" w:rsidRDefault="0006154B" w:rsidP="0006154B">
      <w:pPr>
        <w:pStyle w:val="StyleHeading114ptBoldUnderlineLeft"/>
        <w:rPr>
          <w:ins w:id="3688" w:author="Caree2" w:date="2016-11-05T11:26:00Z"/>
          <w:rFonts w:ascii="Scala-Regular" w:hAnsi="Scala-Regular"/>
          <w:b w:val="0"/>
          <w:bCs w:val="0"/>
          <w:color w:val="auto"/>
          <w:sz w:val="24"/>
          <w:szCs w:val="24"/>
          <w:rPrChange w:id="3689" w:author="Caree2" w:date="2016-11-05T11:26:00Z">
            <w:rPr>
              <w:ins w:id="3690" w:author="Caree2" w:date="2016-11-05T11:26:00Z"/>
            </w:rPr>
          </w:rPrChange>
        </w:rPr>
      </w:pPr>
      <w:ins w:id="3691" w:author="Caree2" w:date="2016-11-05T11:26:00Z">
        <w:r w:rsidRPr="0006154B">
          <w:rPr>
            <w:rFonts w:ascii="Scala-Regular" w:hAnsi="Scala-Regular"/>
            <w:b w:val="0"/>
            <w:bCs w:val="0"/>
            <w:color w:val="auto"/>
            <w:sz w:val="24"/>
            <w:szCs w:val="24"/>
            <w:rPrChange w:id="3692" w:author="Caree2" w:date="2016-11-05T11:26:00Z">
              <w:rPr/>
            </w:rPrChange>
          </w:rPr>
          <w:t xml:space="preserve">    }</w:t>
        </w:r>
      </w:ins>
    </w:p>
    <w:p w:rsidR="0006154B" w:rsidRPr="0006154B" w:rsidRDefault="0006154B" w:rsidP="0006154B">
      <w:pPr>
        <w:pStyle w:val="StyleHeading114ptBoldUnderlineLeft"/>
        <w:rPr>
          <w:ins w:id="3693" w:author="Caree2" w:date="2016-11-05T11:26:00Z"/>
          <w:rFonts w:ascii="Scala-Regular" w:hAnsi="Scala-Regular"/>
          <w:b w:val="0"/>
          <w:bCs w:val="0"/>
          <w:color w:val="auto"/>
          <w:sz w:val="24"/>
          <w:szCs w:val="24"/>
          <w:rPrChange w:id="3694" w:author="Caree2" w:date="2016-11-05T11:26:00Z">
            <w:rPr>
              <w:ins w:id="3695" w:author="Caree2" w:date="2016-11-05T11:26:00Z"/>
            </w:rPr>
          </w:rPrChange>
        </w:rPr>
      </w:pPr>
    </w:p>
    <w:p w:rsidR="0006154B" w:rsidRPr="0006154B" w:rsidRDefault="0006154B" w:rsidP="0006154B">
      <w:pPr>
        <w:pStyle w:val="StyleHeading114ptBoldUnderlineLeft"/>
        <w:rPr>
          <w:ins w:id="3696" w:author="Caree2" w:date="2016-11-05T11:26:00Z"/>
          <w:rFonts w:ascii="Scala-Regular" w:hAnsi="Scala-Regular"/>
          <w:b w:val="0"/>
          <w:bCs w:val="0"/>
          <w:color w:val="auto"/>
          <w:sz w:val="24"/>
          <w:szCs w:val="24"/>
          <w:rPrChange w:id="3697" w:author="Caree2" w:date="2016-11-05T11:26:00Z">
            <w:rPr>
              <w:ins w:id="3698" w:author="Caree2" w:date="2016-11-05T11:26:00Z"/>
            </w:rPr>
          </w:rPrChange>
        </w:rPr>
      </w:pPr>
      <w:ins w:id="3699" w:author="Caree2" w:date="2016-11-05T11:26:00Z">
        <w:r w:rsidRPr="0006154B">
          <w:rPr>
            <w:rFonts w:ascii="Scala-Regular" w:hAnsi="Scala-Regular"/>
            <w:b w:val="0"/>
            <w:bCs w:val="0"/>
            <w:color w:val="auto"/>
            <w:sz w:val="24"/>
            <w:szCs w:val="24"/>
            <w:rPrChange w:id="3700" w:author="Caree2" w:date="2016-11-05T11:26:00Z">
              <w:rPr/>
            </w:rPrChange>
          </w:rPr>
          <w:t xml:space="preserve">    //todo: replace with exception mapping</w:t>
        </w:r>
      </w:ins>
    </w:p>
    <w:p w:rsidR="0006154B" w:rsidRPr="0006154B" w:rsidRDefault="0006154B" w:rsidP="0006154B">
      <w:pPr>
        <w:pStyle w:val="StyleHeading114ptBoldUnderlineLeft"/>
        <w:rPr>
          <w:ins w:id="3701" w:author="Caree2" w:date="2016-11-05T11:26:00Z"/>
          <w:rFonts w:ascii="Scala-Regular" w:hAnsi="Scala-Regular"/>
          <w:b w:val="0"/>
          <w:bCs w:val="0"/>
          <w:color w:val="auto"/>
          <w:sz w:val="24"/>
          <w:szCs w:val="24"/>
          <w:rPrChange w:id="3702" w:author="Caree2" w:date="2016-11-05T11:26:00Z">
            <w:rPr>
              <w:ins w:id="3703" w:author="Caree2" w:date="2016-11-05T11:26:00Z"/>
            </w:rPr>
          </w:rPrChange>
        </w:rPr>
      </w:pPr>
      <w:ins w:id="3704" w:author="Caree2" w:date="2016-11-05T11:26:00Z">
        <w:r w:rsidRPr="0006154B">
          <w:rPr>
            <w:rFonts w:ascii="Scala-Regular" w:hAnsi="Scala-Regular"/>
            <w:b w:val="0"/>
            <w:bCs w:val="0"/>
            <w:color w:val="auto"/>
            <w:sz w:val="24"/>
            <w:szCs w:val="24"/>
            <w:rPrChange w:id="3705" w:author="Caree2" w:date="2016-11-05T11:26:00Z">
              <w:rPr/>
            </w:rPrChange>
          </w:rPr>
          <w:t xml:space="preserve">    public static &lt;T&gt; T checkResourceFound(final T resource) {</w:t>
        </w:r>
      </w:ins>
    </w:p>
    <w:p w:rsidR="0006154B" w:rsidRPr="0006154B" w:rsidRDefault="0006154B" w:rsidP="0006154B">
      <w:pPr>
        <w:pStyle w:val="StyleHeading114ptBoldUnderlineLeft"/>
        <w:rPr>
          <w:ins w:id="3706" w:author="Caree2" w:date="2016-11-05T11:26:00Z"/>
          <w:rFonts w:ascii="Scala-Regular" w:hAnsi="Scala-Regular"/>
          <w:b w:val="0"/>
          <w:bCs w:val="0"/>
          <w:color w:val="auto"/>
          <w:sz w:val="24"/>
          <w:szCs w:val="24"/>
          <w:rPrChange w:id="3707" w:author="Caree2" w:date="2016-11-05T11:26:00Z">
            <w:rPr>
              <w:ins w:id="3708" w:author="Caree2" w:date="2016-11-05T11:26:00Z"/>
            </w:rPr>
          </w:rPrChange>
        </w:rPr>
      </w:pPr>
      <w:ins w:id="3709" w:author="Caree2" w:date="2016-11-05T11:26:00Z">
        <w:r w:rsidRPr="0006154B">
          <w:rPr>
            <w:rFonts w:ascii="Scala-Regular" w:hAnsi="Scala-Regular"/>
            <w:b w:val="0"/>
            <w:bCs w:val="0"/>
            <w:color w:val="auto"/>
            <w:sz w:val="24"/>
            <w:szCs w:val="24"/>
            <w:rPrChange w:id="3710" w:author="Caree2" w:date="2016-11-05T11:26:00Z">
              <w:rPr/>
            </w:rPrChange>
          </w:rPr>
          <w:t xml:space="preserve">        if (resource == null) {</w:t>
        </w:r>
      </w:ins>
    </w:p>
    <w:p w:rsidR="0006154B" w:rsidRPr="0006154B" w:rsidRDefault="0006154B" w:rsidP="0006154B">
      <w:pPr>
        <w:pStyle w:val="StyleHeading114ptBoldUnderlineLeft"/>
        <w:rPr>
          <w:ins w:id="3711" w:author="Caree2" w:date="2016-11-05T11:26:00Z"/>
          <w:rFonts w:ascii="Scala-Regular" w:hAnsi="Scala-Regular"/>
          <w:b w:val="0"/>
          <w:bCs w:val="0"/>
          <w:color w:val="auto"/>
          <w:sz w:val="24"/>
          <w:szCs w:val="24"/>
          <w:rPrChange w:id="3712" w:author="Caree2" w:date="2016-11-05T11:26:00Z">
            <w:rPr>
              <w:ins w:id="3713" w:author="Caree2" w:date="2016-11-05T11:26:00Z"/>
            </w:rPr>
          </w:rPrChange>
        </w:rPr>
      </w:pPr>
      <w:ins w:id="3714" w:author="Caree2" w:date="2016-11-05T11:26:00Z">
        <w:r w:rsidRPr="0006154B">
          <w:rPr>
            <w:rFonts w:ascii="Scala-Regular" w:hAnsi="Scala-Regular"/>
            <w:b w:val="0"/>
            <w:bCs w:val="0"/>
            <w:color w:val="auto"/>
            <w:sz w:val="24"/>
            <w:szCs w:val="24"/>
            <w:rPrChange w:id="3715" w:author="Caree2" w:date="2016-11-05T11:26:00Z">
              <w:rPr/>
            </w:rPrChange>
          </w:rPr>
          <w:t xml:space="preserve">            throw new HTTP404Exception("resource not found");</w:t>
        </w:r>
      </w:ins>
    </w:p>
    <w:p w:rsidR="0006154B" w:rsidRPr="0006154B" w:rsidRDefault="0006154B" w:rsidP="0006154B">
      <w:pPr>
        <w:pStyle w:val="StyleHeading114ptBoldUnderlineLeft"/>
        <w:rPr>
          <w:ins w:id="3716" w:author="Caree2" w:date="2016-11-05T11:26:00Z"/>
          <w:rFonts w:ascii="Scala-Regular" w:hAnsi="Scala-Regular"/>
          <w:b w:val="0"/>
          <w:bCs w:val="0"/>
          <w:color w:val="auto"/>
          <w:sz w:val="24"/>
          <w:szCs w:val="24"/>
          <w:rPrChange w:id="3717" w:author="Caree2" w:date="2016-11-05T11:26:00Z">
            <w:rPr>
              <w:ins w:id="3718" w:author="Caree2" w:date="2016-11-05T11:26:00Z"/>
            </w:rPr>
          </w:rPrChange>
        </w:rPr>
      </w:pPr>
      <w:ins w:id="3719" w:author="Caree2" w:date="2016-11-05T11:26:00Z">
        <w:r w:rsidRPr="0006154B">
          <w:rPr>
            <w:rFonts w:ascii="Scala-Regular" w:hAnsi="Scala-Regular"/>
            <w:b w:val="0"/>
            <w:bCs w:val="0"/>
            <w:color w:val="auto"/>
            <w:sz w:val="24"/>
            <w:szCs w:val="24"/>
            <w:rPrChange w:id="3720" w:author="Caree2" w:date="2016-11-05T11:26:00Z">
              <w:rPr/>
            </w:rPrChange>
          </w:rPr>
          <w:t xml:space="preserve">        }</w:t>
        </w:r>
      </w:ins>
    </w:p>
    <w:p w:rsidR="0006154B" w:rsidRPr="0006154B" w:rsidRDefault="0006154B" w:rsidP="0006154B">
      <w:pPr>
        <w:pStyle w:val="StyleHeading114ptBoldUnderlineLeft"/>
        <w:rPr>
          <w:ins w:id="3721" w:author="Caree2" w:date="2016-11-05T11:26:00Z"/>
          <w:rFonts w:ascii="Scala-Regular" w:hAnsi="Scala-Regular"/>
          <w:b w:val="0"/>
          <w:bCs w:val="0"/>
          <w:color w:val="auto"/>
          <w:sz w:val="24"/>
          <w:szCs w:val="24"/>
          <w:rPrChange w:id="3722" w:author="Caree2" w:date="2016-11-05T11:26:00Z">
            <w:rPr>
              <w:ins w:id="3723" w:author="Caree2" w:date="2016-11-05T11:26:00Z"/>
            </w:rPr>
          </w:rPrChange>
        </w:rPr>
      </w:pPr>
      <w:ins w:id="3724" w:author="Caree2" w:date="2016-11-05T11:26:00Z">
        <w:r w:rsidRPr="0006154B">
          <w:rPr>
            <w:rFonts w:ascii="Scala-Regular" w:hAnsi="Scala-Regular"/>
            <w:b w:val="0"/>
            <w:bCs w:val="0"/>
            <w:color w:val="auto"/>
            <w:sz w:val="24"/>
            <w:szCs w:val="24"/>
            <w:rPrChange w:id="3725" w:author="Caree2" w:date="2016-11-05T11:26:00Z">
              <w:rPr/>
            </w:rPrChange>
          </w:rPr>
          <w:t xml:space="preserve">        return resource;</w:t>
        </w:r>
      </w:ins>
    </w:p>
    <w:p w:rsidR="0006154B" w:rsidRPr="0006154B" w:rsidRDefault="0006154B" w:rsidP="0006154B">
      <w:pPr>
        <w:pStyle w:val="StyleHeading114ptBoldUnderlineLeft"/>
        <w:rPr>
          <w:ins w:id="3726" w:author="Caree2" w:date="2016-11-05T11:26:00Z"/>
          <w:rFonts w:ascii="Scala-Regular" w:hAnsi="Scala-Regular"/>
          <w:b w:val="0"/>
          <w:bCs w:val="0"/>
          <w:color w:val="auto"/>
          <w:sz w:val="24"/>
          <w:szCs w:val="24"/>
          <w:rPrChange w:id="3727" w:author="Caree2" w:date="2016-11-05T11:26:00Z">
            <w:rPr>
              <w:ins w:id="3728" w:author="Caree2" w:date="2016-11-05T11:26:00Z"/>
            </w:rPr>
          </w:rPrChange>
        </w:rPr>
      </w:pPr>
      <w:ins w:id="3729" w:author="Caree2" w:date="2016-11-05T11:26:00Z">
        <w:r w:rsidRPr="0006154B">
          <w:rPr>
            <w:rFonts w:ascii="Scala-Regular" w:hAnsi="Scala-Regular"/>
            <w:b w:val="0"/>
            <w:bCs w:val="0"/>
            <w:color w:val="auto"/>
            <w:sz w:val="24"/>
            <w:szCs w:val="24"/>
            <w:rPrChange w:id="3730" w:author="Caree2" w:date="2016-11-05T11:26:00Z">
              <w:rPr/>
            </w:rPrChange>
          </w:rPr>
          <w:t xml:space="preserve">    }</w:t>
        </w:r>
      </w:ins>
    </w:p>
    <w:p w:rsidR="0006154B" w:rsidRPr="0006154B" w:rsidRDefault="0006154B" w:rsidP="0006154B">
      <w:pPr>
        <w:pStyle w:val="StyleHeading114ptBoldUnderlineLeft"/>
        <w:rPr>
          <w:ins w:id="3731" w:author="Caree2" w:date="2016-11-05T11:26:00Z"/>
          <w:rFonts w:ascii="Scala-Regular" w:hAnsi="Scala-Regular"/>
          <w:b w:val="0"/>
          <w:bCs w:val="0"/>
          <w:color w:val="auto"/>
          <w:sz w:val="24"/>
          <w:szCs w:val="24"/>
          <w:rPrChange w:id="3732" w:author="Caree2" w:date="2016-11-05T11:26:00Z">
            <w:rPr>
              <w:ins w:id="3733" w:author="Caree2" w:date="2016-11-05T11:26:00Z"/>
            </w:rPr>
          </w:rPrChange>
        </w:rPr>
      </w:pPr>
    </w:p>
    <w:p w:rsidR="0006154B" w:rsidRPr="0006154B" w:rsidRDefault="0006154B" w:rsidP="0006154B">
      <w:pPr>
        <w:pStyle w:val="StyleHeading114ptBoldUnderlineLeft"/>
        <w:rPr>
          <w:ins w:id="3734" w:author="Caree2" w:date="2016-11-05T11:26:00Z"/>
          <w:rFonts w:ascii="Scala-Regular" w:hAnsi="Scala-Regular"/>
          <w:b w:val="0"/>
          <w:bCs w:val="0"/>
          <w:color w:val="auto"/>
          <w:sz w:val="24"/>
          <w:szCs w:val="24"/>
          <w:rPrChange w:id="3735" w:author="Caree2" w:date="2016-11-05T11:26:00Z">
            <w:rPr>
              <w:ins w:id="3736" w:author="Caree2" w:date="2016-11-05T11:26:00Z"/>
            </w:rPr>
          </w:rPrChange>
        </w:rPr>
      </w:pPr>
      <w:ins w:id="3737" w:author="Caree2" w:date="2016-11-05T11:26:00Z">
        <w:r w:rsidRPr="0006154B">
          <w:rPr>
            <w:rFonts w:ascii="Scala-Regular" w:hAnsi="Scala-Regular"/>
            <w:b w:val="0"/>
            <w:bCs w:val="0"/>
            <w:color w:val="auto"/>
            <w:sz w:val="24"/>
            <w:szCs w:val="24"/>
            <w:rPrChange w:id="3738" w:author="Caree2" w:date="2016-11-05T11:26:00Z">
              <w:rPr/>
            </w:rPrChange>
          </w:rPr>
          <w:t>}</w:t>
        </w:r>
      </w:ins>
    </w:p>
    <w:p w:rsidR="0006154B" w:rsidRDefault="0006154B">
      <w:pPr>
        <w:rPr>
          <w:ins w:id="3739" w:author="Caree2" w:date="2016-11-05T11:27:00Z"/>
          <w:rFonts w:ascii="Times New Roman" w:hAnsi="Times New Roman"/>
          <w:b/>
          <w:bCs/>
          <w:color w:val="000000"/>
          <w:sz w:val="28"/>
          <w:szCs w:val="20"/>
        </w:rPr>
      </w:pPr>
      <w:ins w:id="3740" w:author="Caree2" w:date="2016-11-05T11:27:00Z">
        <w:r>
          <w:br w:type="page"/>
        </w:r>
      </w:ins>
    </w:p>
    <w:p w:rsidR="0006154B" w:rsidRDefault="0006154B" w:rsidP="0006154B">
      <w:pPr>
        <w:pStyle w:val="StyleHeading114ptBoldUnderlineLeft"/>
        <w:rPr>
          <w:ins w:id="3741" w:author="Caree2" w:date="2016-11-05T11:27:00Z"/>
        </w:rPr>
      </w:pPr>
      <w:ins w:id="3742" w:author="Caree2" w:date="2016-11-05T11:27:00Z">
        <w:r w:rsidRPr="00EA03DE">
          <w:lastRenderedPageBreak/>
          <w:t>1</w:t>
        </w:r>
        <w:r>
          <w:t>.3</w:t>
        </w:r>
        <w:r>
          <w:t>1</w:t>
        </w:r>
        <w:r>
          <w:t>–</w:t>
        </w:r>
        <w:r w:rsidRPr="00EA03DE">
          <w:t xml:space="preserve"> </w:t>
        </w:r>
        <w:r>
          <w:t xml:space="preserve">Generate UserRestController class in the rest.api </w:t>
        </w:r>
        <w:r w:rsidRPr="00EA03DE">
          <w:t xml:space="preserve"> package</w:t>
        </w:r>
      </w:ins>
    </w:p>
    <w:p w:rsidR="0006154B" w:rsidRDefault="0006154B" w:rsidP="0006154B">
      <w:pPr>
        <w:pStyle w:val="StyleHeading114ptBoldUnderlineLeft"/>
        <w:rPr>
          <w:ins w:id="3743" w:author="Caree2" w:date="2016-10-29T14:13:00Z"/>
        </w:rPr>
      </w:pPr>
    </w:p>
    <w:p w:rsidR="0006154B" w:rsidRPr="0006154B" w:rsidRDefault="0006154B" w:rsidP="0006154B">
      <w:pPr>
        <w:pStyle w:val="h1"/>
        <w:jc w:val="left"/>
        <w:rPr>
          <w:ins w:id="3744" w:author="Caree2" w:date="2016-11-05T11:28:00Z"/>
          <w:rFonts w:ascii="Scala-Regular" w:hAnsi="Scala-Regular"/>
          <w:i w:val="0"/>
          <w:color w:val="auto"/>
          <w:sz w:val="24"/>
          <w:szCs w:val="24"/>
        </w:rPr>
        <w:pPrChange w:id="3745" w:author="Caree2" w:date="2016-11-05T11:29:00Z">
          <w:pPr>
            <w:pStyle w:val="h1"/>
          </w:pPr>
        </w:pPrChange>
      </w:pPr>
      <w:ins w:id="3746" w:author="Caree2" w:date="2016-11-05T11:28:00Z">
        <w:r w:rsidRPr="0006154B">
          <w:rPr>
            <w:rFonts w:ascii="Scala-Regular" w:hAnsi="Scala-Regular"/>
            <w:i w:val="0"/>
            <w:color w:val="auto"/>
            <w:sz w:val="24"/>
            <w:szCs w:val="24"/>
          </w:rPr>
          <w:t>package com.rollingstone.api.rest;</w:t>
        </w:r>
      </w:ins>
    </w:p>
    <w:p w:rsidR="0006154B" w:rsidRPr="0006154B" w:rsidRDefault="0006154B" w:rsidP="0006154B">
      <w:pPr>
        <w:pStyle w:val="h1"/>
        <w:jc w:val="left"/>
        <w:rPr>
          <w:ins w:id="3747" w:author="Caree2" w:date="2016-11-05T11:28:00Z"/>
          <w:rFonts w:ascii="Scala-Regular" w:hAnsi="Scala-Regular"/>
          <w:i w:val="0"/>
          <w:color w:val="auto"/>
          <w:sz w:val="24"/>
          <w:szCs w:val="24"/>
        </w:rPr>
        <w:pPrChange w:id="3748" w:author="Caree2" w:date="2016-11-05T11:29:00Z">
          <w:pPr>
            <w:pStyle w:val="h1"/>
          </w:pPr>
        </w:pPrChange>
      </w:pPr>
    </w:p>
    <w:p w:rsidR="0006154B" w:rsidRPr="0006154B" w:rsidRDefault="0006154B" w:rsidP="0006154B">
      <w:pPr>
        <w:pStyle w:val="h1"/>
        <w:jc w:val="left"/>
        <w:rPr>
          <w:ins w:id="3749" w:author="Caree2" w:date="2016-11-05T11:28:00Z"/>
          <w:rFonts w:ascii="Scala-Regular" w:hAnsi="Scala-Regular"/>
          <w:i w:val="0"/>
          <w:color w:val="auto"/>
          <w:sz w:val="24"/>
          <w:szCs w:val="24"/>
        </w:rPr>
        <w:pPrChange w:id="3750" w:author="Caree2" w:date="2016-11-05T11:29:00Z">
          <w:pPr>
            <w:pStyle w:val="h1"/>
          </w:pPr>
        </w:pPrChange>
      </w:pPr>
      <w:ins w:id="3751" w:author="Caree2" w:date="2016-11-05T11:28:00Z">
        <w:r w:rsidRPr="0006154B">
          <w:rPr>
            <w:rFonts w:ascii="Scala-Regular" w:hAnsi="Scala-Regular"/>
            <w:i w:val="0"/>
            <w:color w:val="auto"/>
            <w:sz w:val="24"/>
            <w:szCs w:val="24"/>
          </w:rPr>
          <w:t>import java.util.List;</w:t>
        </w:r>
      </w:ins>
    </w:p>
    <w:p w:rsidR="0006154B" w:rsidRPr="0006154B" w:rsidRDefault="0006154B" w:rsidP="0006154B">
      <w:pPr>
        <w:pStyle w:val="h1"/>
        <w:jc w:val="left"/>
        <w:rPr>
          <w:ins w:id="3752" w:author="Caree2" w:date="2016-11-05T11:28:00Z"/>
          <w:rFonts w:ascii="Scala-Regular" w:hAnsi="Scala-Regular"/>
          <w:i w:val="0"/>
          <w:color w:val="auto"/>
          <w:sz w:val="24"/>
          <w:szCs w:val="24"/>
        </w:rPr>
        <w:pPrChange w:id="3753" w:author="Caree2" w:date="2016-11-05T11:29:00Z">
          <w:pPr>
            <w:pStyle w:val="h1"/>
          </w:pPr>
        </w:pPrChange>
      </w:pPr>
    </w:p>
    <w:p w:rsidR="0006154B" w:rsidRPr="0006154B" w:rsidRDefault="0006154B" w:rsidP="0006154B">
      <w:pPr>
        <w:pStyle w:val="h1"/>
        <w:jc w:val="left"/>
        <w:rPr>
          <w:ins w:id="3754" w:author="Caree2" w:date="2016-11-05T11:28:00Z"/>
          <w:rFonts w:ascii="Scala-Regular" w:hAnsi="Scala-Regular"/>
          <w:i w:val="0"/>
          <w:color w:val="auto"/>
          <w:sz w:val="24"/>
          <w:szCs w:val="24"/>
        </w:rPr>
        <w:pPrChange w:id="3755" w:author="Caree2" w:date="2016-11-05T11:29:00Z">
          <w:pPr>
            <w:pStyle w:val="h1"/>
          </w:pPr>
        </w:pPrChange>
      </w:pPr>
      <w:ins w:id="3756" w:author="Caree2" w:date="2016-11-05T11:28:00Z">
        <w:r w:rsidRPr="0006154B">
          <w:rPr>
            <w:rFonts w:ascii="Scala-Regular" w:hAnsi="Scala-Regular"/>
            <w:i w:val="0"/>
            <w:color w:val="auto"/>
            <w:sz w:val="24"/>
            <w:szCs w:val="24"/>
          </w:rPr>
          <w:t>import javax.servlet.http.HttpServletRequest;</w:t>
        </w:r>
      </w:ins>
    </w:p>
    <w:p w:rsidR="0006154B" w:rsidRPr="0006154B" w:rsidRDefault="0006154B" w:rsidP="0006154B">
      <w:pPr>
        <w:pStyle w:val="h1"/>
        <w:jc w:val="left"/>
        <w:rPr>
          <w:ins w:id="3757" w:author="Caree2" w:date="2016-11-05T11:28:00Z"/>
          <w:rFonts w:ascii="Scala-Regular" w:hAnsi="Scala-Regular"/>
          <w:i w:val="0"/>
          <w:color w:val="auto"/>
          <w:sz w:val="24"/>
          <w:szCs w:val="24"/>
        </w:rPr>
        <w:pPrChange w:id="3758" w:author="Caree2" w:date="2016-11-05T11:29:00Z">
          <w:pPr>
            <w:pStyle w:val="h1"/>
          </w:pPr>
        </w:pPrChange>
      </w:pPr>
      <w:ins w:id="3759" w:author="Caree2" w:date="2016-11-05T11:28:00Z">
        <w:r w:rsidRPr="0006154B">
          <w:rPr>
            <w:rFonts w:ascii="Scala-Regular" w:hAnsi="Scala-Regular"/>
            <w:i w:val="0"/>
            <w:color w:val="auto"/>
            <w:sz w:val="24"/>
            <w:szCs w:val="24"/>
          </w:rPr>
          <w:t>import javax.servlet.http.HttpServletResponse;</w:t>
        </w:r>
      </w:ins>
    </w:p>
    <w:p w:rsidR="0006154B" w:rsidRPr="0006154B" w:rsidRDefault="0006154B" w:rsidP="0006154B">
      <w:pPr>
        <w:pStyle w:val="h1"/>
        <w:jc w:val="left"/>
        <w:rPr>
          <w:ins w:id="3760" w:author="Caree2" w:date="2016-11-05T11:28:00Z"/>
          <w:rFonts w:ascii="Scala-Regular" w:hAnsi="Scala-Regular"/>
          <w:i w:val="0"/>
          <w:color w:val="auto"/>
          <w:sz w:val="24"/>
          <w:szCs w:val="24"/>
        </w:rPr>
        <w:pPrChange w:id="3761" w:author="Caree2" w:date="2016-11-05T11:29:00Z">
          <w:pPr>
            <w:pStyle w:val="h1"/>
          </w:pPr>
        </w:pPrChange>
      </w:pPr>
    </w:p>
    <w:p w:rsidR="0006154B" w:rsidRPr="0006154B" w:rsidRDefault="0006154B" w:rsidP="0006154B">
      <w:pPr>
        <w:pStyle w:val="h1"/>
        <w:jc w:val="left"/>
        <w:rPr>
          <w:ins w:id="3762" w:author="Caree2" w:date="2016-11-05T11:28:00Z"/>
          <w:rFonts w:ascii="Scala-Regular" w:hAnsi="Scala-Regular"/>
          <w:i w:val="0"/>
          <w:color w:val="auto"/>
          <w:sz w:val="24"/>
          <w:szCs w:val="24"/>
        </w:rPr>
        <w:pPrChange w:id="3763" w:author="Caree2" w:date="2016-11-05T11:29:00Z">
          <w:pPr>
            <w:pStyle w:val="h1"/>
          </w:pPr>
        </w:pPrChange>
      </w:pPr>
      <w:ins w:id="3764" w:author="Caree2" w:date="2016-11-05T11:28:00Z">
        <w:r w:rsidRPr="0006154B">
          <w:rPr>
            <w:rFonts w:ascii="Scala-Regular" w:hAnsi="Scala-Regular"/>
            <w:i w:val="0"/>
            <w:color w:val="auto"/>
            <w:sz w:val="24"/>
            <w:szCs w:val="24"/>
          </w:rPr>
          <w:t>import org.springframework.beans.factory.annotation.Autowired;</w:t>
        </w:r>
      </w:ins>
    </w:p>
    <w:p w:rsidR="0006154B" w:rsidRPr="0006154B" w:rsidRDefault="0006154B" w:rsidP="0006154B">
      <w:pPr>
        <w:pStyle w:val="h1"/>
        <w:jc w:val="left"/>
        <w:rPr>
          <w:ins w:id="3765" w:author="Caree2" w:date="2016-11-05T11:28:00Z"/>
          <w:rFonts w:ascii="Scala-Regular" w:hAnsi="Scala-Regular"/>
          <w:i w:val="0"/>
          <w:color w:val="auto"/>
          <w:sz w:val="24"/>
          <w:szCs w:val="24"/>
        </w:rPr>
        <w:pPrChange w:id="3766" w:author="Caree2" w:date="2016-11-05T11:29:00Z">
          <w:pPr>
            <w:pStyle w:val="h1"/>
          </w:pPr>
        </w:pPrChange>
      </w:pPr>
      <w:ins w:id="3767" w:author="Caree2" w:date="2016-11-05T11:28:00Z">
        <w:r w:rsidRPr="0006154B">
          <w:rPr>
            <w:rFonts w:ascii="Scala-Regular" w:hAnsi="Scala-Regular"/>
            <w:i w:val="0"/>
            <w:color w:val="auto"/>
            <w:sz w:val="24"/>
            <w:szCs w:val="24"/>
          </w:rPr>
          <w:t>import org.springframework.cloud.client.ServiceInstance;</w:t>
        </w:r>
      </w:ins>
    </w:p>
    <w:p w:rsidR="0006154B" w:rsidRPr="0006154B" w:rsidRDefault="0006154B" w:rsidP="0006154B">
      <w:pPr>
        <w:pStyle w:val="h1"/>
        <w:jc w:val="left"/>
        <w:rPr>
          <w:ins w:id="3768" w:author="Caree2" w:date="2016-11-05T11:28:00Z"/>
          <w:rFonts w:ascii="Scala-Regular" w:hAnsi="Scala-Regular"/>
          <w:i w:val="0"/>
          <w:color w:val="auto"/>
          <w:sz w:val="24"/>
          <w:szCs w:val="24"/>
        </w:rPr>
        <w:pPrChange w:id="3769" w:author="Caree2" w:date="2016-11-05T11:29:00Z">
          <w:pPr>
            <w:pStyle w:val="h1"/>
          </w:pPr>
        </w:pPrChange>
      </w:pPr>
      <w:ins w:id="3770" w:author="Caree2" w:date="2016-11-05T11:28:00Z">
        <w:r w:rsidRPr="0006154B">
          <w:rPr>
            <w:rFonts w:ascii="Scala-Regular" w:hAnsi="Scala-Regular"/>
            <w:i w:val="0"/>
            <w:color w:val="auto"/>
            <w:sz w:val="24"/>
            <w:szCs w:val="24"/>
          </w:rPr>
          <w:t>import org.springframework.data.domain.Page;</w:t>
        </w:r>
      </w:ins>
    </w:p>
    <w:p w:rsidR="0006154B" w:rsidRPr="0006154B" w:rsidRDefault="0006154B" w:rsidP="0006154B">
      <w:pPr>
        <w:pStyle w:val="h1"/>
        <w:jc w:val="left"/>
        <w:rPr>
          <w:ins w:id="3771" w:author="Caree2" w:date="2016-11-05T11:28:00Z"/>
          <w:rFonts w:ascii="Scala-Regular" w:hAnsi="Scala-Regular"/>
          <w:i w:val="0"/>
          <w:color w:val="auto"/>
          <w:sz w:val="24"/>
          <w:szCs w:val="24"/>
        </w:rPr>
        <w:pPrChange w:id="3772" w:author="Caree2" w:date="2016-11-05T11:29:00Z">
          <w:pPr>
            <w:pStyle w:val="h1"/>
          </w:pPr>
        </w:pPrChange>
      </w:pPr>
      <w:ins w:id="3773" w:author="Caree2" w:date="2016-11-05T11:28:00Z">
        <w:r w:rsidRPr="0006154B">
          <w:rPr>
            <w:rFonts w:ascii="Scala-Regular" w:hAnsi="Scala-Regular"/>
            <w:i w:val="0"/>
            <w:color w:val="auto"/>
            <w:sz w:val="24"/>
            <w:szCs w:val="24"/>
          </w:rPr>
          <w:t>import org.springframework.http.HttpStatus;</w:t>
        </w:r>
      </w:ins>
    </w:p>
    <w:p w:rsidR="0006154B" w:rsidRPr="0006154B" w:rsidRDefault="0006154B" w:rsidP="0006154B">
      <w:pPr>
        <w:pStyle w:val="h1"/>
        <w:jc w:val="left"/>
        <w:rPr>
          <w:ins w:id="3774" w:author="Caree2" w:date="2016-11-05T11:28:00Z"/>
          <w:rFonts w:ascii="Scala-Regular" w:hAnsi="Scala-Regular"/>
          <w:i w:val="0"/>
          <w:color w:val="auto"/>
          <w:sz w:val="24"/>
          <w:szCs w:val="24"/>
        </w:rPr>
        <w:pPrChange w:id="3775" w:author="Caree2" w:date="2016-11-05T11:29:00Z">
          <w:pPr>
            <w:pStyle w:val="h1"/>
          </w:pPr>
        </w:pPrChange>
      </w:pPr>
      <w:ins w:id="3776" w:author="Caree2" w:date="2016-11-05T11:28:00Z">
        <w:r w:rsidRPr="0006154B">
          <w:rPr>
            <w:rFonts w:ascii="Scala-Regular" w:hAnsi="Scala-Regular"/>
            <w:i w:val="0"/>
            <w:color w:val="auto"/>
            <w:sz w:val="24"/>
            <w:szCs w:val="24"/>
          </w:rPr>
          <w:t>import org.springframework.web.bind.annotation.PathVariable;</w:t>
        </w:r>
      </w:ins>
    </w:p>
    <w:p w:rsidR="0006154B" w:rsidRPr="0006154B" w:rsidRDefault="0006154B" w:rsidP="0006154B">
      <w:pPr>
        <w:pStyle w:val="h1"/>
        <w:jc w:val="left"/>
        <w:rPr>
          <w:ins w:id="3777" w:author="Caree2" w:date="2016-11-05T11:28:00Z"/>
          <w:rFonts w:ascii="Scala-Regular" w:hAnsi="Scala-Regular"/>
          <w:i w:val="0"/>
          <w:color w:val="auto"/>
          <w:sz w:val="24"/>
          <w:szCs w:val="24"/>
        </w:rPr>
        <w:pPrChange w:id="3778" w:author="Caree2" w:date="2016-11-05T11:29:00Z">
          <w:pPr>
            <w:pStyle w:val="h1"/>
          </w:pPr>
        </w:pPrChange>
      </w:pPr>
      <w:ins w:id="3779" w:author="Caree2" w:date="2016-11-05T11:28:00Z">
        <w:r w:rsidRPr="0006154B">
          <w:rPr>
            <w:rFonts w:ascii="Scala-Regular" w:hAnsi="Scala-Regular"/>
            <w:i w:val="0"/>
            <w:color w:val="auto"/>
            <w:sz w:val="24"/>
            <w:szCs w:val="24"/>
          </w:rPr>
          <w:t>import org.springframework.web.bind.annotation.RequestBody;</w:t>
        </w:r>
      </w:ins>
    </w:p>
    <w:p w:rsidR="0006154B" w:rsidRPr="0006154B" w:rsidRDefault="0006154B" w:rsidP="0006154B">
      <w:pPr>
        <w:pStyle w:val="h1"/>
        <w:jc w:val="left"/>
        <w:rPr>
          <w:ins w:id="3780" w:author="Caree2" w:date="2016-11-05T11:28:00Z"/>
          <w:rFonts w:ascii="Scala-Regular" w:hAnsi="Scala-Regular"/>
          <w:i w:val="0"/>
          <w:color w:val="auto"/>
          <w:sz w:val="24"/>
          <w:szCs w:val="24"/>
        </w:rPr>
        <w:pPrChange w:id="3781" w:author="Caree2" w:date="2016-11-05T11:29:00Z">
          <w:pPr>
            <w:pStyle w:val="h1"/>
          </w:pPr>
        </w:pPrChange>
      </w:pPr>
      <w:ins w:id="3782" w:author="Caree2" w:date="2016-11-05T11:28:00Z">
        <w:r w:rsidRPr="0006154B">
          <w:rPr>
            <w:rFonts w:ascii="Scala-Regular" w:hAnsi="Scala-Regular"/>
            <w:i w:val="0"/>
            <w:color w:val="auto"/>
            <w:sz w:val="24"/>
            <w:szCs w:val="24"/>
          </w:rPr>
          <w:t>import org.springframework.web.bind.annotation.RequestMapping;</w:t>
        </w:r>
      </w:ins>
    </w:p>
    <w:p w:rsidR="0006154B" w:rsidRPr="0006154B" w:rsidRDefault="0006154B" w:rsidP="0006154B">
      <w:pPr>
        <w:pStyle w:val="h1"/>
        <w:jc w:val="left"/>
        <w:rPr>
          <w:ins w:id="3783" w:author="Caree2" w:date="2016-11-05T11:28:00Z"/>
          <w:rFonts w:ascii="Scala-Regular" w:hAnsi="Scala-Regular"/>
          <w:i w:val="0"/>
          <w:color w:val="auto"/>
          <w:sz w:val="24"/>
          <w:szCs w:val="24"/>
        </w:rPr>
        <w:pPrChange w:id="3784" w:author="Caree2" w:date="2016-11-05T11:29:00Z">
          <w:pPr>
            <w:pStyle w:val="h1"/>
          </w:pPr>
        </w:pPrChange>
      </w:pPr>
      <w:ins w:id="3785" w:author="Caree2" w:date="2016-11-05T11:28:00Z">
        <w:r w:rsidRPr="0006154B">
          <w:rPr>
            <w:rFonts w:ascii="Scala-Regular" w:hAnsi="Scala-Regular"/>
            <w:i w:val="0"/>
            <w:color w:val="auto"/>
            <w:sz w:val="24"/>
            <w:szCs w:val="24"/>
          </w:rPr>
          <w:t>import org.springframework.web.bind.annotation.RequestMethod;</w:t>
        </w:r>
      </w:ins>
    </w:p>
    <w:p w:rsidR="0006154B" w:rsidRPr="0006154B" w:rsidRDefault="0006154B" w:rsidP="0006154B">
      <w:pPr>
        <w:pStyle w:val="h1"/>
        <w:jc w:val="left"/>
        <w:rPr>
          <w:ins w:id="3786" w:author="Caree2" w:date="2016-11-05T11:28:00Z"/>
          <w:rFonts w:ascii="Scala-Regular" w:hAnsi="Scala-Regular"/>
          <w:i w:val="0"/>
          <w:color w:val="auto"/>
          <w:sz w:val="24"/>
          <w:szCs w:val="24"/>
        </w:rPr>
        <w:pPrChange w:id="3787" w:author="Caree2" w:date="2016-11-05T11:29:00Z">
          <w:pPr>
            <w:pStyle w:val="h1"/>
          </w:pPr>
        </w:pPrChange>
      </w:pPr>
      <w:ins w:id="3788" w:author="Caree2" w:date="2016-11-05T11:28:00Z">
        <w:r w:rsidRPr="0006154B">
          <w:rPr>
            <w:rFonts w:ascii="Scala-Regular" w:hAnsi="Scala-Regular"/>
            <w:i w:val="0"/>
            <w:color w:val="auto"/>
            <w:sz w:val="24"/>
            <w:szCs w:val="24"/>
          </w:rPr>
          <w:t>import org.springframework.web.bind.annotation.RequestParam;</w:t>
        </w:r>
      </w:ins>
    </w:p>
    <w:p w:rsidR="0006154B" w:rsidRPr="0006154B" w:rsidRDefault="0006154B" w:rsidP="0006154B">
      <w:pPr>
        <w:pStyle w:val="h1"/>
        <w:jc w:val="left"/>
        <w:rPr>
          <w:ins w:id="3789" w:author="Caree2" w:date="2016-11-05T11:28:00Z"/>
          <w:rFonts w:ascii="Scala-Regular" w:hAnsi="Scala-Regular"/>
          <w:i w:val="0"/>
          <w:color w:val="auto"/>
          <w:sz w:val="24"/>
          <w:szCs w:val="24"/>
        </w:rPr>
        <w:pPrChange w:id="3790" w:author="Caree2" w:date="2016-11-05T11:29:00Z">
          <w:pPr>
            <w:pStyle w:val="h1"/>
          </w:pPr>
        </w:pPrChange>
      </w:pPr>
      <w:ins w:id="3791" w:author="Caree2" w:date="2016-11-05T11:28:00Z">
        <w:r w:rsidRPr="0006154B">
          <w:rPr>
            <w:rFonts w:ascii="Scala-Regular" w:hAnsi="Scala-Regular"/>
            <w:i w:val="0"/>
            <w:color w:val="auto"/>
            <w:sz w:val="24"/>
            <w:szCs w:val="24"/>
          </w:rPr>
          <w:t>import org.springframework.web.bind.annotation.ResponseBody;</w:t>
        </w:r>
      </w:ins>
    </w:p>
    <w:p w:rsidR="0006154B" w:rsidRPr="0006154B" w:rsidRDefault="0006154B" w:rsidP="0006154B">
      <w:pPr>
        <w:pStyle w:val="h1"/>
        <w:jc w:val="left"/>
        <w:rPr>
          <w:ins w:id="3792" w:author="Caree2" w:date="2016-11-05T11:28:00Z"/>
          <w:rFonts w:ascii="Scala-Regular" w:hAnsi="Scala-Regular"/>
          <w:i w:val="0"/>
          <w:color w:val="auto"/>
          <w:sz w:val="24"/>
          <w:szCs w:val="24"/>
        </w:rPr>
        <w:pPrChange w:id="3793" w:author="Caree2" w:date="2016-11-05T11:29:00Z">
          <w:pPr>
            <w:pStyle w:val="h1"/>
          </w:pPr>
        </w:pPrChange>
      </w:pPr>
      <w:ins w:id="3794" w:author="Caree2" w:date="2016-11-05T11:28:00Z">
        <w:r w:rsidRPr="0006154B">
          <w:rPr>
            <w:rFonts w:ascii="Scala-Regular" w:hAnsi="Scala-Regular"/>
            <w:i w:val="0"/>
            <w:color w:val="auto"/>
            <w:sz w:val="24"/>
            <w:szCs w:val="24"/>
          </w:rPr>
          <w:t>import org.springframework.web.bind.annotation.ResponseStatus;</w:t>
        </w:r>
      </w:ins>
    </w:p>
    <w:p w:rsidR="0006154B" w:rsidRPr="0006154B" w:rsidRDefault="0006154B" w:rsidP="0006154B">
      <w:pPr>
        <w:pStyle w:val="h1"/>
        <w:jc w:val="left"/>
        <w:rPr>
          <w:ins w:id="3795" w:author="Caree2" w:date="2016-11-05T11:28:00Z"/>
          <w:rFonts w:ascii="Scala-Regular" w:hAnsi="Scala-Regular"/>
          <w:i w:val="0"/>
          <w:color w:val="auto"/>
          <w:sz w:val="24"/>
          <w:szCs w:val="24"/>
        </w:rPr>
        <w:pPrChange w:id="3796" w:author="Caree2" w:date="2016-11-05T11:29:00Z">
          <w:pPr>
            <w:pStyle w:val="h1"/>
          </w:pPr>
        </w:pPrChange>
      </w:pPr>
      <w:ins w:id="3797" w:author="Caree2" w:date="2016-11-05T11:28:00Z">
        <w:r w:rsidRPr="0006154B">
          <w:rPr>
            <w:rFonts w:ascii="Scala-Regular" w:hAnsi="Scala-Regular"/>
            <w:i w:val="0"/>
            <w:color w:val="auto"/>
            <w:sz w:val="24"/>
            <w:szCs w:val="24"/>
          </w:rPr>
          <w:t>import org.springframework.web.bind.annotation.RestController;</w:t>
        </w:r>
      </w:ins>
    </w:p>
    <w:p w:rsidR="0006154B" w:rsidRPr="0006154B" w:rsidRDefault="0006154B" w:rsidP="0006154B">
      <w:pPr>
        <w:pStyle w:val="h1"/>
        <w:jc w:val="left"/>
        <w:rPr>
          <w:ins w:id="3798" w:author="Caree2" w:date="2016-11-05T11:28:00Z"/>
          <w:rFonts w:ascii="Scala-Regular" w:hAnsi="Scala-Regular"/>
          <w:i w:val="0"/>
          <w:color w:val="auto"/>
          <w:sz w:val="24"/>
          <w:szCs w:val="24"/>
        </w:rPr>
        <w:pPrChange w:id="3799" w:author="Caree2" w:date="2016-11-05T11:29:00Z">
          <w:pPr>
            <w:pStyle w:val="h1"/>
          </w:pPr>
        </w:pPrChange>
      </w:pPr>
    </w:p>
    <w:p w:rsidR="0006154B" w:rsidRPr="0006154B" w:rsidRDefault="0006154B" w:rsidP="0006154B">
      <w:pPr>
        <w:pStyle w:val="h1"/>
        <w:jc w:val="left"/>
        <w:rPr>
          <w:ins w:id="3800" w:author="Caree2" w:date="2016-11-05T11:28:00Z"/>
          <w:rFonts w:ascii="Scala-Regular" w:hAnsi="Scala-Regular"/>
          <w:i w:val="0"/>
          <w:color w:val="auto"/>
          <w:sz w:val="24"/>
          <w:szCs w:val="24"/>
        </w:rPr>
        <w:pPrChange w:id="3801" w:author="Caree2" w:date="2016-11-05T11:29:00Z">
          <w:pPr>
            <w:pStyle w:val="h1"/>
          </w:pPr>
        </w:pPrChange>
      </w:pPr>
    </w:p>
    <w:p w:rsidR="0006154B" w:rsidRPr="0006154B" w:rsidRDefault="0006154B" w:rsidP="0006154B">
      <w:pPr>
        <w:pStyle w:val="h1"/>
        <w:jc w:val="left"/>
        <w:rPr>
          <w:ins w:id="3802" w:author="Caree2" w:date="2016-11-05T11:28:00Z"/>
          <w:rFonts w:ascii="Scala-Regular" w:hAnsi="Scala-Regular"/>
          <w:i w:val="0"/>
          <w:color w:val="auto"/>
          <w:sz w:val="24"/>
          <w:szCs w:val="24"/>
        </w:rPr>
        <w:pPrChange w:id="3803" w:author="Caree2" w:date="2016-11-05T11:29:00Z">
          <w:pPr>
            <w:pStyle w:val="h1"/>
          </w:pPr>
        </w:pPrChange>
      </w:pPr>
      <w:ins w:id="3804" w:author="Caree2" w:date="2016-11-05T11:28:00Z">
        <w:r w:rsidRPr="0006154B">
          <w:rPr>
            <w:rFonts w:ascii="Scala-Regular" w:hAnsi="Scala-Regular"/>
            <w:i w:val="0"/>
            <w:color w:val="auto"/>
            <w:sz w:val="24"/>
            <w:szCs w:val="24"/>
          </w:rPr>
          <w:t>import com.rollingstone.domain.User;</w:t>
        </w:r>
      </w:ins>
    </w:p>
    <w:p w:rsidR="0006154B" w:rsidRPr="0006154B" w:rsidRDefault="0006154B" w:rsidP="0006154B">
      <w:pPr>
        <w:pStyle w:val="h1"/>
        <w:jc w:val="left"/>
        <w:rPr>
          <w:ins w:id="3805" w:author="Caree2" w:date="2016-11-05T11:28:00Z"/>
          <w:rFonts w:ascii="Scala-Regular" w:hAnsi="Scala-Regular"/>
          <w:i w:val="0"/>
          <w:color w:val="auto"/>
          <w:sz w:val="24"/>
          <w:szCs w:val="24"/>
        </w:rPr>
        <w:pPrChange w:id="3806" w:author="Caree2" w:date="2016-11-05T11:29:00Z">
          <w:pPr>
            <w:pStyle w:val="h1"/>
          </w:pPr>
        </w:pPrChange>
      </w:pPr>
      <w:ins w:id="3807" w:author="Caree2" w:date="2016-11-05T11:28:00Z">
        <w:r w:rsidRPr="0006154B">
          <w:rPr>
            <w:rFonts w:ascii="Scala-Regular" w:hAnsi="Scala-Regular"/>
            <w:i w:val="0"/>
            <w:color w:val="auto"/>
            <w:sz w:val="24"/>
            <w:szCs w:val="24"/>
          </w:rPr>
          <w:t>import com.rollingstone.exception.HTTP400Exception;</w:t>
        </w:r>
      </w:ins>
    </w:p>
    <w:p w:rsidR="0006154B" w:rsidRPr="0006154B" w:rsidRDefault="0006154B" w:rsidP="0006154B">
      <w:pPr>
        <w:pStyle w:val="h1"/>
        <w:jc w:val="left"/>
        <w:rPr>
          <w:ins w:id="3808" w:author="Caree2" w:date="2016-11-05T11:28:00Z"/>
          <w:rFonts w:ascii="Scala-Regular" w:hAnsi="Scala-Regular"/>
          <w:i w:val="0"/>
          <w:color w:val="auto"/>
          <w:sz w:val="24"/>
          <w:szCs w:val="24"/>
        </w:rPr>
        <w:pPrChange w:id="3809" w:author="Caree2" w:date="2016-11-05T11:29:00Z">
          <w:pPr>
            <w:pStyle w:val="h1"/>
          </w:pPr>
        </w:pPrChange>
      </w:pPr>
      <w:ins w:id="3810" w:author="Caree2" w:date="2016-11-05T11:28:00Z">
        <w:r w:rsidRPr="0006154B">
          <w:rPr>
            <w:rFonts w:ascii="Scala-Regular" w:hAnsi="Scala-Regular"/>
            <w:i w:val="0"/>
            <w:color w:val="auto"/>
            <w:sz w:val="24"/>
            <w:szCs w:val="24"/>
          </w:rPr>
          <w:t>import com.rollingstone.service.EcommUserService;</w:t>
        </w:r>
      </w:ins>
    </w:p>
    <w:p w:rsidR="0006154B" w:rsidRPr="0006154B" w:rsidRDefault="0006154B" w:rsidP="0006154B">
      <w:pPr>
        <w:pStyle w:val="h1"/>
        <w:jc w:val="left"/>
        <w:rPr>
          <w:ins w:id="3811" w:author="Caree2" w:date="2016-11-05T11:28:00Z"/>
          <w:rFonts w:ascii="Scala-Regular" w:hAnsi="Scala-Regular"/>
          <w:i w:val="0"/>
          <w:color w:val="auto"/>
          <w:sz w:val="24"/>
          <w:szCs w:val="24"/>
        </w:rPr>
        <w:pPrChange w:id="3812" w:author="Caree2" w:date="2016-11-05T11:29:00Z">
          <w:pPr>
            <w:pStyle w:val="h1"/>
          </w:pPr>
        </w:pPrChange>
      </w:pPr>
      <w:ins w:id="3813" w:author="Caree2" w:date="2016-11-05T11:28:00Z">
        <w:r w:rsidRPr="0006154B">
          <w:rPr>
            <w:rFonts w:ascii="Scala-Regular" w:hAnsi="Scala-Regular"/>
            <w:i w:val="0"/>
            <w:color w:val="auto"/>
            <w:sz w:val="24"/>
            <w:szCs w:val="24"/>
          </w:rPr>
          <w:t>/*</w:t>
        </w:r>
      </w:ins>
    </w:p>
    <w:p w:rsidR="0006154B" w:rsidRPr="0006154B" w:rsidRDefault="0006154B" w:rsidP="0006154B">
      <w:pPr>
        <w:pStyle w:val="h1"/>
        <w:jc w:val="left"/>
        <w:rPr>
          <w:ins w:id="3814" w:author="Caree2" w:date="2016-11-05T11:28:00Z"/>
          <w:rFonts w:ascii="Scala-Regular" w:hAnsi="Scala-Regular"/>
          <w:i w:val="0"/>
          <w:color w:val="auto"/>
          <w:sz w:val="24"/>
          <w:szCs w:val="24"/>
        </w:rPr>
        <w:pPrChange w:id="3815" w:author="Caree2" w:date="2016-11-05T11:29:00Z">
          <w:pPr>
            <w:pStyle w:val="h1"/>
          </w:pPr>
        </w:pPrChange>
      </w:pPr>
      <w:ins w:id="3816" w:author="Caree2" w:date="2016-11-05T11:28:00Z">
        <w:r w:rsidRPr="0006154B">
          <w:rPr>
            <w:rFonts w:ascii="Scala-Regular" w:hAnsi="Scala-Regular"/>
            <w:i w:val="0"/>
            <w:color w:val="auto"/>
            <w:sz w:val="24"/>
            <w:szCs w:val="24"/>
          </w:rPr>
          <w:t xml:space="preserve"> * Demonstrates how to set up RESTful API endpoints using Spring MVC</w:t>
        </w:r>
      </w:ins>
    </w:p>
    <w:p w:rsidR="0006154B" w:rsidRPr="0006154B" w:rsidRDefault="0006154B" w:rsidP="0006154B">
      <w:pPr>
        <w:pStyle w:val="h1"/>
        <w:jc w:val="left"/>
        <w:rPr>
          <w:ins w:id="3817" w:author="Caree2" w:date="2016-11-05T11:28:00Z"/>
          <w:rFonts w:ascii="Scala-Regular" w:hAnsi="Scala-Regular"/>
          <w:i w:val="0"/>
          <w:color w:val="auto"/>
          <w:sz w:val="24"/>
          <w:szCs w:val="24"/>
        </w:rPr>
        <w:pPrChange w:id="3818" w:author="Caree2" w:date="2016-11-05T11:29:00Z">
          <w:pPr>
            <w:pStyle w:val="h1"/>
          </w:pPr>
        </w:pPrChange>
      </w:pPr>
      <w:ins w:id="3819" w:author="Caree2" w:date="2016-11-05T11:28:00Z">
        <w:r w:rsidRPr="0006154B">
          <w:rPr>
            <w:rFonts w:ascii="Scala-Regular" w:hAnsi="Scala-Regular"/>
            <w:i w:val="0"/>
            <w:color w:val="auto"/>
            <w:sz w:val="24"/>
            <w:szCs w:val="24"/>
          </w:rPr>
          <w:t xml:space="preserve"> */</w:t>
        </w:r>
      </w:ins>
    </w:p>
    <w:p w:rsidR="0006154B" w:rsidRPr="0006154B" w:rsidRDefault="0006154B" w:rsidP="0006154B">
      <w:pPr>
        <w:pStyle w:val="h1"/>
        <w:jc w:val="left"/>
        <w:rPr>
          <w:ins w:id="3820" w:author="Caree2" w:date="2016-11-05T11:28:00Z"/>
          <w:rFonts w:ascii="Scala-Regular" w:hAnsi="Scala-Regular"/>
          <w:i w:val="0"/>
          <w:color w:val="auto"/>
          <w:sz w:val="24"/>
          <w:szCs w:val="24"/>
        </w:rPr>
        <w:pPrChange w:id="3821" w:author="Caree2" w:date="2016-11-05T11:29:00Z">
          <w:pPr>
            <w:pStyle w:val="h1"/>
          </w:pPr>
        </w:pPrChange>
      </w:pPr>
    </w:p>
    <w:p w:rsidR="0006154B" w:rsidRPr="0006154B" w:rsidRDefault="0006154B" w:rsidP="0006154B">
      <w:pPr>
        <w:pStyle w:val="h1"/>
        <w:jc w:val="left"/>
        <w:rPr>
          <w:ins w:id="3822" w:author="Caree2" w:date="2016-11-05T11:28:00Z"/>
          <w:rFonts w:ascii="Scala-Regular" w:hAnsi="Scala-Regular"/>
          <w:i w:val="0"/>
          <w:color w:val="auto"/>
          <w:sz w:val="24"/>
          <w:szCs w:val="24"/>
        </w:rPr>
        <w:pPrChange w:id="3823" w:author="Caree2" w:date="2016-11-05T11:29:00Z">
          <w:pPr>
            <w:pStyle w:val="h1"/>
          </w:pPr>
        </w:pPrChange>
      </w:pPr>
      <w:ins w:id="3824" w:author="Caree2" w:date="2016-11-05T11:28:00Z">
        <w:r w:rsidRPr="0006154B">
          <w:rPr>
            <w:rFonts w:ascii="Scala-Regular" w:hAnsi="Scala-Regular"/>
            <w:i w:val="0"/>
            <w:color w:val="auto"/>
            <w:sz w:val="24"/>
            <w:szCs w:val="24"/>
          </w:rPr>
          <w:t>@RestController</w:t>
        </w:r>
      </w:ins>
    </w:p>
    <w:p w:rsidR="0006154B" w:rsidRPr="0006154B" w:rsidRDefault="0006154B" w:rsidP="0006154B">
      <w:pPr>
        <w:pStyle w:val="h1"/>
        <w:jc w:val="left"/>
        <w:rPr>
          <w:ins w:id="3825" w:author="Caree2" w:date="2016-11-05T11:28:00Z"/>
          <w:rFonts w:ascii="Scala-Regular" w:hAnsi="Scala-Regular"/>
          <w:i w:val="0"/>
          <w:color w:val="auto"/>
          <w:sz w:val="24"/>
          <w:szCs w:val="24"/>
        </w:rPr>
        <w:pPrChange w:id="3826" w:author="Caree2" w:date="2016-11-05T11:29:00Z">
          <w:pPr>
            <w:pStyle w:val="h1"/>
          </w:pPr>
        </w:pPrChange>
      </w:pPr>
      <w:ins w:id="3827" w:author="Caree2" w:date="2016-11-05T11:28:00Z">
        <w:r w:rsidRPr="0006154B">
          <w:rPr>
            <w:rFonts w:ascii="Scala-Regular" w:hAnsi="Scala-Regular"/>
            <w:i w:val="0"/>
            <w:color w:val="auto"/>
            <w:sz w:val="24"/>
            <w:szCs w:val="24"/>
          </w:rPr>
          <w:t>@RequestMapping(value = "/userservice/v1/users")</w:t>
        </w:r>
      </w:ins>
    </w:p>
    <w:p w:rsidR="0006154B" w:rsidRPr="0006154B" w:rsidRDefault="0006154B" w:rsidP="0006154B">
      <w:pPr>
        <w:pStyle w:val="h1"/>
        <w:jc w:val="left"/>
        <w:rPr>
          <w:ins w:id="3828" w:author="Caree2" w:date="2016-11-05T11:28:00Z"/>
          <w:rFonts w:ascii="Scala-Regular" w:hAnsi="Scala-Regular"/>
          <w:i w:val="0"/>
          <w:color w:val="auto"/>
          <w:sz w:val="24"/>
          <w:szCs w:val="24"/>
        </w:rPr>
        <w:pPrChange w:id="3829" w:author="Caree2" w:date="2016-11-05T11:29:00Z">
          <w:pPr>
            <w:pStyle w:val="h1"/>
          </w:pPr>
        </w:pPrChange>
      </w:pPr>
      <w:ins w:id="3830" w:author="Caree2" w:date="2016-11-05T11:28:00Z">
        <w:r w:rsidRPr="0006154B">
          <w:rPr>
            <w:rFonts w:ascii="Scala-Regular" w:hAnsi="Scala-Regular"/>
            <w:i w:val="0"/>
            <w:color w:val="auto"/>
            <w:sz w:val="24"/>
            <w:szCs w:val="24"/>
          </w:rPr>
          <w:lastRenderedPageBreak/>
          <w:t>public class UserController extends AbstractRestController {</w:t>
        </w:r>
      </w:ins>
    </w:p>
    <w:p w:rsidR="0006154B" w:rsidRPr="0006154B" w:rsidRDefault="0006154B" w:rsidP="0006154B">
      <w:pPr>
        <w:pStyle w:val="h1"/>
        <w:jc w:val="left"/>
        <w:rPr>
          <w:ins w:id="3831" w:author="Caree2" w:date="2016-11-05T11:28:00Z"/>
          <w:rFonts w:ascii="Scala-Regular" w:hAnsi="Scala-Regular"/>
          <w:i w:val="0"/>
          <w:color w:val="auto"/>
          <w:sz w:val="24"/>
          <w:szCs w:val="24"/>
        </w:rPr>
        <w:pPrChange w:id="3832" w:author="Caree2" w:date="2016-11-05T11:29:00Z">
          <w:pPr>
            <w:pStyle w:val="h1"/>
          </w:pPr>
        </w:pPrChange>
      </w:pPr>
    </w:p>
    <w:p w:rsidR="0006154B" w:rsidRPr="0006154B" w:rsidRDefault="0006154B" w:rsidP="0006154B">
      <w:pPr>
        <w:pStyle w:val="h1"/>
        <w:jc w:val="left"/>
        <w:rPr>
          <w:ins w:id="3833" w:author="Caree2" w:date="2016-11-05T11:28:00Z"/>
          <w:rFonts w:ascii="Scala-Regular" w:hAnsi="Scala-Regular"/>
          <w:i w:val="0"/>
          <w:color w:val="auto"/>
          <w:sz w:val="24"/>
          <w:szCs w:val="24"/>
        </w:rPr>
        <w:pPrChange w:id="3834" w:author="Caree2" w:date="2016-11-05T11:29:00Z">
          <w:pPr>
            <w:pStyle w:val="h1"/>
          </w:pPr>
        </w:pPrChange>
      </w:pPr>
      <w:ins w:id="3835" w:author="Caree2" w:date="2016-11-05T11:28:00Z">
        <w:r w:rsidRPr="0006154B">
          <w:rPr>
            <w:rFonts w:ascii="Scala-Regular" w:hAnsi="Scala-Regular"/>
            <w:i w:val="0"/>
            <w:color w:val="auto"/>
            <w:sz w:val="24"/>
            <w:szCs w:val="24"/>
          </w:rPr>
          <w:t xml:space="preserve">    @Autowired</w:t>
        </w:r>
      </w:ins>
    </w:p>
    <w:p w:rsidR="0006154B" w:rsidRPr="0006154B" w:rsidRDefault="0006154B" w:rsidP="0006154B">
      <w:pPr>
        <w:pStyle w:val="h1"/>
        <w:jc w:val="left"/>
        <w:rPr>
          <w:ins w:id="3836" w:author="Caree2" w:date="2016-11-05T11:28:00Z"/>
          <w:rFonts w:ascii="Scala-Regular" w:hAnsi="Scala-Regular"/>
          <w:i w:val="0"/>
          <w:color w:val="auto"/>
          <w:sz w:val="24"/>
          <w:szCs w:val="24"/>
        </w:rPr>
        <w:pPrChange w:id="3837" w:author="Caree2" w:date="2016-11-05T11:29:00Z">
          <w:pPr>
            <w:pStyle w:val="h1"/>
          </w:pPr>
        </w:pPrChange>
      </w:pPr>
      <w:ins w:id="3838" w:author="Caree2" w:date="2016-11-05T11:28:00Z">
        <w:r w:rsidRPr="0006154B">
          <w:rPr>
            <w:rFonts w:ascii="Scala-Regular" w:hAnsi="Scala-Regular"/>
            <w:i w:val="0"/>
            <w:color w:val="auto"/>
            <w:sz w:val="24"/>
            <w:szCs w:val="24"/>
          </w:rPr>
          <w:t xml:space="preserve">    private EcommUserService userService;</w:t>
        </w:r>
      </w:ins>
    </w:p>
    <w:p w:rsidR="0006154B" w:rsidRPr="0006154B" w:rsidRDefault="0006154B" w:rsidP="0006154B">
      <w:pPr>
        <w:pStyle w:val="h1"/>
        <w:jc w:val="left"/>
        <w:rPr>
          <w:ins w:id="3839" w:author="Caree2" w:date="2016-11-05T11:28:00Z"/>
          <w:rFonts w:ascii="Scala-Regular" w:hAnsi="Scala-Regular"/>
          <w:i w:val="0"/>
          <w:color w:val="auto"/>
          <w:sz w:val="24"/>
          <w:szCs w:val="24"/>
        </w:rPr>
        <w:pPrChange w:id="3840" w:author="Caree2" w:date="2016-11-05T11:29:00Z">
          <w:pPr>
            <w:pStyle w:val="h1"/>
          </w:pPr>
        </w:pPrChange>
      </w:pPr>
      <w:ins w:id="3841" w:author="Caree2" w:date="2016-11-05T11:28:00Z">
        <w:r w:rsidRPr="0006154B">
          <w:rPr>
            <w:rFonts w:ascii="Scala-Regular" w:hAnsi="Scala-Regular"/>
            <w:i w:val="0"/>
            <w:color w:val="auto"/>
            <w:sz w:val="24"/>
            <w:szCs w:val="24"/>
          </w:rPr>
          <w:t xml:space="preserve">  </w:t>
        </w:r>
      </w:ins>
    </w:p>
    <w:p w:rsidR="0006154B" w:rsidRPr="0006154B" w:rsidRDefault="0006154B" w:rsidP="0006154B">
      <w:pPr>
        <w:pStyle w:val="h1"/>
        <w:jc w:val="left"/>
        <w:rPr>
          <w:ins w:id="3842" w:author="Caree2" w:date="2016-11-05T11:28:00Z"/>
          <w:rFonts w:ascii="Scala-Regular" w:hAnsi="Scala-Regular"/>
          <w:i w:val="0"/>
          <w:color w:val="auto"/>
          <w:sz w:val="24"/>
          <w:szCs w:val="24"/>
        </w:rPr>
        <w:pPrChange w:id="3843" w:author="Caree2" w:date="2016-11-05T11:29:00Z">
          <w:pPr>
            <w:pStyle w:val="h1"/>
          </w:pPr>
        </w:pPrChange>
      </w:pPr>
      <w:ins w:id="3844" w:author="Caree2" w:date="2016-11-05T11:28:00Z">
        <w:r w:rsidRPr="0006154B">
          <w:rPr>
            <w:rFonts w:ascii="Scala-Regular" w:hAnsi="Scala-Regular"/>
            <w:i w:val="0"/>
            <w:color w:val="auto"/>
            <w:sz w:val="24"/>
            <w:szCs w:val="24"/>
          </w:rPr>
          <w:t xml:space="preserve">    @RequestMapping(value = "",</w:t>
        </w:r>
      </w:ins>
    </w:p>
    <w:p w:rsidR="0006154B" w:rsidRPr="0006154B" w:rsidRDefault="0006154B" w:rsidP="0006154B">
      <w:pPr>
        <w:pStyle w:val="h1"/>
        <w:jc w:val="left"/>
        <w:rPr>
          <w:ins w:id="3845" w:author="Caree2" w:date="2016-11-05T11:28:00Z"/>
          <w:rFonts w:ascii="Scala-Regular" w:hAnsi="Scala-Regular"/>
          <w:i w:val="0"/>
          <w:color w:val="auto"/>
          <w:sz w:val="24"/>
          <w:szCs w:val="24"/>
        </w:rPr>
        <w:pPrChange w:id="3846" w:author="Caree2" w:date="2016-11-05T11:29:00Z">
          <w:pPr>
            <w:pStyle w:val="h1"/>
          </w:pPr>
        </w:pPrChange>
      </w:pPr>
      <w:ins w:id="3847" w:author="Caree2" w:date="2016-11-05T11:28:00Z">
        <w:r w:rsidRPr="0006154B">
          <w:rPr>
            <w:rFonts w:ascii="Scala-Regular" w:hAnsi="Scala-Regular"/>
            <w:i w:val="0"/>
            <w:color w:val="auto"/>
            <w:sz w:val="24"/>
            <w:szCs w:val="24"/>
          </w:rPr>
          <w:t xml:space="preserve">            method = RequestMethod.POST,</w:t>
        </w:r>
      </w:ins>
    </w:p>
    <w:p w:rsidR="0006154B" w:rsidRPr="0006154B" w:rsidRDefault="0006154B" w:rsidP="0006154B">
      <w:pPr>
        <w:pStyle w:val="h1"/>
        <w:jc w:val="left"/>
        <w:rPr>
          <w:ins w:id="3848" w:author="Caree2" w:date="2016-11-05T11:28:00Z"/>
          <w:rFonts w:ascii="Scala-Regular" w:hAnsi="Scala-Regular"/>
          <w:i w:val="0"/>
          <w:color w:val="auto"/>
          <w:sz w:val="24"/>
          <w:szCs w:val="24"/>
        </w:rPr>
        <w:pPrChange w:id="3849" w:author="Caree2" w:date="2016-11-05T11:29:00Z">
          <w:pPr>
            <w:pStyle w:val="h1"/>
          </w:pPr>
        </w:pPrChange>
      </w:pPr>
      <w:ins w:id="3850" w:author="Caree2" w:date="2016-11-05T11:28:00Z">
        <w:r w:rsidRPr="0006154B">
          <w:rPr>
            <w:rFonts w:ascii="Scala-Regular" w:hAnsi="Scala-Regular"/>
            <w:i w:val="0"/>
            <w:color w:val="auto"/>
            <w:sz w:val="24"/>
            <w:szCs w:val="24"/>
          </w:rPr>
          <w:t xml:space="preserve">            consumes = {"application/json", "application/xml"},</w:t>
        </w:r>
      </w:ins>
    </w:p>
    <w:p w:rsidR="0006154B" w:rsidRPr="0006154B" w:rsidRDefault="0006154B" w:rsidP="0006154B">
      <w:pPr>
        <w:pStyle w:val="h1"/>
        <w:jc w:val="left"/>
        <w:rPr>
          <w:ins w:id="3851" w:author="Caree2" w:date="2016-11-05T11:28:00Z"/>
          <w:rFonts w:ascii="Scala-Regular" w:hAnsi="Scala-Regular"/>
          <w:i w:val="0"/>
          <w:color w:val="auto"/>
          <w:sz w:val="24"/>
          <w:szCs w:val="24"/>
        </w:rPr>
        <w:pPrChange w:id="3852" w:author="Caree2" w:date="2016-11-05T11:29:00Z">
          <w:pPr>
            <w:pStyle w:val="h1"/>
          </w:pPr>
        </w:pPrChange>
      </w:pPr>
      <w:ins w:id="3853" w:author="Caree2" w:date="2016-11-05T11:28:00Z">
        <w:r w:rsidRPr="0006154B">
          <w:rPr>
            <w:rFonts w:ascii="Scala-Regular" w:hAnsi="Scala-Regular"/>
            <w:i w:val="0"/>
            <w:color w:val="auto"/>
            <w:sz w:val="24"/>
            <w:szCs w:val="24"/>
          </w:rPr>
          <w:t xml:space="preserve">            produces = {"application/json", "application/xml"})</w:t>
        </w:r>
      </w:ins>
    </w:p>
    <w:p w:rsidR="0006154B" w:rsidRPr="0006154B" w:rsidRDefault="0006154B" w:rsidP="0006154B">
      <w:pPr>
        <w:pStyle w:val="h1"/>
        <w:jc w:val="left"/>
        <w:rPr>
          <w:ins w:id="3854" w:author="Caree2" w:date="2016-11-05T11:28:00Z"/>
          <w:rFonts w:ascii="Scala-Regular" w:hAnsi="Scala-Regular"/>
          <w:i w:val="0"/>
          <w:color w:val="auto"/>
          <w:sz w:val="24"/>
          <w:szCs w:val="24"/>
        </w:rPr>
        <w:pPrChange w:id="3855" w:author="Caree2" w:date="2016-11-05T11:29:00Z">
          <w:pPr>
            <w:pStyle w:val="h1"/>
          </w:pPr>
        </w:pPrChange>
      </w:pPr>
      <w:ins w:id="3856" w:author="Caree2" w:date="2016-11-05T11:28:00Z">
        <w:r w:rsidRPr="0006154B">
          <w:rPr>
            <w:rFonts w:ascii="Scala-Regular" w:hAnsi="Scala-Regular"/>
            <w:i w:val="0"/>
            <w:color w:val="auto"/>
            <w:sz w:val="24"/>
            <w:szCs w:val="24"/>
          </w:rPr>
          <w:t xml:space="preserve">    @ResponseStatus(HttpStatus.CREATED)</w:t>
        </w:r>
      </w:ins>
    </w:p>
    <w:p w:rsidR="0006154B" w:rsidRPr="0006154B" w:rsidRDefault="0006154B" w:rsidP="0006154B">
      <w:pPr>
        <w:pStyle w:val="h1"/>
        <w:jc w:val="left"/>
        <w:rPr>
          <w:ins w:id="3857" w:author="Caree2" w:date="2016-11-05T11:28:00Z"/>
          <w:rFonts w:ascii="Scala-Regular" w:hAnsi="Scala-Regular"/>
          <w:i w:val="0"/>
          <w:color w:val="auto"/>
          <w:sz w:val="24"/>
          <w:szCs w:val="24"/>
        </w:rPr>
        <w:pPrChange w:id="3858" w:author="Caree2" w:date="2016-11-05T11:29:00Z">
          <w:pPr>
            <w:pStyle w:val="h1"/>
          </w:pPr>
        </w:pPrChange>
      </w:pPr>
      <w:ins w:id="3859" w:author="Caree2" w:date="2016-11-05T11:28:00Z">
        <w:r w:rsidRPr="0006154B">
          <w:rPr>
            <w:rFonts w:ascii="Scala-Regular" w:hAnsi="Scala-Regular"/>
            <w:i w:val="0"/>
            <w:color w:val="auto"/>
            <w:sz w:val="24"/>
            <w:szCs w:val="24"/>
          </w:rPr>
          <w:t xml:space="preserve">    public void createUser(@RequestBody User user,</w:t>
        </w:r>
      </w:ins>
    </w:p>
    <w:p w:rsidR="0006154B" w:rsidRPr="0006154B" w:rsidRDefault="0006154B" w:rsidP="0006154B">
      <w:pPr>
        <w:pStyle w:val="h1"/>
        <w:jc w:val="left"/>
        <w:rPr>
          <w:ins w:id="3860" w:author="Caree2" w:date="2016-11-05T11:28:00Z"/>
          <w:rFonts w:ascii="Scala-Regular" w:hAnsi="Scala-Regular"/>
          <w:i w:val="0"/>
          <w:color w:val="auto"/>
          <w:sz w:val="24"/>
          <w:szCs w:val="24"/>
        </w:rPr>
        <w:pPrChange w:id="3861" w:author="Caree2" w:date="2016-11-05T11:29:00Z">
          <w:pPr>
            <w:pStyle w:val="h1"/>
          </w:pPr>
        </w:pPrChange>
      </w:pPr>
      <w:ins w:id="3862" w:author="Caree2" w:date="2016-11-05T11:28:00Z">
        <w:r w:rsidRPr="0006154B">
          <w:rPr>
            <w:rFonts w:ascii="Scala-Regular" w:hAnsi="Scala-Regular"/>
            <w:i w:val="0"/>
            <w:color w:val="auto"/>
            <w:sz w:val="24"/>
            <w:szCs w:val="24"/>
          </w:rPr>
          <w:t xml:space="preserve">                                 HttpServletRequest request, HttpServletResponse response) {</w:t>
        </w:r>
      </w:ins>
    </w:p>
    <w:p w:rsidR="0006154B" w:rsidRPr="0006154B" w:rsidRDefault="0006154B" w:rsidP="0006154B">
      <w:pPr>
        <w:pStyle w:val="h1"/>
        <w:jc w:val="left"/>
        <w:rPr>
          <w:ins w:id="3863" w:author="Caree2" w:date="2016-11-05T11:28:00Z"/>
          <w:rFonts w:ascii="Scala-Regular" w:hAnsi="Scala-Regular"/>
          <w:i w:val="0"/>
          <w:color w:val="auto"/>
          <w:sz w:val="24"/>
          <w:szCs w:val="24"/>
        </w:rPr>
        <w:pPrChange w:id="3864" w:author="Caree2" w:date="2016-11-05T11:29:00Z">
          <w:pPr>
            <w:pStyle w:val="h1"/>
          </w:pPr>
        </w:pPrChange>
      </w:pPr>
      <w:ins w:id="3865" w:author="Caree2" w:date="2016-11-05T11:28:00Z">
        <w:r w:rsidRPr="0006154B">
          <w:rPr>
            <w:rFonts w:ascii="Scala-Regular" w:hAnsi="Scala-Regular"/>
            <w:i w:val="0"/>
            <w:color w:val="auto"/>
            <w:sz w:val="24"/>
            <w:szCs w:val="24"/>
          </w:rPr>
          <w:t xml:space="preserve">        User createdUser = this.userService.createUser(user);</w:t>
        </w:r>
      </w:ins>
    </w:p>
    <w:p w:rsidR="0006154B" w:rsidRPr="0006154B" w:rsidRDefault="0006154B" w:rsidP="0006154B">
      <w:pPr>
        <w:pStyle w:val="h1"/>
        <w:jc w:val="left"/>
        <w:rPr>
          <w:ins w:id="3866" w:author="Caree2" w:date="2016-11-05T11:28:00Z"/>
          <w:rFonts w:ascii="Scala-Regular" w:hAnsi="Scala-Regular"/>
          <w:i w:val="0"/>
          <w:color w:val="auto"/>
          <w:sz w:val="24"/>
          <w:szCs w:val="24"/>
        </w:rPr>
        <w:pPrChange w:id="3867" w:author="Caree2" w:date="2016-11-05T11:29:00Z">
          <w:pPr>
            <w:pStyle w:val="h1"/>
          </w:pPr>
        </w:pPrChange>
      </w:pPr>
      <w:ins w:id="3868" w:author="Caree2" w:date="2016-11-05T11:28:00Z">
        <w:r w:rsidRPr="0006154B">
          <w:rPr>
            <w:rFonts w:ascii="Scala-Regular" w:hAnsi="Scala-Regular"/>
            <w:i w:val="0"/>
            <w:color w:val="auto"/>
            <w:sz w:val="24"/>
            <w:szCs w:val="24"/>
          </w:rPr>
          <w:t xml:space="preserve">        response.setHeader("Location", request.getRequestURL().append("/").append(createdUser.getId()).toString());</w:t>
        </w:r>
      </w:ins>
    </w:p>
    <w:p w:rsidR="0006154B" w:rsidRPr="0006154B" w:rsidRDefault="0006154B" w:rsidP="0006154B">
      <w:pPr>
        <w:pStyle w:val="h1"/>
        <w:jc w:val="left"/>
        <w:rPr>
          <w:ins w:id="3869" w:author="Caree2" w:date="2016-11-05T11:28:00Z"/>
          <w:rFonts w:ascii="Scala-Regular" w:hAnsi="Scala-Regular"/>
          <w:i w:val="0"/>
          <w:color w:val="auto"/>
          <w:sz w:val="24"/>
          <w:szCs w:val="24"/>
        </w:rPr>
        <w:pPrChange w:id="3870" w:author="Caree2" w:date="2016-11-05T11:29:00Z">
          <w:pPr>
            <w:pStyle w:val="h1"/>
          </w:pPr>
        </w:pPrChange>
      </w:pPr>
      <w:ins w:id="3871" w:author="Caree2" w:date="2016-11-05T11:28:00Z">
        <w:r w:rsidRPr="0006154B">
          <w:rPr>
            <w:rFonts w:ascii="Scala-Regular" w:hAnsi="Scala-Regular"/>
            <w:i w:val="0"/>
            <w:color w:val="auto"/>
            <w:sz w:val="24"/>
            <w:szCs w:val="24"/>
          </w:rPr>
          <w:t xml:space="preserve">    }</w:t>
        </w:r>
      </w:ins>
    </w:p>
    <w:p w:rsidR="0006154B" w:rsidRPr="0006154B" w:rsidRDefault="0006154B" w:rsidP="0006154B">
      <w:pPr>
        <w:pStyle w:val="h1"/>
        <w:jc w:val="left"/>
        <w:rPr>
          <w:ins w:id="3872" w:author="Caree2" w:date="2016-11-05T11:28:00Z"/>
          <w:rFonts w:ascii="Scala-Regular" w:hAnsi="Scala-Regular"/>
          <w:i w:val="0"/>
          <w:color w:val="auto"/>
          <w:sz w:val="24"/>
          <w:szCs w:val="24"/>
        </w:rPr>
        <w:pPrChange w:id="3873" w:author="Caree2" w:date="2016-11-05T11:29:00Z">
          <w:pPr>
            <w:pStyle w:val="h1"/>
          </w:pPr>
        </w:pPrChange>
      </w:pPr>
    </w:p>
    <w:p w:rsidR="0006154B" w:rsidRPr="0006154B" w:rsidRDefault="0006154B" w:rsidP="0006154B">
      <w:pPr>
        <w:pStyle w:val="h1"/>
        <w:jc w:val="left"/>
        <w:rPr>
          <w:ins w:id="3874" w:author="Caree2" w:date="2016-11-05T11:28:00Z"/>
          <w:rFonts w:ascii="Scala-Regular" w:hAnsi="Scala-Regular"/>
          <w:i w:val="0"/>
          <w:color w:val="auto"/>
          <w:sz w:val="24"/>
          <w:szCs w:val="24"/>
        </w:rPr>
        <w:pPrChange w:id="3875" w:author="Caree2" w:date="2016-11-05T11:29:00Z">
          <w:pPr>
            <w:pStyle w:val="h1"/>
          </w:pPr>
        </w:pPrChange>
      </w:pPr>
      <w:ins w:id="3876" w:author="Caree2" w:date="2016-11-05T11:28:00Z">
        <w:r w:rsidRPr="0006154B">
          <w:rPr>
            <w:rFonts w:ascii="Scala-Regular" w:hAnsi="Scala-Regular"/>
            <w:i w:val="0"/>
            <w:color w:val="auto"/>
            <w:sz w:val="24"/>
            <w:szCs w:val="24"/>
          </w:rPr>
          <w:t xml:space="preserve">    @RequestMapping(value = "",</w:t>
        </w:r>
      </w:ins>
    </w:p>
    <w:p w:rsidR="0006154B" w:rsidRPr="0006154B" w:rsidRDefault="0006154B" w:rsidP="0006154B">
      <w:pPr>
        <w:pStyle w:val="h1"/>
        <w:jc w:val="left"/>
        <w:rPr>
          <w:ins w:id="3877" w:author="Caree2" w:date="2016-11-05T11:28:00Z"/>
          <w:rFonts w:ascii="Scala-Regular" w:hAnsi="Scala-Regular"/>
          <w:i w:val="0"/>
          <w:color w:val="auto"/>
          <w:sz w:val="24"/>
          <w:szCs w:val="24"/>
        </w:rPr>
        <w:pPrChange w:id="3878" w:author="Caree2" w:date="2016-11-05T11:29:00Z">
          <w:pPr>
            <w:pStyle w:val="h1"/>
          </w:pPr>
        </w:pPrChange>
      </w:pPr>
      <w:ins w:id="3879" w:author="Caree2" w:date="2016-11-05T11:28:00Z">
        <w:r w:rsidRPr="0006154B">
          <w:rPr>
            <w:rFonts w:ascii="Scala-Regular" w:hAnsi="Scala-Regular"/>
            <w:i w:val="0"/>
            <w:color w:val="auto"/>
            <w:sz w:val="24"/>
            <w:szCs w:val="24"/>
          </w:rPr>
          <w:t xml:space="preserve">            method = RequestMethod.GET,</w:t>
        </w:r>
      </w:ins>
    </w:p>
    <w:p w:rsidR="0006154B" w:rsidRPr="0006154B" w:rsidRDefault="0006154B" w:rsidP="0006154B">
      <w:pPr>
        <w:pStyle w:val="h1"/>
        <w:jc w:val="left"/>
        <w:rPr>
          <w:ins w:id="3880" w:author="Caree2" w:date="2016-11-05T11:28:00Z"/>
          <w:rFonts w:ascii="Scala-Regular" w:hAnsi="Scala-Regular"/>
          <w:i w:val="0"/>
          <w:color w:val="auto"/>
          <w:sz w:val="24"/>
          <w:szCs w:val="24"/>
        </w:rPr>
        <w:pPrChange w:id="3881" w:author="Caree2" w:date="2016-11-05T11:29:00Z">
          <w:pPr>
            <w:pStyle w:val="h1"/>
          </w:pPr>
        </w:pPrChange>
      </w:pPr>
      <w:ins w:id="3882" w:author="Caree2" w:date="2016-11-05T11:28:00Z">
        <w:r w:rsidRPr="0006154B">
          <w:rPr>
            <w:rFonts w:ascii="Scala-Regular" w:hAnsi="Scala-Regular"/>
            <w:i w:val="0"/>
            <w:color w:val="auto"/>
            <w:sz w:val="24"/>
            <w:szCs w:val="24"/>
          </w:rPr>
          <w:t xml:space="preserve">            produces = {"application/json", "application/xml"})</w:t>
        </w:r>
      </w:ins>
    </w:p>
    <w:p w:rsidR="0006154B" w:rsidRPr="0006154B" w:rsidRDefault="0006154B" w:rsidP="0006154B">
      <w:pPr>
        <w:pStyle w:val="h1"/>
        <w:jc w:val="left"/>
        <w:rPr>
          <w:ins w:id="3883" w:author="Caree2" w:date="2016-11-05T11:28:00Z"/>
          <w:rFonts w:ascii="Scala-Regular" w:hAnsi="Scala-Regular"/>
          <w:i w:val="0"/>
          <w:color w:val="auto"/>
          <w:sz w:val="24"/>
          <w:szCs w:val="24"/>
        </w:rPr>
        <w:pPrChange w:id="3884" w:author="Caree2" w:date="2016-11-05T11:29:00Z">
          <w:pPr>
            <w:pStyle w:val="h1"/>
          </w:pPr>
        </w:pPrChange>
      </w:pPr>
      <w:ins w:id="3885" w:author="Caree2" w:date="2016-11-05T11:28:00Z">
        <w:r w:rsidRPr="0006154B">
          <w:rPr>
            <w:rFonts w:ascii="Scala-Regular" w:hAnsi="Scala-Regular"/>
            <w:i w:val="0"/>
            <w:color w:val="auto"/>
            <w:sz w:val="24"/>
            <w:szCs w:val="24"/>
          </w:rPr>
          <w:t xml:space="preserve">    @ResponseStatus(HttpStatus.OK)</w:t>
        </w:r>
      </w:ins>
    </w:p>
    <w:p w:rsidR="0006154B" w:rsidRPr="0006154B" w:rsidRDefault="0006154B" w:rsidP="0006154B">
      <w:pPr>
        <w:pStyle w:val="h1"/>
        <w:jc w:val="left"/>
        <w:rPr>
          <w:ins w:id="3886" w:author="Caree2" w:date="2016-11-05T11:28:00Z"/>
          <w:rFonts w:ascii="Scala-Regular" w:hAnsi="Scala-Regular"/>
          <w:i w:val="0"/>
          <w:color w:val="auto"/>
          <w:sz w:val="24"/>
          <w:szCs w:val="24"/>
        </w:rPr>
        <w:pPrChange w:id="3887" w:author="Caree2" w:date="2016-11-05T11:29:00Z">
          <w:pPr>
            <w:pStyle w:val="h1"/>
          </w:pPr>
        </w:pPrChange>
      </w:pPr>
      <w:ins w:id="3888" w:author="Caree2" w:date="2016-11-05T11:28:00Z">
        <w:r w:rsidRPr="0006154B">
          <w:rPr>
            <w:rFonts w:ascii="Scala-Regular" w:hAnsi="Scala-Regular"/>
            <w:i w:val="0"/>
            <w:color w:val="auto"/>
            <w:sz w:val="24"/>
            <w:szCs w:val="24"/>
          </w:rPr>
          <w:t xml:space="preserve">    public</w:t>
        </w:r>
      </w:ins>
    </w:p>
    <w:p w:rsidR="0006154B" w:rsidRPr="0006154B" w:rsidRDefault="0006154B" w:rsidP="0006154B">
      <w:pPr>
        <w:pStyle w:val="h1"/>
        <w:jc w:val="left"/>
        <w:rPr>
          <w:ins w:id="3889" w:author="Caree2" w:date="2016-11-05T11:28:00Z"/>
          <w:rFonts w:ascii="Scala-Regular" w:hAnsi="Scala-Regular"/>
          <w:i w:val="0"/>
          <w:color w:val="auto"/>
          <w:sz w:val="24"/>
          <w:szCs w:val="24"/>
        </w:rPr>
        <w:pPrChange w:id="3890" w:author="Caree2" w:date="2016-11-05T11:29:00Z">
          <w:pPr>
            <w:pStyle w:val="h1"/>
          </w:pPr>
        </w:pPrChange>
      </w:pPr>
      <w:ins w:id="3891" w:author="Caree2" w:date="2016-11-05T11:28:00Z">
        <w:r w:rsidRPr="0006154B">
          <w:rPr>
            <w:rFonts w:ascii="Scala-Regular" w:hAnsi="Scala-Regular"/>
            <w:i w:val="0"/>
            <w:color w:val="auto"/>
            <w:sz w:val="24"/>
            <w:szCs w:val="24"/>
          </w:rPr>
          <w:t xml:space="preserve">    @ResponseBody</w:t>
        </w:r>
      </w:ins>
    </w:p>
    <w:p w:rsidR="0006154B" w:rsidRPr="0006154B" w:rsidRDefault="0006154B" w:rsidP="0006154B">
      <w:pPr>
        <w:pStyle w:val="h1"/>
        <w:jc w:val="left"/>
        <w:rPr>
          <w:ins w:id="3892" w:author="Caree2" w:date="2016-11-05T11:28:00Z"/>
          <w:rFonts w:ascii="Scala-Regular" w:hAnsi="Scala-Regular"/>
          <w:i w:val="0"/>
          <w:color w:val="auto"/>
          <w:sz w:val="24"/>
          <w:szCs w:val="24"/>
        </w:rPr>
        <w:pPrChange w:id="3893" w:author="Caree2" w:date="2016-11-05T11:29:00Z">
          <w:pPr>
            <w:pStyle w:val="h1"/>
          </w:pPr>
        </w:pPrChange>
      </w:pPr>
      <w:ins w:id="3894" w:author="Caree2" w:date="2016-11-05T11:28:00Z">
        <w:r w:rsidRPr="0006154B">
          <w:rPr>
            <w:rFonts w:ascii="Scala-Regular" w:hAnsi="Scala-Regular"/>
            <w:i w:val="0"/>
            <w:color w:val="auto"/>
            <w:sz w:val="24"/>
            <w:szCs w:val="24"/>
          </w:rPr>
          <w:t xml:space="preserve">    Page&lt;User&gt; getAllUsersByPage(@RequestParam(value = "page", required = true, defaultValue = DEFAULT_PAGE_NUM) Integer page,</w:t>
        </w:r>
      </w:ins>
    </w:p>
    <w:p w:rsidR="0006154B" w:rsidRPr="0006154B" w:rsidRDefault="0006154B" w:rsidP="0006154B">
      <w:pPr>
        <w:pStyle w:val="h1"/>
        <w:jc w:val="left"/>
        <w:rPr>
          <w:ins w:id="3895" w:author="Caree2" w:date="2016-11-05T11:28:00Z"/>
          <w:rFonts w:ascii="Scala-Regular" w:hAnsi="Scala-Regular"/>
          <w:i w:val="0"/>
          <w:color w:val="auto"/>
          <w:sz w:val="24"/>
          <w:szCs w:val="24"/>
        </w:rPr>
        <w:pPrChange w:id="3896" w:author="Caree2" w:date="2016-11-05T11:29:00Z">
          <w:pPr>
            <w:pStyle w:val="h1"/>
          </w:pPr>
        </w:pPrChange>
      </w:pPr>
      <w:ins w:id="3897" w:author="Caree2" w:date="2016-11-05T11:28:00Z">
        <w:r w:rsidRPr="0006154B">
          <w:rPr>
            <w:rFonts w:ascii="Scala-Regular" w:hAnsi="Scala-Regular"/>
            <w:i w:val="0"/>
            <w:color w:val="auto"/>
            <w:sz w:val="24"/>
            <w:szCs w:val="24"/>
          </w:rPr>
          <w:t xml:space="preserve">                                      @RequestParam(value = "size", required = true, defaultValue = DEFAULT_PAGE_SIZE) Integer size,</w:t>
        </w:r>
      </w:ins>
    </w:p>
    <w:p w:rsidR="0006154B" w:rsidRPr="0006154B" w:rsidRDefault="0006154B" w:rsidP="0006154B">
      <w:pPr>
        <w:pStyle w:val="h1"/>
        <w:jc w:val="left"/>
        <w:rPr>
          <w:ins w:id="3898" w:author="Caree2" w:date="2016-11-05T11:28:00Z"/>
          <w:rFonts w:ascii="Scala-Regular" w:hAnsi="Scala-Regular"/>
          <w:i w:val="0"/>
          <w:color w:val="auto"/>
          <w:sz w:val="24"/>
          <w:szCs w:val="24"/>
        </w:rPr>
        <w:pPrChange w:id="3899" w:author="Caree2" w:date="2016-11-05T11:29:00Z">
          <w:pPr>
            <w:pStyle w:val="h1"/>
          </w:pPr>
        </w:pPrChange>
      </w:pPr>
      <w:ins w:id="3900" w:author="Caree2" w:date="2016-11-05T11:28:00Z">
        <w:r w:rsidRPr="0006154B">
          <w:rPr>
            <w:rFonts w:ascii="Scala-Regular" w:hAnsi="Scala-Regular"/>
            <w:i w:val="0"/>
            <w:color w:val="auto"/>
            <w:sz w:val="24"/>
            <w:szCs w:val="24"/>
          </w:rPr>
          <w:t xml:space="preserve">                                      HttpServletRequest request, HttpServletResponse response) {</w:t>
        </w:r>
      </w:ins>
    </w:p>
    <w:p w:rsidR="0006154B" w:rsidRPr="0006154B" w:rsidRDefault="0006154B" w:rsidP="0006154B">
      <w:pPr>
        <w:pStyle w:val="h1"/>
        <w:jc w:val="left"/>
        <w:rPr>
          <w:ins w:id="3901" w:author="Caree2" w:date="2016-11-05T11:28:00Z"/>
          <w:rFonts w:ascii="Scala-Regular" w:hAnsi="Scala-Regular"/>
          <w:i w:val="0"/>
          <w:color w:val="auto"/>
          <w:sz w:val="24"/>
          <w:szCs w:val="24"/>
        </w:rPr>
        <w:pPrChange w:id="3902" w:author="Caree2" w:date="2016-11-05T11:29:00Z">
          <w:pPr>
            <w:pStyle w:val="h1"/>
          </w:pPr>
        </w:pPrChange>
      </w:pPr>
      <w:ins w:id="3903" w:author="Caree2" w:date="2016-11-05T11:28:00Z">
        <w:r w:rsidRPr="0006154B">
          <w:rPr>
            <w:rFonts w:ascii="Scala-Regular" w:hAnsi="Scala-Regular"/>
            <w:i w:val="0"/>
            <w:color w:val="auto"/>
            <w:sz w:val="24"/>
            <w:szCs w:val="24"/>
          </w:rPr>
          <w:t xml:space="preserve">        return this.userService.getAllUsersByPage(page, size);</w:t>
        </w:r>
      </w:ins>
    </w:p>
    <w:p w:rsidR="0006154B" w:rsidRPr="0006154B" w:rsidRDefault="0006154B" w:rsidP="0006154B">
      <w:pPr>
        <w:pStyle w:val="h1"/>
        <w:jc w:val="left"/>
        <w:rPr>
          <w:ins w:id="3904" w:author="Caree2" w:date="2016-11-05T11:28:00Z"/>
          <w:rFonts w:ascii="Scala-Regular" w:hAnsi="Scala-Regular"/>
          <w:i w:val="0"/>
          <w:color w:val="auto"/>
          <w:sz w:val="24"/>
          <w:szCs w:val="24"/>
        </w:rPr>
        <w:pPrChange w:id="3905" w:author="Caree2" w:date="2016-11-05T11:29:00Z">
          <w:pPr>
            <w:pStyle w:val="h1"/>
          </w:pPr>
        </w:pPrChange>
      </w:pPr>
      <w:ins w:id="3906" w:author="Caree2" w:date="2016-11-05T11:28:00Z">
        <w:r w:rsidRPr="0006154B">
          <w:rPr>
            <w:rFonts w:ascii="Scala-Regular" w:hAnsi="Scala-Regular"/>
            <w:i w:val="0"/>
            <w:color w:val="auto"/>
            <w:sz w:val="24"/>
            <w:szCs w:val="24"/>
          </w:rPr>
          <w:t xml:space="preserve">    }</w:t>
        </w:r>
      </w:ins>
    </w:p>
    <w:p w:rsidR="0006154B" w:rsidRPr="0006154B" w:rsidRDefault="0006154B" w:rsidP="0006154B">
      <w:pPr>
        <w:pStyle w:val="h1"/>
        <w:jc w:val="left"/>
        <w:rPr>
          <w:ins w:id="3907" w:author="Caree2" w:date="2016-11-05T11:28:00Z"/>
          <w:rFonts w:ascii="Scala-Regular" w:hAnsi="Scala-Regular"/>
          <w:i w:val="0"/>
          <w:color w:val="auto"/>
          <w:sz w:val="24"/>
          <w:szCs w:val="24"/>
        </w:rPr>
        <w:pPrChange w:id="3908" w:author="Caree2" w:date="2016-11-05T11:29:00Z">
          <w:pPr>
            <w:pStyle w:val="h1"/>
          </w:pPr>
        </w:pPrChange>
      </w:pPr>
      <w:ins w:id="3909" w:author="Caree2" w:date="2016-11-05T11:28:00Z">
        <w:r w:rsidRPr="0006154B">
          <w:rPr>
            <w:rFonts w:ascii="Scala-Regular" w:hAnsi="Scala-Regular"/>
            <w:i w:val="0"/>
            <w:color w:val="auto"/>
            <w:sz w:val="24"/>
            <w:szCs w:val="24"/>
          </w:rPr>
          <w:t xml:space="preserve">    </w:t>
        </w:r>
      </w:ins>
    </w:p>
    <w:p w:rsidR="0006154B" w:rsidRPr="0006154B" w:rsidRDefault="0006154B" w:rsidP="0006154B">
      <w:pPr>
        <w:pStyle w:val="h1"/>
        <w:jc w:val="left"/>
        <w:rPr>
          <w:ins w:id="3910" w:author="Caree2" w:date="2016-11-05T11:28:00Z"/>
          <w:rFonts w:ascii="Scala-Regular" w:hAnsi="Scala-Regular"/>
          <w:i w:val="0"/>
          <w:color w:val="auto"/>
          <w:sz w:val="24"/>
          <w:szCs w:val="24"/>
        </w:rPr>
        <w:pPrChange w:id="3911" w:author="Caree2" w:date="2016-11-05T11:29:00Z">
          <w:pPr>
            <w:pStyle w:val="h1"/>
          </w:pPr>
        </w:pPrChange>
      </w:pPr>
      <w:ins w:id="3912" w:author="Caree2" w:date="2016-11-05T11:28:00Z">
        <w:r w:rsidRPr="0006154B">
          <w:rPr>
            <w:rFonts w:ascii="Scala-Regular" w:hAnsi="Scala-Regular"/>
            <w:i w:val="0"/>
            <w:color w:val="auto"/>
            <w:sz w:val="24"/>
            <w:szCs w:val="24"/>
          </w:rPr>
          <w:t xml:space="preserve">    @RequestMapping(value = "/all",</w:t>
        </w:r>
      </w:ins>
    </w:p>
    <w:p w:rsidR="0006154B" w:rsidRPr="0006154B" w:rsidRDefault="0006154B" w:rsidP="0006154B">
      <w:pPr>
        <w:pStyle w:val="h1"/>
        <w:jc w:val="left"/>
        <w:rPr>
          <w:ins w:id="3913" w:author="Caree2" w:date="2016-11-05T11:28:00Z"/>
          <w:rFonts w:ascii="Scala-Regular" w:hAnsi="Scala-Regular"/>
          <w:i w:val="0"/>
          <w:color w:val="auto"/>
          <w:sz w:val="24"/>
          <w:szCs w:val="24"/>
        </w:rPr>
        <w:pPrChange w:id="3914" w:author="Caree2" w:date="2016-11-05T11:29:00Z">
          <w:pPr>
            <w:pStyle w:val="h1"/>
          </w:pPr>
        </w:pPrChange>
      </w:pPr>
      <w:ins w:id="3915" w:author="Caree2" w:date="2016-11-05T11:28:00Z">
        <w:r w:rsidRPr="0006154B">
          <w:rPr>
            <w:rFonts w:ascii="Scala-Regular" w:hAnsi="Scala-Regular"/>
            <w:i w:val="0"/>
            <w:color w:val="auto"/>
            <w:sz w:val="24"/>
            <w:szCs w:val="24"/>
          </w:rPr>
          <w:t xml:space="preserve">            method = RequestMethod.GET,</w:t>
        </w:r>
      </w:ins>
    </w:p>
    <w:p w:rsidR="0006154B" w:rsidRPr="0006154B" w:rsidRDefault="0006154B" w:rsidP="0006154B">
      <w:pPr>
        <w:pStyle w:val="h1"/>
        <w:jc w:val="left"/>
        <w:rPr>
          <w:ins w:id="3916" w:author="Caree2" w:date="2016-11-05T11:28:00Z"/>
          <w:rFonts w:ascii="Scala-Regular" w:hAnsi="Scala-Regular"/>
          <w:i w:val="0"/>
          <w:color w:val="auto"/>
          <w:sz w:val="24"/>
          <w:szCs w:val="24"/>
        </w:rPr>
        <w:pPrChange w:id="3917" w:author="Caree2" w:date="2016-11-05T11:29:00Z">
          <w:pPr>
            <w:pStyle w:val="h1"/>
          </w:pPr>
        </w:pPrChange>
      </w:pPr>
      <w:ins w:id="3918" w:author="Caree2" w:date="2016-11-05T11:28:00Z">
        <w:r w:rsidRPr="0006154B">
          <w:rPr>
            <w:rFonts w:ascii="Scala-Regular" w:hAnsi="Scala-Regular"/>
            <w:i w:val="0"/>
            <w:color w:val="auto"/>
            <w:sz w:val="24"/>
            <w:szCs w:val="24"/>
          </w:rPr>
          <w:lastRenderedPageBreak/>
          <w:t xml:space="preserve">            produces = {"application/json", "application/xml"})</w:t>
        </w:r>
      </w:ins>
    </w:p>
    <w:p w:rsidR="0006154B" w:rsidRPr="0006154B" w:rsidRDefault="0006154B" w:rsidP="0006154B">
      <w:pPr>
        <w:pStyle w:val="h1"/>
        <w:jc w:val="left"/>
        <w:rPr>
          <w:ins w:id="3919" w:author="Caree2" w:date="2016-11-05T11:28:00Z"/>
          <w:rFonts w:ascii="Scala-Regular" w:hAnsi="Scala-Regular"/>
          <w:i w:val="0"/>
          <w:color w:val="auto"/>
          <w:sz w:val="24"/>
          <w:szCs w:val="24"/>
        </w:rPr>
        <w:pPrChange w:id="3920" w:author="Caree2" w:date="2016-11-05T11:29:00Z">
          <w:pPr>
            <w:pStyle w:val="h1"/>
          </w:pPr>
        </w:pPrChange>
      </w:pPr>
      <w:ins w:id="3921" w:author="Caree2" w:date="2016-11-05T11:28:00Z">
        <w:r w:rsidRPr="0006154B">
          <w:rPr>
            <w:rFonts w:ascii="Scala-Regular" w:hAnsi="Scala-Regular"/>
            <w:i w:val="0"/>
            <w:color w:val="auto"/>
            <w:sz w:val="24"/>
            <w:szCs w:val="24"/>
          </w:rPr>
          <w:t xml:space="preserve">    @ResponseStatus(HttpStatus.OK)</w:t>
        </w:r>
      </w:ins>
    </w:p>
    <w:p w:rsidR="0006154B" w:rsidRPr="0006154B" w:rsidRDefault="0006154B" w:rsidP="0006154B">
      <w:pPr>
        <w:pStyle w:val="h1"/>
        <w:jc w:val="left"/>
        <w:rPr>
          <w:ins w:id="3922" w:author="Caree2" w:date="2016-11-05T11:28:00Z"/>
          <w:rFonts w:ascii="Scala-Regular" w:hAnsi="Scala-Regular"/>
          <w:i w:val="0"/>
          <w:color w:val="auto"/>
          <w:sz w:val="24"/>
          <w:szCs w:val="24"/>
        </w:rPr>
        <w:pPrChange w:id="3923" w:author="Caree2" w:date="2016-11-05T11:29:00Z">
          <w:pPr>
            <w:pStyle w:val="h1"/>
          </w:pPr>
        </w:pPrChange>
      </w:pPr>
      <w:ins w:id="3924" w:author="Caree2" w:date="2016-11-05T11:28:00Z">
        <w:r w:rsidRPr="0006154B">
          <w:rPr>
            <w:rFonts w:ascii="Scala-Regular" w:hAnsi="Scala-Regular"/>
            <w:i w:val="0"/>
            <w:color w:val="auto"/>
            <w:sz w:val="24"/>
            <w:szCs w:val="24"/>
          </w:rPr>
          <w:t xml:space="preserve">    public</w:t>
        </w:r>
      </w:ins>
    </w:p>
    <w:p w:rsidR="0006154B" w:rsidRPr="0006154B" w:rsidRDefault="0006154B" w:rsidP="0006154B">
      <w:pPr>
        <w:pStyle w:val="h1"/>
        <w:jc w:val="left"/>
        <w:rPr>
          <w:ins w:id="3925" w:author="Caree2" w:date="2016-11-05T11:28:00Z"/>
          <w:rFonts w:ascii="Scala-Regular" w:hAnsi="Scala-Regular"/>
          <w:i w:val="0"/>
          <w:color w:val="auto"/>
          <w:sz w:val="24"/>
          <w:szCs w:val="24"/>
        </w:rPr>
        <w:pPrChange w:id="3926" w:author="Caree2" w:date="2016-11-05T11:29:00Z">
          <w:pPr>
            <w:pStyle w:val="h1"/>
          </w:pPr>
        </w:pPrChange>
      </w:pPr>
      <w:ins w:id="3927" w:author="Caree2" w:date="2016-11-05T11:28:00Z">
        <w:r w:rsidRPr="0006154B">
          <w:rPr>
            <w:rFonts w:ascii="Scala-Regular" w:hAnsi="Scala-Regular"/>
            <w:i w:val="0"/>
            <w:color w:val="auto"/>
            <w:sz w:val="24"/>
            <w:szCs w:val="24"/>
          </w:rPr>
          <w:t xml:space="preserve">    @ResponseBody</w:t>
        </w:r>
      </w:ins>
    </w:p>
    <w:p w:rsidR="0006154B" w:rsidRPr="0006154B" w:rsidRDefault="0006154B" w:rsidP="0006154B">
      <w:pPr>
        <w:pStyle w:val="h1"/>
        <w:jc w:val="left"/>
        <w:rPr>
          <w:ins w:id="3928" w:author="Caree2" w:date="2016-11-05T11:28:00Z"/>
          <w:rFonts w:ascii="Scala-Regular" w:hAnsi="Scala-Regular"/>
          <w:i w:val="0"/>
          <w:color w:val="auto"/>
          <w:sz w:val="24"/>
          <w:szCs w:val="24"/>
        </w:rPr>
        <w:pPrChange w:id="3929" w:author="Caree2" w:date="2016-11-05T11:29:00Z">
          <w:pPr>
            <w:pStyle w:val="h1"/>
          </w:pPr>
        </w:pPrChange>
      </w:pPr>
      <w:ins w:id="3930" w:author="Caree2" w:date="2016-11-05T11:28:00Z">
        <w:r w:rsidRPr="0006154B">
          <w:rPr>
            <w:rFonts w:ascii="Scala-Regular" w:hAnsi="Scala-Regular"/>
            <w:i w:val="0"/>
            <w:color w:val="auto"/>
            <w:sz w:val="24"/>
            <w:szCs w:val="24"/>
          </w:rPr>
          <w:t xml:space="preserve">    List&lt;User&gt; getAllUsers(@RequestParam(value = "page", required = true, defaultValue = DEFAULT_PAGE_NUM) Integer page,</w:t>
        </w:r>
      </w:ins>
    </w:p>
    <w:p w:rsidR="0006154B" w:rsidRPr="0006154B" w:rsidRDefault="0006154B" w:rsidP="0006154B">
      <w:pPr>
        <w:pStyle w:val="h1"/>
        <w:jc w:val="left"/>
        <w:rPr>
          <w:ins w:id="3931" w:author="Caree2" w:date="2016-11-05T11:28:00Z"/>
          <w:rFonts w:ascii="Scala-Regular" w:hAnsi="Scala-Regular"/>
          <w:i w:val="0"/>
          <w:color w:val="auto"/>
          <w:sz w:val="24"/>
          <w:szCs w:val="24"/>
        </w:rPr>
        <w:pPrChange w:id="3932" w:author="Caree2" w:date="2016-11-05T11:29:00Z">
          <w:pPr>
            <w:pStyle w:val="h1"/>
          </w:pPr>
        </w:pPrChange>
      </w:pPr>
      <w:ins w:id="3933" w:author="Caree2" w:date="2016-11-05T11:28:00Z">
        <w:r w:rsidRPr="0006154B">
          <w:rPr>
            <w:rFonts w:ascii="Scala-Regular" w:hAnsi="Scala-Regular"/>
            <w:i w:val="0"/>
            <w:color w:val="auto"/>
            <w:sz w:val="24"/>
            <w:szCs w:val="24"/>
          </w:rPr>
          <w:t xml:space="preserve">                                      @RequestParam(value = "size", required = true, defaultValue = DEFAULT_PAGE_SIZE) Integer size,</w:t>
        </w:r>
      </w:ins>
    </w:p>
    <w:p w:rsidR="0006154B" w:rsidRPr="0006154B" w:rsidRDefault="0006154B" w:rsidP="0006154B">
      <w:pPr>
        <w:pStyle w:val="h1"/>
        <w:jc w:val="left"/>
        <w:rPr>
          <w:ins w:id="3934" w:author="Caree2" w:date="2016-11-05T11:28:00Z"/>
          <w:rFonts w:ascii="Scala-Regular" w:hAnsi="Scala-Regular"/>
          <w:i w:val="0"/>
          <w:color w:val="auto"/>
          <w:sz w:val="24"/>
          <w:szCs w:val="24"/>
        </w:rPr>
        <w:pPrChange w:id="3935" w:author="Caree2" w:date="2016-11-05T11:29:00Z">
          <w:pPr>
            <w:pStyle w:val="h1"/>
          </w:pPr>
        </w:pPrChange>
      </w:pPr>
      <w:ins w:id="3936" w:author="Caree2" w:date="2016-11-05T11:28:00Z">
        <w:r w:rsidRPr="0006154B">
          <w:rPr>
            <w:rFonts w:ascii="Scala-Regular" w:hAnsi="Scala-Regular"/>
            <w:i w:val="0"/>
            <w:color w:val="auto"/>
            <w:sz w:val="24"/>
            <w:szCs w:val="24"/>
          </w:rPr>
          <w:t xml:space="preserve">                                      HttpServletRequest request, HttpServletResponse response) {</w:t>
        </w:r>
      </w:ins>
    </w:p>
    <w:p w:rsidR="0006154B" w:rsidRPr="0006154B" w:rsidRDefault="0006154B" w:rsidP="0006154B">
      <w:pPr>
        <w:pStyle w:val="h1"/>
        <w:jc w:val="left"/>
        <w:rPr>
          <w:ins w:id="3937" w:author="Caree2" w:date="2016-11-05T11:28:00Z"/>
          <w:rFonts w:ascii="Scala-Regular" w:hAnsi="Scala-Regular"/>
          <w:i w:val="0"/>
          <w:color w:val="auto"/>
          <w:sz w:val="24"/>
          <w:szCs w:val="24"/>
        </w:rPr>
        <w:pPrChange w:id="3938" w:author="Caree2" w:date="2016-11-05T11:29:00Z">
          <w:pPr>
            <w:pStyle w:val="h1"/>
          </w:pPr>
        </w:pPrChange>
      </w:pPr>
      <w:ins w:id="3939" w:author="Caree2" w:date="2016-11-05T11:28:00Z">
        <w:r w:rsidRPr="0006154B">
          <w:rPr>
            <w:rFonts w:ascii="Scala-Regular" w:hAnsi="Scala-Regular"/>
            <w:i w:val="0"/>
            <w:color w:val="auto"/>
            <w:sz w:val="24"/>
            <w:szCs w:val="24"/>
          </w:rPr>
          <w:t xml:space="preserve">        return this.userService.getAllUsers();</w:t>
        </w:r>
      </w:ins>
    </w:p>
    <w:p w:rsidR="0006154B" w:rsidRPr="0006154B" w:rsidRDefault="0006154B" w:rsidP="0006154B">
      <w:pPr>
        <w:pStyle w:val="h1"/>
        <w:jc w:val="left"/>
        <w:rPr>
          <w:ins w:id="3940" w:author="Caree2" w:date="2016-11-05T11:28:00Z"/>
          <w:rFonts w:ascii="Scala-Regular" w:hAnsi="Scala-Regular"/>
          <w:i w:val="0"/>
          <w:color w:val="auto"/>
          <w:sz w:val="24"/>
          <w:szCs w:val="24"/>
        </w:rPr>
        <w:pPrChange w:id="3941" w:author="Caree2" w:date="2016-11-05T11:29:00Z">
          <w:pPr>
            <w:pStyle w:val="h1"/>
          </w:pPr>
        </w:pPrChange>
      </w:pPr>
      <w:ins w:id="3942" w:author="Caree2" w:date="2016-11-05T11:28:00Z">
        <w:r w:rsidRPr="0006154B">
          <w:rPr>
            <w:rFonts w:ascii="Scala-Regular" w:hAnsi="Scala-Regular"/>
            <w:i w:val="0"/>
            <w:color w:val="auto"/>
            <w:sz w:val="24"/>
            <w:szCs w:val="24"/>
          </w:rPr>
          <w:t xml:space="preserve">    }</w:t>
        </w:r>
      </w:ins>
    </w:p>
    <w:p w:rsidR="0006154B" w:rsidRPr="0006154B" w:rsidRDefault="0006154B" w:rsidP="0006154B">
      <w:pPr>
        <w:pStyle w:val="h1"/>
        <w:jc w:val="left"/>
        <w:rPr>
          <w:ins w:id="3943" w:author="Caree2" w:date="2016-11-05T11:28:00Z"/>
          <w:rFonts w:ascii="Scala-Regular" w:hAnsi="Scala-Regular"/>
          <w:i w:val="0"/>
          <w:color w:val="auto"/>
          <w:sz w:val="24"/>
          <w:szCs w:val="24"/>
        </w:rPr>
        <w:pPrChange w:id="3944" w:author="Caree2" w:date="2016-11-05T11:29:00Z">
          <w:pPr>
            <w:pStyle w:val="h1"/>
          </w:pPr>
        </w:pPrChange>
      </w:pPr>
      <w:ins w:id="3945" w:author="Caree2" w:date="2016-11-05T11:28:00Z">
        <w:r w:rsidRPr="0006154B">
          <w:rPr>
            <w:rFonts w:ascii="Scala-Regular" w:hAnsi="Scala-Regular"/>
            <w:i w:val="0"/>
            <w:color w:val="auto"/>
            <w:sz w:val="24"/>
            <w:szCs w:val="24"/>
          </w:rPr>
          <w:t xml:space="preserve">    </w:t>
        </w:r>
      </w:ins>
    </w:p>
    <w:p w:rsidR="0006154B" w:rsidRPr="0006154B" w:rsidRDefault="0006154B" w:rsidP="0006154B">
      <w:pPr>
        <w:pStyle w:val="h1"/>
        <w:jc w:val="left"/>
        <w:rPr>
          <w:ins w:id="3946" w:author="Caree2" w:date="2016-11-05T11:28:00Z"/>
          <w:rFonts w:ascii="Scala-Regular" w:hAnsi="Scala-Regular"/>
          <w:i w:val="0"/>
          <w:color w:val="auto"/>
          <w:sz w:val="24"/>
          <w:szCs w:val="24"/>
        </w:rPr>
        <w:pPrChange w:id="3947" w:author="Caree2" w:date="2016-11-05T11:29:00Z">
          <w:pPr>
            <w:pStyle w:val="h1"/>
          </w:pPr>
        </w:pPrChange>
      </w:pPr>
      <w:ins w:id="3948" w:author="Caree2" w:date="2016-11-05T11:28:00Z">
        <w:r w:rsidRPr="0006154B">
          <w:rPr>
            <w:rFonts w:ascii="Scala-Regular" w:hAnsi="Scala-Regular"/>
            <w:i w:val="0"/>
            <w:color w:val="auto"/>
            <w:sz w:val="24"/>
            <w:szCs w:val="24"/>
          </w:rPr>
          <w:t xml:space="preserve">    @RequestMapping("/simple/{id}")</w:t>
        </w:r>
      </w:ins>
    </w:p>
    <w:p w:rsidR="0006154B" w:rsidRPr="0006154B" w:rsidRDefault="0006154B" w:rsidP="0006154B">
      <w:pPr>
        <w:pStyle w:val="h1"/>
        <w:jc w:val="left"/>
        <w:rPr>
          <w:ins w:id="3949" w:author="Caree2" w:date="2016-11-05T11:28:00Z"/>
          <w:rFonts w:ascii="Scala-Regular" w:hAnsi="Scala-Regular"/>
          <w:i w:val="0"/>
          <w:color w:val="auto"/>
          <w:sz w:val="24"/>
          <w:szCs w:val="24"/>
        </w:rPr>
        <w:pPrChange w:id="3950" w:author="Caree2" w:date="2016-11-05T11:29:00Z">
          <w:pPr>
            <w:pStyle w:val="h1"/>
          </w:pPr>
        </w:pPrChange>
      </w:pPr>
      <w:ins w:id="3951" w:author="Caree2" w:date="2016-11-05T11:28:00Z">
        <w:r w:rsidRPr="0006154B">
          <w:rPr>
            <w:rFonts w:ascii="Scala-Regular" w:hAnsi="Scala-Regular"/>
            <w:i w:val="0"/>
            <w:color w:val="auto"/>
            <w:sz w:val="24"/>
            <w:szCs w:val="24"/>
          </w:rPr>
          <w:tab/>
          <w:t>public User getSimpleUser(@PathVariable("id") Long id) {</w:t>
        </w:r>
      </w:ins>
    </w:p>
    <w:p w:rsidR="0006154B" w:rsidRPr="0006154B" w:rsidRDefault="0006154B" w:rsidP="0006154B">
      <w:pPr>
        <w:pStyle w:val="h1"/>
        <w:jc w:val="left"/>
        <w:rPr>
          <w:ins w:id="3952" w:author="Caree2" w:date="2016-11-05T11:28:00Z"/>
          <w:rFonts w:ascii="Scala-Regular" w:hAnsi="Scala-Regular"/>
          <w:i w:val="0"/>
          <w:color w:val="auto"/>
          <w:sz w:val="24"/>
          <w:szCs w:val="24"/>
        </w:rPr>
        <w:pPrChange w:id="3953" w:author="Caree2" w:date="2016-11-05T11:29:00Z">
          <w:pPr>
            <w:pStyle w:val="h1"/>
          </w:pPr>
        </w:pPrChange>
      </w:pPr>
      <w:ins w:id="3954" w:author="Caree2" w:date="2016-11-05T11:28:00Z">
        <w:r w:rsidRPr="0006154B">
          <w:rPr>
            <w:rFonts w:ascii="Scala-Regular" w:hAnsi="Scala-Regular"/>
            <w:i w:val="0"/>
            <w:color w:val="auto"/>
            <w:sz w:val="24"/>
            <w:szCs w:val="24"/>
          </w:rPr>
          <w:t xml:space="preserve">    </w:t>
        </w:r>
        <w:r w:rsidRPr="0006154B">
          <w:rPr>
            <w:rFonts w:ascii="Scala-Regular" w:hAnsi="Scala-Regular"/>
            <w:i w:val="0"/>
            <w:color w:val="auto"/>
            <w:sz w:val="24"/>
            <w:szCs w:val="24"/>
          </w:rPr>
          <w:tab/>
          <w:t xml:space="preserve"> User user = this.userService.getUser(id);</w:t>
        </w:r>
      </w:ins>
    </w:p>
    <w:p w:rsidR="0006154B" w:rsidRPr="0006154B" w:rsidRDefault="0006154B" w:rsidP="0006154B">
      <w:pPr>
        <w:pStyle w:val="h1"/>
        <w:jc w:val="left"/>
        <w:rPr>
          <w:ins w:id="3955" w:author="Caree2" w:date="2016-11-05T11:28:00Z"/>
          <w:rFonts w:ascii="Scala-Regular" w:hAnsi="Scala-Regular"/>
          <w:i w:val="0"/>
          <w:color w:val="auto"/>
          <w:sz w:val="24"/>
          <w:szCs w:val="24"/>
        </w:rPr>
        <w:pPrChange w:id="3956" w:author="Caree2" w:date="2016-11-05T11:29:00Z">
          <w:pPr>
            <w:pStyle w:val="h1"/>
          </w:pPr>
        </w:pPrChange>
      </w:pPr>
      <w:ins w:id="3957" w:author="Caree2" w:date="2016-11-05T11:28:00Z">
        <w:r w:rsidRPr="0006154B">
          <w:rPr>
            <w:rFonts w:ascii="Scala-Regular" w:hAnsi="Scala-Regular"/>
            <w:i w:val="0"/>
            <w:color w:val="auto"/>
            <w:sz w:val="24"/>
            <w:szCs w:val="24"/>
          </w:rPr>
          <w:t xml:space="preserve">         checkResourceFound(user);</w:t>
        </w:r>
      </w:ins>
    </w:p>
    <w:p w:rsidR="0006154B" w:rsidRPr="0006154B" w:rsidRDefault="0006154B" w:rsidP="0006154B">
      <w:pPr>
        <w:pStyle w:val="h1"/>
        <w:jc w:val="left"/>
        <w:rPr>
          <w:ins w:id="3958" w:author="Caree2" w:date="2016-11-05T11:28:00Z"/>
          <w:rFonts w:ascii="Scala-Regular" w:hAnsi="Scala-Regular"/>
          <w:i w:val="0"/>
          <w:color w:val="auto"/>
          <w:sz w:val="24"/>
          <w:szCs w:val="24"/>
        </w:rPr>
        <w:pPrChange w:id="3959" w:author="Caree2" w:date="2016-11-05T11:29:00Z">
          <w:pPr>
            <w:pStyle w:val="h1"/>
          </w:pPr>
        </w:pPrChange>
      </w:pPr>
      <w:ins w:id="3960" w:author="Caree2" w:date="2016-11-05T11:28:00Z">
        <w:r w:rsidRPr="0006154B">
          <w:rPr>
            <w:rFonts w:ascii="Scala-Regular" w:hAnsi="Scala-Regular"/>
            <w:i w:val="0"/>
            <w:color w:val="auto"/>
            <w:sz w:val="24"/>
            <w:szCs w:val="24"/>
          </w:rPr>
          <w:t xml:space="preserve">         return user;</w:t>
        </w:r>
      </w:ins>
    </w:p>
    <w:p w:rsidR="0006154B" w:rsidRPr="0006154B" w:rsidRDefault="0006154B" w:rsidP="0006154B">
      <w:pPr>
        <w:pStyle w:val="h1"/>
        <w:jc w:val="left"/>
        <w:rPr>
          <w:ins w:id="3961" w:author="Caree2" w:date="2016-11-05T11:28:00Z"/>
          <w:rFonts w:ascii="Scala-Regular" w:hAnsi="Scala-Regular"/>
          <w:i w:val="0"/>
          <w:color w:val="auto"/>
          <w:sz w:val="24"/>
          <w:szCs w:val="24"/>
        </w:rPr>
        <w:pPrChange w:id="3962" w:author="Caree2" w:date="2016-11-05T11:29:00Z">
          <w:pPr>
            <w:pStyle w:val="h1"/>
          </w:pPr>
        </w:pPrChange>
      </w:pPr>
      <w:ins w:id="3963" w:author="Caree2" w:date="2016-11-05T11:28:00Z">
        <w:r w:rsidRPr="0006154B">
          <w:rPr>
            <w:rFonts w:ascii="Scala-Regular" w:hAnsi="Scala-Regular"/>
            <w:i w:val="0"/>
            <w:color w:val="auto"/>
            <w:sz w:val="24"/>
            <w:szCs w:val="24"/>
          </w:rPr>
          <w:tab/>
          <w:t>}</w:t>
        </w:r>
      </w:ins>
    </w:p>
    <w:p w:rsidR="0006154B" w:rsidRPr="0006154B" w:rsidRDefault="0006154B" w:rsidP="0006154B">
      <w:pPr>
        <w:pStyle w:val="h1"/>
        <w:jc w:val="left"/>
        <w:rPr>
          <w:ins w:id="3964" w:author="Caree2" w:date="2016-11-05T11:28:00Z"/>
          <w:rFonts w:ascii="Scala-Regular" w:hAnsi="Scala-Regular"/>
          <w:i w:val="0"/>
          <w:color w:val="auto"/>
          <w:sz w:val="24"/>
          <w:szCs w:val="24"/>
        </w:rPr>
        <w:pPrChange w:id="3965" w:author="Caree2" w:date="2016-11-05T11:29:00Z">
          <w:pPr>
            <w:pStyle w:val="h1"/>
          </w:pPr>
        </w:pPrChange>
      </w:pPr>
    </w:p>
    <w:p w:rsidR="0006154B" w:rsidRPr="0006154B" w:rsidRDefault="0006154B" w:rsidP="0006154B">
      <w:pPr>
        <w:pStyle w:val="h1"/>
        <w:jc w:val="left"/>
        <w:rPr>
          <w:ins w:id="3966" w:author="Caree2" w:date="2016-11-05T11:28:00Z"/>
          <w:rFonts w:ascii="Scala-Regular" w:hAnsi="Scala-Regular"/>
          <w:i w:val="0"/>
          <w:color w:val="auto"/>
          <w:sz w:val="24"/>
          <w:szCs w:val="24"/>
        </w:rPr>
        <w:pPrChange w:id="3967" w:author="Caree2" w:date="2016-11-05T11:29:00Z">
          <w:pPr>
            <w:pStyle w:val="h1"/>
          </w:pPr>
        </w:pPrChange>
      </w:pPr>
      <w:ins w:id="3968" w:author="Caree2" w:date="2016-11-05T11:28:00Z">
        <w:r w:rsidRPr="0006154B">
          <w:rPr>
            <w:rFonts w:ascii="Scala-Regular" w:hAnsi="Scala-Regular"/>
            <w:i w:val="0"/>
            <w:color w:val="auto"/>
            <w:sz w:val="24"/>
            <w:szCs w:val="24"/>
          </w:rPr>
          <w:t xml:space="preserve">    @RequestMapping(value = "/{id}",</w:t>
        </w:r>
      </w:ins>
    </w:p>
    <w:p w:rsidR="0006154B" w:rsidRPr="0006154B" w:rsidRDefault="0006154B" w:rsidP="0006154B">
      <w:pPr>
        <w:pStyle w:val="h1"/>
        <w:jc w:val="left"/>
        <w:rPr>
          <w:ins w:id="3969" w:author="Caree2" w:date="2016-11-05T11:28:00Z"/>
          <w:rFonts w:ascii="Scala-Regular" w:hAnsi="Scala-Regular"/>
          <w:i w:val="0"/>
          <w:color w:val="auto"/>
          <w:sz w:val="24"/>
          <w:szCs w:val="24"/>
        </w:rPr>
        <w:pPrChange w:id="3970" w:author="Caree2" w:date="2016-11-05T11:29:00Z">
          <w:pPr>
            <w:pStyle w:val="h1"/>
          </w:pPr>
        </w:pPrChange>
      </w:pPr>
      <w:ins w:id="3971" w:author="Caree2" w:date="2016-11-05T11:28:00Z">
        <w:r w:rsidRPr="0006154B">
          <w:rPr>
            <w:rFonts w:ascii="Scala-Regular" w:hAnsi="Scala-Regular"/>
            <w:i w:val="0"/>
            <w:color w:val="auto"/>
            <w:sz w:val="24"/>
            <w:szCs w:val="24"/>
          </w:rPr>
          <w:t xml:space="preserve">            method = RequestMethod.GET,</w:t>
        </w:r>
      </w:ins>
    </w:p>
    <w:p w:rsidR="0006154B" w:rsidRPr="0006154B" w:rsidRDefault="0006154B" w:rsidP="0006154B">
      <w:pPr>
        <w:pStyle w:val="h1"/>
        <w:jc w:val="left"/>
        <w:rPr>
          <w:ins w:id="3972" w:author="Caree2" w:date="2016-11-05T11:28:00Z"/>
          <w:rFonts w:ascii="Scala-Regular" w:hAnsi="Scala-Regular"/>
          <w:i w:val="0"/>
          <w:color w:val="auto"/>
          <w:sz w:val="24"/>
          <w:szCs w:val="24"/>
        </w:rPr>
        <w:pPrChange w:id="3973" w:author="Caree2" w:date="2016-11-05T11:29:00Z">
          <w:pPr>
            <w:pStyle w:val="h1"/>
          </w:pPr>
        </w:pPrChange>
      </w:pPr>
      <w:ins w:id="3974" w:author="Caree2" w:date="2016-11-05T11:28:00Z">
        <w:r w:rsidRPr="0006154B">
          <w:rPr>
            <w:rFonts w:ascii="Scala-Regular" w:hAnsi="Scala-Regular"/>
            <w:i w:val="0"/>
            <w:color w:val="auto"/>
            <w:sz w:val="24"/>
            <w:szCs w:val="24"/>
          </w:rPr>
          <w:t xml:space="preserve">            produces = {"application/json", "application/xml"})</w:t>
        </w:r>
      </w:ins>
    </w:p>
    <w:p w:rsidR="0006154B" w:rsidRPr="0006154B" w:rsidRDefault="0006154B" w:rsidP="0006154B">
      <w:pPr>
        <w:pStyle w:val="h1"/>
        <w:jc w:val="left"/>
        <w:rPr>
          <w:ins w:id="3975" w:author="Caree2" w:date="2016-11-05T11:28:00Z"/>
          <w:rFonts w:ascii="Scala-Regular" w:hAnsi="Scala-Regular"/>
          <w:i w:val="0"/>
          <w:color w:val="auto"/>
          <w:sz w:val="24"/>
          <w:szCs w:val="24"/>
        </w:rPr>
        <w:pPrChange w:id="3976" w:author="Caree2" w:date="2016-11-05T11:29:00Z">
          <w:pPr>
            <w:pStyle w:val="h1"/>
          </w:pPr>
        </w:pPrChange>
      </w:pPr>
      <w:ins w:id="3977" w:author="Caree2" w:date="2016-11-05T11:28:00Z">
        <w:r w:rsidRPr="0006154B">
          <w:rPr>
            <w:rFonts w:ascii="Scala-Regular" w:hAnsi="Scala-Regular"/>
            <w:i w:val="0"/>
            <w:color w:val="auto"/>
            <w:sz w:val="24"/>
            <w:szCs w:val="24"/>
          </w:rPr>
          <w:t xml:space="preserve">    @ResponseStatus(HttpStatus.OK)</w:t>
        </w:r>
      </w:ins>
    </w:p>
    <w:p w:rsidR="0006154B" w:rsidRPr="0006154B" w:rsidRDefault="0006154B" w:rsidP="0006154B">
      <w:pPr>
        <w:pStyle w:val="h1"/>
        <w:jc w:val="left"/>
        <w:rPr>
          <w:ins w:id="3978" w:author="Caree2" w:date="2016-11-05T11:28:00Z"/>
          <w:rFonts w:ascii="Scala-Regular" w:hAnsi="Scala-Regular"/>
          <w:i w:val="0"/>
          <w:color w:val="auto"/>
          <w:sz w:val="24"/>
          <w:szCs w:val="24"/>
        </w:rPr>
        <w:pPrChange w:id="3979" w:author="Caree2" w:date="2016-11-05T11:29:00Z">
          <w:pPr>
            <w:pStyle w:val="h1"/>
          </w:pPr>
        </w:pPrChange>
      </w:pPr>
      <w:ins w:id="3980" w:author="Caree2" w:date="2016-11-05T11:28:00Z">
        <w:r w:rsidRPr="0006154B">
          <w:rPr>
            <w:rFonts w:ascii="Scala-Regular" w:hAnsi="Scala-Regular"/>
            <w:i w:val="0"/>
            <w:color w:val="auto"/>
            <w:sz w:val="24"/>
            <w:szCs w:val="24"/>
          </w:rPr>
          <w:t xml:space="preserve">    public</w:t>
        </w:r>
      </w:ins>
    </w:p>
    <w:p w:rsidR="0006154B" w:rsidRPr="0006154B" w:rsidRDefault="0006154B" w:rsidP="0006154B">
      <w:pPr>
        <w:pStyle w:val="h1"/>
        <w:jc w:val="left"/>
        <w:rPr>
          <w:ins w:id="3981" w:author="Caree2" w:date="2016-11-05T11:28:00Z"/>
          <w:rFonts w:ascii="Scala-Regular" w:hAnsi="Scala-Regular"/>
          <w:i w:val="0"/>
          <w:color w:val="auto"/>
          <w:sz w:val="24"/>
          <w:szCs w:val="24"/>
        </w:rPr>
        <w:pPrChange w:id="3982" w:author="Caree2" w:date="2016-11-05T11:29:00Z">
          <w:pPr>
            <w:pStyle w:val="h1"/>
          </w:pPr>
        </w:pPrChange>
      </w:pPr>
      <w:ins w:id="3983" w:author="Caree2" w:date="2016-11-05T11:28:00Z">
        <w:r w:rsidRPr="0006154B">
          <w:rPr>
            <w:rFonts w:ascii="Scala-Regular" w:hAnsi="Scala-Regular"/>
            <w:i w:val="0"/>
            <w:color w:val="auto"/>
            <w:sz w:val="24"/>
            <w:szCs w:val="24"/>
          </w:rPr>
          <w:t xml:space="preserve">    @ResponseBody</w:t>
        </w:r>
      </w:ins>
    </w:p>
    <w:p w:rsidR="0006154B" w:rsidRPr="0006154B" w:rsidRDefault="0006154B" w:rsidP="0006154B">
      <w:pPr>
        <w:pStyle w:val="h1"/>
        <w:jc w:val="left"/>
        <w:rPr>
          <w:ins w:id="3984" w:author="Caree2" w:date="2016-11-05T11:28:00Z"/>
          <w:rFonts w:ascii="Scala-Regular" w:hAnsi="Scala-Regular"/>
          <w:i w:val="0"/>
          <w:color w:val="auto"/>
          <w:sz w:val="24"/>
          <w:szCs w:val="24"/>
        </w:rPr>
        <w:pPrChange w:id="3985" w:author="Caree2" w:date="2016-11-05T11:29:00Z">
          <w:pPr>
            <w:pStyle w:val="h1"/>
          </w:pPr>
        </w:pPrChange>
      </w:pPr>
      <w:ins w:id="3986" w:author="Caree2" w:date="2016-11-05T11:28:00Z">
        <w:r w:rsidRPr="0006154B">
          <w:rPr>
            <w:rFonts w:ascii="Scala-Regular" w:hAnsi="Scala-Regular"/>
            <w:i w:val="0"/>
            <w:color w:val="auto"/>
            <w:sz w:val="24"/>
            <w:szCs w:val="24"/>
          </w:rPr>
          <w:t xml:space="preserve">    User getUser(@PathVariable("id") Long id,</w:t>
        </w:r>
      </w:ins>
    </w:p>
    <w:p w:rsidR="0006154B" w:rsidRPr="0006154B" w:rsidRDefault="0006154B" w:rsidP="0006154B">
      <w:pPr>
        <w:pStyle w:val="h1"/>
        <w:jc w:val="left"/>
        <w:rPr>
          <w:ins w:id="3987" w:author="Caree2" w:date="2016-11-05T11:28:00Z"/>
          <w:rFonts w:ascii="Scala-Regular" w:hAnsi="Scala-Regular"/>
          <w:i w:val="0"/>
          <w:color w:val="auto"/>
          <w:sz w:val="24"/>
          <w:szCs w:val="24"/>
        </w:rPr>
        <w:pPrChange w:id="3988" w:author="Caree2" w:date="2016-11-05T11:29:00Z">
          <w:pPr>
            <w:pStyle w:val="h1"/>
          </w:pPr>
        </w:pPrChange>
      </w:pPr>
      <w:ins w:id="3989" w:author="Caree2" w:date="2016-11-05T11:28:00Z">
        <w:r w:rsidRPr="0006154B">
          <w:rPr>
            <w:rFonts w:ascii="Scala-Regular" w:hAnsi="Scala-Regular"/>
            <w:i w:val="0"/>
            <w:color w:val="auto"/>
            <w:sz w:val="24"/>
            <w:szCs w:val="24"/>
          </w:rPr>
          <w:t xml:space="preserve">                             HttpServletRequest request, HttpServletResponse response) throws Exception {</w:t>
        </w:r>
      </w:ins>
    </w:p>
    <w:p w:rsidR="0006154B" w:rsidRPr="0006154B" w:rsidRDefault="0006154B" w:rsidP="0006154B">
      <w:pPr>
        <w:pStyle w:val="h1"/>
        <w:jc w:val="left"/>
        <w:rPr>
          <w:ins w:id="3990" w:author="Caree2" w:date="2016-11-05T11:28:00Z"/>
          <w:rFonts w:ascii="Scala-Regular" w:hAnsi="Scala-Regular"/>
          <w:i w:val="0"/>
          <w:color w:val="auto"/>
          <w:sz w:val="24"/>
          <w:szCs w:val="24"/>
        </w:rPr>
        <w:pPrChange w:id="3991" w:author="Caree2" w:date="2016-11-05T11:29:00Z">
          <w:pPr>
            <w:pStyle w:val="h1"/>
          </w:pPr>
        </w:pPrChange>
      </w:pPr>
      <w:ins w:id="3992" w:author="Caree2" w:date="2016-11-05T11:28:00Z">
        <w:r w:rsidRPr="0006154B">
          <w:rPr>
            <w:rFonts w:ascii="Scala-Regular" w:hAnsi="Scala-Regular"/>
            <w:i w:val="0"/>
            <w:color w:val="auto"/>
            <w:sz w:val="24"/>
            <w:szCs w:val="24"/>
          </w:rPr>
          <w:t xml:space="preserve">        User user = this.userService.getUser(id);</w:t>
        </w:r>
      </w:ins>
    </w:p>
    <w:p w:rsidR="0006154B" w:rsidRPr="0006154B" w:rsidRDefault="0006154B" w:rsidP="0006154B">
      <w:pPr>
        <w:pStyle w:val="h1"/>
        <w:jc w:val="left"/>
        <w:rPr>
          <w:ins w:id="3993" w:author="Caree2" w:date="2016-11-05T11:28:00Z"/>
          <w:rFonts w:ascii="Scala-Regular" w:hAnsi="Scala-Regular"/>
          <w:i w:val="0"/>
          <w:color w:val="auto"/>
          <w:sz w:val="24"/>
          <w:szCs w:val="24"/>
        </w:rPr>
        <w:pPrChange w:id="3994" w:author="Caree2" w:date="2016-11-05T11:29:00Z">
          <w:pPr>
            <w:pStyle w:val="h1"/>
          </w:pPr>
        </w:pPrChange>
      </w:pPr>
      <w:ins w:id="3995" w:author="Caree2" w:date="2016-11-05T11:28:00Z">
        <w:r w:rsidRPr="0006154B">
          <w:rPr>
            <w:rFonts w:ascii="Scala-Regular" w:hAnsi="Scala-Regular"/>
            <w:i w:val="0"/>
            <w:color w:val="auto"/>
            <w:sz w:val="24"/>
            <w:szCs w:val="24"/>
          </w:rPr>
          <w:t xml:space="preserve">        checkResourceFound(user);</w:t>
        </w:r>
      </w:ins>
    </w:p>
    <w:p w:rsidR="0006154B" w:rsidRPr="0006154B" w:rsidRDefault="0006154B" w:rsidP="0006154B">
      <w:pPr>
        <w:pStyle w:val="h1"/>
        <w:jc w:val="left"/>
        <w:rPr>
          <w:ins w:id="3996" w:author="Caree2" w:date="2016-11-05T11:28:00Z"/>
          <w:rFonts w:ascii="Scala-Regular" w:hAnsi="Scala-Regular"/>
          <w:i w:val="0"/>
          <w:color w:val="auto"/>
          <w:sz w:val="24"/>
          <w:szCs w:val="24"/>
        </w:rPr>
        <w:pPrChange w:id="3997" w:author="Caree2" w:date="2016-11-05T11:29:00Z">
          <w:pPr>
            <w:pStyle w:val="h1"/>
          </w:pPr>
        </w:pPrChange>
      </w:pPr>
      <w:ins w:id="3998" w:author="Caree2" w:date="2016-11-05T11:28:00Z">
        <w:r w:rsidRPr="0006154B">
          <w:rPr>
            <w:rFonts w:ascii="Scala-Regular" w:hAnsi="Scala-Regular"/>
            <w:i w:val="0"/>
            <w:color w:val="auto"/>
            <w:sz w:val="24"/>
            <w:szCs w:val="24"/>
          </w:rPr>
          <w:t xml:space="preserve">        return user;</w:t>
        </w:r>
      </w:ins>
    </w:p>
    <w:p w:rsidR="0006154B" w:rsidRPr="0006154B" w:rsidRDefault="0006154B" w:rsidP="0006154B">
      <w:pPr>
        <w:pStyle w:val="h1"/>
        <w:jc w:val="left"/>
        <w:rPr>
          <w:ins w:id="3999" w:author="Caree2" w:date="2016-11-05T11:28:00Z"/>
          <w:rFonts w:ascii="Scala-Regular" w:hAnsi="Scala-Regular"/>
          <w:i w:val="0"/>
          <w:color w:val="auto"/>
          <w:sz w:val="24"/>
          <w:szCs w:val="24"/>
        </w:rPr>
        <w:pPrChange w:id="4000" w:author="Caree2" w:date="2016-11-05T11:29:00Z">
          <w:pPr>
            <w:pStyle w:val="h1"/>
          </w:pPr>
        </w:pPrChange>
      </w:pPr>
      <w:ins w:id="4001" w:author="Caree2" w:date="2016-11-05T11:28:00Z">
        <w:r w:rsidRPr="0006154B">
          <w:rPr>
            <w:rFonts w:ascii="Scala-Regular" w:hAnsi="Scala-Regular"/>
            <w:i w:val="0"/>
            <w:color w:val="auto"/>
            <w:sz w:val="24"/>
            <w:szCs w:val="24"/>
          </w:rPr>
          <w:t xml:space="preserve">    }</w:t>
        </w:r>
      </w:ins>
    </w:p>
    <w:p w:rsidR="0006154B" w:rsidRPr="0006154B" w:rsidRDefault="0006154B" w:rsidP="0006154B">
      <w:pPr>
        <w:pStyle w:val="h1"/>
        <w:jc w:val="left"/>
        <w:rPr>
          <w:ins w:id="4002" w:author="Caree2" w:date="2016-11-05T11:28:00Z"/>
          <w:rFonts w:ascii="Scala-Regular" w:hAnsi="Scala-Regular"/>
          <w:i w:val="0"/>
          <w:color w:val="auto"/>
          <w:sz w:val="24"/>
          <w:szCs w:val="24"/>
        </w:rPr>
        <w:pPrChange w:id="4003" w:author="Caree2" w:date="2016-11-05T11:29:00Z">
          <w:pPr>
            <w:pStyle w:val="h1"/>
          </w:pPr>
        </w:pPrChange>
      </w:pPr>
    </w:p>
    <w:p w:rsidR="0006154B" w:rsidRPr="0006154B" w:rsidRDefault="0006154B" w:rsidP="0006154B">
      <w:pPr>
        <w:pStyle w:val="h1"/>
        <w:jc w:val="left"/>
        <w:rPr>
          <w:ins w:id="4004" w:author="Caree2" w:date="2016-11-05T11:28:00Z"/>
          <w:rFonts w:ascii="Scala-Regular" w:hAnsi="Scala-Regular"/>
          <w:i w:val="0"/>
          <w:color w:val="auto"/>
          <w:sz w:val="24"/>
          <w:szCs w:val="24"/>
        </w:rPr>
        <w:pPrChange w:id="4005" w:author="Caree2" w:date="2016-11-05T11:29:00Z">
          <w:pPr>
            <w:pStyle w:val="h1"/>
          </w:pPr>
        </w:pPrChange>
      </w:pPr>
      <w:ins w:id="4006" w:author="Caree2" w:date="2016-11-05T11:28:00Z">
        <w:r w:rsidRPr="0006154B">
          <w:rPr>
            <w:rFonts w:ascii="Scala-Regular" w:hAnsi="Scala-Regular"/>
            <w:i w:val="0"/>
            <w:color w:val="auto"/>
            <w:sz w:val="24"/>
            <w:szCs w:val="24"/>
          </w:rPr>
          <w:lastRenderedPageBreak/>
          <w:t xml:space="preserve">    @RequestMapping(value = "/{id}",</w:t>
        </w:r>
      </w:ins>
    </w:p>
    <w:p w:rsidR="0006154B" w:rsidRPr="0006154B" w:rsidRDefault="0006154B" w:rsidP="0006154B">
      <w:pPr>
        <w:pStyle w:val="h1"/>
        <w:jc w:val="left"/>
        <w:rPr>
          <w:ins w:id="4007" w:author="Caree2" w:date="2016-11-05T11:28:00Z"/>
          <w:rFonts w:ascii="Scala-Regular" w:hAnsi="Scala-Regular"/>
          <w:i w:val="0"/>
          <w:color w:val="auto"/>
          <w:sz w:val="24"/>
          <w:szCs w:val="24"/>
        </w:rPr>
        <w:pPrChange w:id="4008" w:author="Caree2" w:date="2016-11-05T11:29:00Z">
          <w:pPr>
            <w:pStyle w:val="h1"/>
          </w:pPr>
        </w:pPrChange>
      </w:pPr>
      <w:ins w:id="4009" w:author="Caree2" w:date="2016-11-05T11:28:00Z">
        <w:r w:rsidRPr="0006154B">
          <w:rPr>
            <w:rFonts w:ascii="Scala-Regular" w:hAnsi="Scala-Regular"/>
            <w:i w:val="0"/>
            <w:color w:val="auto"/>
            <w:sz w:val="24"/>
            <w:szCs w:val="24"/>
          </w:rPr>
          <w:t xml:space="preserve">            method = RequestMethod.PUT,</w:t>
        </w:r>
      </w:ins>
    </w:p>
    <w:p w:rsidR="0006154B" w:rsidRPr="0006154B" w:rsidRDefault="0006154B" w:rsidP="0006154B">
      <w:pPr>
        <w:pStyle w:val="h1"/>
        <w:jc w:val="left"/>
        <w:rPr>
          <w:ins w:id="4010" w:author="Caree2" w:date="2016-11-05T11:28:00Z"/>
          <w:rFonts w:ascii="Scala-Regular" w:hAnsi="Scala-Regular"/>
          <w:i w:val="0"/>
          <w:color w:val="auto"/>
          <w:sz w:val="24"/>
          <w:szCs w:val="24"/>
        </w:rPr>
        <w:pPrChange w:id="4011" w:author="Caree2" w:date="2016-11-05T11:29:00Z">
          <w:pPr>
            <w:pStyle w:val="h1"/>
          </w:pPr>
        </w:pPrChange>
      </w:pPr>
      <w:ins w:id="4012" w:author="Caree2" w:date="2016-11-05T11:28:00Z">
        <w:r w:rsidRPr="0006154B">
          <w:rPr>
            <w:rFonts w:ascii="Scala-Regular" w:hAnsi="Scala-Regular"/>
            <w:i w:val="0"/>
            <w:color w:val="auto"/>
            <w:sz w:val="24"/>
            <w:szCs w:val="24"/>
          </w:rPr>
          <w:t xml:space="preserve">            consumes = {"application/json", "application/xml"},</w:t>
        </w:r>
      </w:ins>
    </w:p>
    <w:p w:rsidR="0006154B" w:rsidRPr="0006154B" w:rsidRDefault="0006154B" w:rsidP="0006154B">
      <w:pPr>
        <w:pStyle w:val="h1"/>
        <w:jc w:val="left"/>
        <w:rPr>
          <w:ins w:id="4013" w:author="Caree2" w:date="2016-11-05T11:28:00Z"/>
          <w:rFonts w:ascii="Scala-Regular" w:hAnsi="Scala-Regular"/>
          <w:i w:val="0"/>
          <w:color w:val="auto"/>
          <w:sz w:val="24"/>
          <w:szCs w:val="24"/>
        </w:rPr>
        <w:pPrChange w:id="4014" w:author="Caree2" w:date="2016-11-05T11:29:00Z">
          <w:pPr>
            <w:pStyle w:val="h1"/>
          </w:pPr>
        </w:pPrChange>
      </w:pPr>
      <w:ins w:id="4015" w:author="Caree2" w:date="2016-11-05T11:28:00Z">
        <w:r w:rsidRPr="0006154B">
          <w:rPr>
            <w:rFonts w:ascii="Scala-Regular" w:hAnsi="Scala-Regular"/>
            <w:i w:val="0"/>
            <w:color w:val="auto"/>
            <w:sz w:val="24"/>
            <w:szCs w:val="24"/>
          </w:rPr>
          <w:t xml:space="preserve">            produces = {"application/json", "application/xml"})</w:t>
        </w:r>
      </w:ins>
    </w:p>
    <w:p w:rsidR="0006154B" w:rsidRPr="0006154B" w:rsidRDefault="0006154B" w:rsidP="0006154B">
      <w:pPr>
        <w:pStyle w:val="h1"/>
        <w:jc w:val="left"/>
        <w:rPr>
          <w:ins w:id="4016" w:author="Caree2" w:date="2016-11-05T11:28:00Z"/>
          <w:rFonts w:ascii="Scala-Regular" w:hAnsi="Scala-Regular"/>
          <w:i w:val="0"/>
          <w:color w:val="auto"/>
          <w:sz w:val="24"/>
          <w:szCs w:val="24"/>
        </w:rPr>
        <w:pPrChange w:id="4017" w:author="Caree2" w:date="2016-11-05T11:29:00Z">
          <w:pPr>
            <w:pStyle w:val="h1"/>
          </w:pPr>
        </w:pPrChange>
      </w:pPr>
      <w:ins w:id="4018" w:author="Caree2" w:date="2016-11-05T11:28:00Z">
        <w:r w:rsidRPr="0006154B">
          <w:rPr>
            <w:rFonts w:ascii="Scala-Regular" w:hAnsi="Scala-Regular"/>
            <w:i w:val="0"/>
            <w:color w:val="auto"/>
            <w:sz w:val="24"/>
            <w:szCs w:val="24"/>
          </w:rPr>
          <w:t xml:space="preserve">    @ResponseStatus(HttpStatus.NO_CONTENT)</w:t>
        </w:r>
      </w:ins>
    </w:p>
    <w:p w:rsidR="0006154B" w:rsidRPr="0006154B" w:rsidRDefault="0006154B" w:rsidP="0006154B">
      <w:pPr>
        <w:pStyle w:val="h1"/>
        <w:jc w:val="left"/>
        <w:rPr>
          <w:ins w:id="4019" w:author="Caree2" w:date="2016-11-05T11:28:00Z"/>
          <w:rFonts w:ascii="Scala-Regular" w:hAnsi="Scala-Regular"/>
          <w:i w:val="0"/>
          <w:color w:val="auto"/>
          <w:sz w:val="24"/>
          <w:szCs w:val="24"/>
        </w:rPr>
        <w:pPrChange w:id="4020" w:author="Caree2" w:date="2016-11-05T11:29:00Z">
          <w:pPr>
            <w:pStyle w:val="h1"/>
          </w:pPr>
        </w:pPrChange>
      </w:pPr>
      <w:ins w:id="4021" w:author="Caree2" w:date="2016-11-05T11:28:00Z">
        <w:r w:rsidRPr="0006154B">
          <w:rPr>
            <w:rFonts w:ascii="Scala-Regular" w:hAnsi="Scala-Regular"/>
            <w:i w:val="0"/>
            <w:color w:val="auto"/>
            <w:sz w:val="24"/>
            <w:szCs w:val="24"/>
          </w:rPr>
          <w:t xml:space="preserve">    public void updateUser(@PathVariable("id") Long id, @RequestBody User user,</w:t>
        </w:r>
      </w:ins>
    </w:p>
    <w:p w:rsidR="0006154B" w:rsidRPr="0006154B" w:rsidRDefault="0006154B" w:rsidP="0006154B">
      <w:pPr>
        <w:pStyle w:val="h1"/>
        <w:jc w:val="left"/>
        <w:rPr>
          <w:ins w:id="4022" w:author="Caree2" w:date="2016-11-05T11:28:00Z"/>
          <w:rFonts w:ascii="Scala-Regular" w:hAnsi="Scala-Regular"/>
          <w:i w:val="0"/>
          <w:color w:val="auto"/>
          <w:sz w:val="24"/>
          <w:szCs w:val="24"/>
        </w:rPr>
        <w:pPrChange w:id="4023" w:author="Caree2" w:date="2016-11-05T11:29:00Z">
          <w:pPr>
            <w:pStyle w:val="h1"/>
          </w:pPr>
        </w:pPrChange>
      </w:pPr>
      <w:ins w:id="4024" w:author="Caree2" w:date="2016-11-05T11:28:00Z">
        <w:r w:rsidRPr="0006154B">
          <w:rPr>
            <w:rFonts w:ascii="Scala-Regular" w:hAnsi="Scala-Regular"/>
            <w:i w:val="0"/>
            <w:color w:val="auto"/>
            <w:sz w:val="24"/>
            <w:szCs w:val="24"/>
          </w:rPr>
          <w:t xml:space="preserve">                                 HttpServletRequest request, HttpServletResponse response) {</w:t>
        </w:r>
      </w:ins>
    </w:p>
    <w:p w:rsidR="0006154B" w:rsidRPr="0006154B" w:rsidRDefault="0006154B" w:rsidP="0006154B">
      <w:pPr>
        <w:pStyle w:val="h1"/>
        <w:jc w:val="left"/>
        <w:rPr>
          <w:ins w:id="4025" w:author="Caree2" w:date="2016-11-05T11:28:00Z"/>
          <w:rFonts w:ascii="Scala-Regular" w:hAnsi="Scala-Regular"/>
          <w:i w:val="0"/>
          <w:color w:val="auto"/>
          <w:sz w:val="24"/>
          <w:szCs w:val="24"/>
        </w:rPr>
        <w:pPrChange w:id="4026" w:author="Caree2" w:date="2016-11-05T11:29:00Z">
          <w:pPr>
            <w:pStyle w:val="h1"/>
          </w:pPr>
        </w:pPrChange>
      </w:pPr>
      <w:ins w:id="4027" w:author="Caree2" w:date="2016-11-05T11:28:00Z">
        <w:r w:rsidRPr="0006154B">
          <w:rPr>
            <w:rFonts w:ascii="Scala-Regular" w:hAnsi="Scala-Regular"/>
            <w:i w:val="0"/>
            <w:color w:val="auto"/>
            <w:sz w:val="24"/>
            <w:szCs w:val="24"/>
          </w:rPr>
          <w:t xml:space="preserve">        checkResourceFound(this.userService.getUser(id));</w:t>
        </w:r>
      </w:ins>
    </w:p>
    <w:p w:rsidR="0006154B" w:rsidRPr="0006154B" w:rsidRDefault="0006154B" w:rsidP="0006154B">
      <w:pPr>
        <w:pStyle w:val="h1"/>
        <w:jc w:val="left"/>
        <w:rPr>
          <w:ins w:id="4028" w:author="Caree2" w:date="2016-11-05T11:28:00Z"/>
          <w:rFonts w:ascii="Scala-Regular" w:hAnsi="Scala-Regular"/>
          <w:i w:val="0"/>
          <w:color w:val="auto"/>
          <w:sz w:val="24"/>
          <w:szCs w:val="24"/>
        </w:rPr>
        <w:pPrChange w:id="4029" w:author="Caree2" w:date="2016-11-05T11:29:00Z">
          <w:pPr>
            <w:pStyle w:val="h1"/>
          </w:pPr>
        </w:pPrChange>
      </w:pPr>
      <w:ins w:id="4030" w:author="Caree2" w:date="2016-11-05T11:28:00Z">
        <w:r w:rsidRPr="0006154B">
          <w:rPr>
            <w:rFonts w:ascii="Scala-Regular" w:hAnsi="Scala-Regular"/>
            <w:i w:val="0"/>
            <w:color w:val="auto"/>
            <w:sz w:val="24"/>
            <w:szCs w:val="24"/>
          </w:rPr>
          <w:t xml:space="preserve">        if (id != user.getId()) throw new HTTP400Exception("ID doesn't match!");</w:t>
        </w:r>
      </w:ins>
    </w:p>
    <w:p w:rsidR="0006154B" w:rsidRPr="0006154B" w:rsidRDefault="0006154B" w:rsidP="0006154B">
      <w:pPr>
        <w:pStyle w:val="h1"/>
        <w:jc w:val="left"/>
        <w:rPr>
          <w:ins w:id="4031" w:author="Caree2" w:date="2016-11-05T11:28:00Z"/>
          <w:rFonts w:ascii="Scala-Regular" w:hAnsi="Scala-Regular"/>
          <w:i w:val="0"/>
          <w:color w:val="auto"/>
          <w:sz w:val="24"/>
          <w:szCs w:val="24"/>
        </w:rPr>
        <w:pPrChange w:id="4032" w:author="Caree2" w:date="2016-11-05T11:29:00Z">
          <w:pPr>
            <w:pStyle w:val="h1"/>
          </w:pPr>
        </w:pPrChange>
      </w:pPr>
      <w:ins w:id="4033" w:author="Caree2" w:date="2016-11-05T11:28:00Z">
        <w:r w:rsidRPr="0006154B">
          <w:rPr>
            <w:rFonts w:ascii="Scala-Regular" w:hAnsi="Scala-Regular"/>
            <w:i w:val="0"/>
            <w:color w:val="auto"/>
            <w:sz w:val="24"/>
            <w:szCs w:val="24"/>
          </w:rPr>
          <w:t xml:space="preserve">        this.userService.updateUser(user);</w:t>
        </w:r>
      </w:ins>
    </w:p>
    <w:p w:rsidR="0006154B" w:rsidRPr="0006154B" w:rsidRDefault="0006154B" w:rsidP="0006154B">
      <w:pPr>
        <w:pStyle w:val="h1"/>
        <w:jc w:val="left"/>
        <w:rPr>
          <w:ins w:id="4034" w:author="Caree2" w:date="2016-11-05T11:28:00Z"/>
          <w:rFonts w:ascii="Scala-Regular" w:hAnsi="Scala-Regular"/>
          <w:i w:val="0"/>
          <w:color w:val="auto"/>
          <w:sz w:val="24"/>
          <w:szCs w:val="24"/>
        </w:rPr>
        <w:pPrChange w:id="4035" w:author="Caree2" w:date="2016-11-05T11:29:00Z">
          <w:pPr>
            <w:pStyle w:val="h1"/>
          </w:pPr>
        </w:pPrChange>
      </w:pPr>
      <w:ins w:id="4036" w:author="Caree2" w:date="2016-11-05T11:28:00Z">
        <w:r w:rsidRPr="0006154B">
          <w:rPr>
            <w:rFonts w:ascii="Scala-Regular" w:hAnsi="Scala-Regular"/>
            <w:i w:val="0"/>
            <w:color w:val="auto"/>
            <w:sz w:val="24"/>
            <w:szCs w:val="24"/>
          </w:rPr>
          <w:t xml:space="preserve">    }</w:t>
        </w:r>
      </w:ins>
    </w:p>
    <w:p w:rsidR="0006154B" w:rsidRPr="0006154B" w:rsidRDefault="0006154B" w:rsidP="0006154B">
      <w:pPr>
        <w:pStyle w:val="h1"/>
        <w:jc w:val="left"/>
        <w:rPr>
          <w:ins w:id="4037" w:author="Caree2" w:date="2016-11-05T11:28:00Z"/>
          <w:rFonts w:ascii="Scala-Regular" w:hAnsi="Scala-Regular"/>
          <w:i w:val="0"/>
          <w:color w:val="auto"/>
          <w:sz w:val="24"/>
          <w:szCs w:val="24"/>
        </w:rPr>
        <w:pPrChange w:id="4038" w:author="Caree2" w:date="2016-11-05T11:29:00Z">
          <w:pPr>
            <w:pStyle w:val="h1"/>
          </w:pPr>
        </w:pPrChange>
      </w:pPr>
    </w:p>
    <w:p w:rsidR="0006154B" w:rsidRPr="0006154B" w:rsidRDefault="0006154B" w:rsidP="0006154B">
      <w:pPr>
        <w:pStyle w:val="h1"/>
        <w:jc w:val="left"/>
        <w:rPr>
          <w:ins w:id="4039" w:author="Caree2" w:date="2016-11-05T11:28:00Z"/>
          <w:rFonts w:ascii="Scala-Regular" w:hAnsi="Scala-Regular"/>
          <w:i w:val="0"/>
          <w:color w:val="auto"/>
          <w:sz w:val="24"/>
          <w:szCs w:val="24"/>
        </w:rPr>
        <w:pPrChange w:id="4040" w:author="Caree2" w:date="2016-11-05T11:29:00Z">
          <w:pPr>
            <w:pStyle w:val="h1"/>
          </w:pPr>
        </w:pPrChange>
      </w:pPr>
      <w:ins w:id="4041" w:author="Caree2" w:date="2016-11-05T11:28:00Z">
        <w:r w:rsidRPr="0006154B">
          <w:rPr>
            <w:rFonts w:ascii="Scala-Regular" w:hAnsi="Scala-Regular"/>
            <w:i w:val="0"/>
            <w:color w:val="auto"/>
            <w:sz w:val="24"/>
            <w:szCs w:val="24"/>
          </w:rPr>
          <w:t xml:space="preserve">    @RequestMapping(value = "/{id}",</w:t>
        </w:r>
      </w:ins>
    </w:p>
    <w:p w:rsidR="0006154B" w:rsidRPr="0006154B" w:rsidRDefault="0006154B" w:rsidP="0006154B">
      <w:pPr>
        <w:pStyle w:val="h1"/>
        <w:jc w:val="left"/>
        <w:rPr>
          <w:ins w:id="4042" w:author="Caree2" w:date="2016-11-05T11:28:00Z"/>
          <w:rFonts w:ascii="Scala-Regular" w:hAnsi="Scala-Regular"/>
          <w:i w:val="0"/>
          <w:color w:val="auto"/>
          <w:sz w:val="24"/>
          <w:szCs w:val="24"/>
        </w:rPr>
        <w:pPrChange w:id="4043" w:author="Caree2" w:date="2016-11-05T11:29:00Z">
          <w:pPr>
            <w:pStyle w:val="h1"/>
          </w:pPr>
        </w:pPrChange>
      </w:pPr>
      <w:ins w:id="4044" w:author="Caree2" w:date="2016-11-05T11:28:00Z">
        <w:r w:rsidRPr="0006154B">
          <w:rPr>
            <w:rFonts w:ascii="Scala-Regular" w:hAnsi="Scala-Regular"/>
            <w:i w:val="0"/>
            <w:color w:val="auto"/>
            <w:sz w:val="24"/>
            <w:szCs w:val="24"/>
          </w:rPr>
          <w:t xml:space="preserve">            method = RequestMethod.DELETE,</w:t>
        </w:r>
      </w:ins>
    </w:p>
    <w:p w:rsidR="0006154B" w:rsidRPr="0006154B" w:rsidRDefault="0006154B" w:rsidP="0006154B">
      <w:pPr>
        <w:pStyle w:val="h1"/>
        <w:jc w:val="left"/>
        <w:rPr>
          <w:ins w:id="4045" w:author="Caree2" w:date="2016-11-05T11:28:00Z"/>
          <w:rFonts w:ascii="Scala-Regular" w:hAnsi="Scala-Regular"/>
          <w:i w:val="0"/>
          <w:color w:val="auto"/>
          <w:sz w:val="24"/>
          <w:szCs w:val="24"/>
        </w:rPr>
        <w:pPrChange w:id="4046" w:author="Caree2" w:date="2016-11-05T11:29:00Z">
          <w:pPr>
            <w:pStyle w:val="h1"/>
          </w:pPr>
        </w:pPrChange>
      </w:pPr>
      <w:ins w:id="4047" w:author="Caree2" w:date="2016-11-05T11:28:00Z">
        <w:r w:rsidRPr="0006154B">
          <w:rPr>
            <w:rFonts w:ascii="Scala-Regular" w:hAnsi="Scala-Regular"/>
            <w:i w:val="0"/>
            <w:color w:val="auto"/>
            <w:sz w:val="24"/>
            <w:szCs w:val="24"/>
          </w:rPr>
          <w:t xml:space="preserve">            produces = {"application/json", "application/xml"})</w:t>
        </w:r>
      </w:ins>
    </w:p>
    <w:p w:rsidR="0006154B" w:rsidRPr="0006154B" w:rsidRDefault="0006154B" w:rsidP="0006154B">
      <w:pPr>
        <w:pStyle w:val="h1"/>
        <w:jc w:val="left"/>
        <w:rPr>
          <w:ins w:id="4048" w:author="Caree2" w:date="2016-11-05T11:28:00Z"/>
          <w:rFonts w:ascii="Scala-Regular" w:hAnsi="Scala-Regular"/>
          <w:i w:val="0"/>
          <w:color w:val="auto"/>
          <w:sz w:val="24"/>
          <w:szCs w:val="24"/>
        </w:rPr>
        <w:pPrChange w:id="4049" w:author="Caree2" w:date="2016-11-05T11:29:00Z">
          <w:pPr>
            <w:pStyle w:val="h1"/>
          </w:pPr>
        </w:pPrChange>
      </w:pPr>
      <w:ins w:id="4050" w:author="Caree2" w:date="2016-11-05T11:28:00Z">
        <w:r w:rsidRPr="0006154B">
          <w:rPr>
            <w:rFonts w:ascii="Scala-Regular" w:hAnsi="Scala-Regular"/>
            <w:i w:val="0"/>
            <w:color w:val="auto"/>
            <w:sz w:val="24"/>
            <w:szCs w:val="24"/>
          </w:rPr>
          <w:t xml:space="preserve">    @ResponseStatus(HttpStatus.NO_CONTENT)</w:t>
        </w:r>
      </w:ins>
    </w:p>
    <w:p w:rsidR="0006154B" w:rsidRPr="0006154B" w:rsidRDefault="0006154B" w:rsidP="0006154B">
      <w:pPr>
        <w:pStyle w:val="h1"/>
        <w:jc w:val="left"/>
        <w:rPr>
          <w:ins w:id="4051" w:author="Caree2" w:date="2016-11-05T11:28:00Z"/>
          <w:rFonts w:ascii="Scala-Regular" w:hAnsi="Scala-Regular"/>
          <w:i w:val="0"/>
          <w:color w:val="auto"/>
          <w:sz w:val="24"/>
          <w:szCs w:val="24"/>
        </w:rPr>
        <w:pPrChange w:id="4052" w:author="Caree2" w:date="2016-11-05T11:29:00Z">
          <w:pPr>
            <w:pStyle w:val="h1"/>
          </w:pPr>
        </w:pPrChange>
      </w:pPr>
      <w:ins w:id="4053" w:author="Caree2" w:date="2016-11-05T11:28:00Z">
        <w:r w:rsidRPr="0006154B">
          <w:rPr>
            <w:rFonts w:ascii="Scala-Regular" w:hAnsi="Scala-Regular"/>
            <w:i w:val="0"/>
            <w:color w:val="auto"/>
            <w:sz w:val="24"/>
            <w:szCs w:val="24"/>
          </w:rPr>
          <w:t xml:space="preserve">    public void deleteUser(@PathVariable("id") Long id, HttpServletRequest request,</w:t>
        </w:r>
      </w:ins>
    </w:p>
    <w:p w:rsidR="0006154B" w:rsidRPr="0006154B" w:rsidRDefault="0006154B" w:rsidP="0006154B">
      <w:pPr>
        <w:pStyle w:val="h1"/>
        <w:jc w:val="left"/>
        <w:rPr>
          <w:ins w:id="4054" w:author="Caree2" w:date="2016-11-05T11:28:00Z"/>
          <w:rFonts w:ascii="Scala-Regular" w:hAnsi="Scala-Regular"/>
          <w:i w:val="0"/>
          <w:color w:val="auto"/>
          <w:sz w:val="24"/>
          <w:szCs w:val="24"/>
        </w:rPr>
        <w:pPrChange w:id="4055" w:author="Caree2" w:date="2016-11-05T11:29:00Z">
          <w:pPr>
            <w:pStyle w:val="h1"/>
          </w:pPr>
        </w:pPrChange>
      </w:pPr>
      <w:ins w:id="4056" w:author="Caree2" w:date="2016-11-05T11:28:00Z">
        <w:r w:rsidRPr="0006154B">
          <w:rPr>
            <w:rFonts w:ascii="Scala-Regular" w:hAnsi="Scala-Regular"/>
            <w:i w:val="0"/>
            <w:color w:val="auto"/>
            <w:sz w:val="24"/>
            <w:szCs w:val="24"/>
          </w:rPr>
          <w:t xml:space="preserve">                                 HttpServletResponse response) {</w:t>
        </w:r>
      </w:ins>
    </w:p>
    <w:p w:rsidR="0006154B" w:rsidRPr="0006154B" w:rsidRDefault="0006154B" w:rsidP="0006154B">
      <w:pPr>
        <w:pStyle w:val="h1"/>
        <w:jc w:val="left"/>
        <w:rPr>
          <w:ins w:id="4057" w:author="Caree2" w:date="2016-11-05T11:28:00Z"/>
          <w:rFonts w:ascii="Scala-Regular" w:hAnsi="Scala-Regular"/>
          <w:i w:val="0"/>
          <w:color w:val="auto"/>
          <w:sz w:val="24"/>
          <w:szCs w:val="24"/>
        </w:rPr>
        <w:pPrChange w:id="4058" w:author="Caree2" w:date="2016-11-05T11:29:00Z">
          <w:pPr>
            <w:pStyle w:val="h1"/>
          </w:pPr>
        </w:pPrChange>
      </w:pPr>
      <w:ins w:id="4059" w:author="Caree2" w:date="2016-11-05T11:28:00Z">
        <w:r w:rsidRPr="0006154B">
          <w:rPr>
            <w:rFonts w:ascii="Scala-Regular" w:hAnsi="Scala-Regular"/>
            <w:i w:val="0"/>
            <w:color w:val="auto"/>
            <w:sz w:val="24"/>
            <w:szCs w:val="24"/>
          </w:rPr>
          <w:t xml:space="preserve">        checkResourceFound(this.userService.getUser(id));</w:t>
        </w:r>
      </w:ins>
    </w:p>
    <w:p w:rsidR="0006154B" w:rsidRPr="0006154B" w:rsidRDefault="0006154B" w:rsidP="0006154B">
      <w:pPr>
        <w:pStyle w:val="h1"/>
        <w:jc w:val="left"/>
        <w:rPr>
          <w:ins w:id="4060" w:author="Caree2" w:date="2016-11-05T11:28:00Z"/>
          <w:rFonts w:ascii="Scala-Regular" w:hAnsi="Scala-Regular"/>
          <w:i w:val="0"/>
          <w:color w:val="auto"/>
          <w:sz w:val="24"/>
          <w:szCs w:val="24"/>
        </w:rPr>
        <w:pPrChange w:id="4061" w:author="Caree2" w:date="2016-11-05T11:29:00Z">
          <w:pPr>
            <w:pStyle w:val="h1"/>
          </w:pPr>
        </w:pPrChange>
      </w:pPr>
      <w:ins w:id="4062" w:author="Caree2" w:date="2016-11-05T11:28:00Z">
        <w:r w:rsidRPr="0006154B">
          <w:rPr>
            <w:rFonts w:ascii="Scala-Regular" w:hAnsi="Scala-Regular"/>
            <w:i w:val="0"/>
            <w:color w:val="auto"/>
            <w:sz w:val="24"/>
            <w:szCs w:val="24"/>
          </w:rPr>
          <w:t xml:space="preserve">        this.userService.deleteUser(id);</w:t>
        </w:r>
      </w:ins>
    </w:p>
    <w:p w:rsidR="0006154B" w:rsidRPr="0006154B" w:rsidRDefault="0006154B" w:rsidP="0006154B">
      <w:pPr>
        <w:pStyle w:val="h1"/>
        <w:jc w:val="left"/>
        <w:rPr>
          <w:ins w:id="4063" w:author="Caree2" w:date="2016-11-05T11:28:00Z"/>
          <w:rFonts w:ascii="Scala-Regular" w:hAnsi="Scala-Regular"/>
          <w:i w:val="0"/>
          <w:color w:val="auto"/>
          <w:sz w:val="24"/>
          <w:szCs w:val="24"/>
        </w:rPr>
        <w:pPrChange w:id="4064" w:author="Caree2" w:date="2016-11-05T11:29:00Z">
          <w:pPr>
            <w:pStyle w:val="h1"/>
          </w:pPr>
        </w:pPrChange>
      </w:pPr>
      <w:ins w:id="4065" w:author="Caree2" w:date="2016-11-05T11:28:00Z">
        <w:r w:rsidRPr="0006154B">
          <w:rPr>
            <w:rFonts w:ascii="Scala-Regular" w:hAnsi="Scala-Regular"/>
            <w:i w:val="0"/>
            <w:color w:val="auto"/>
            <w:sz w:val="24"/>
            <w:szCs w:val="24"/>
          </w:rPr>
          <w:t xml:space="preserve">    }</w:t>
        </w:r>
      </w:ins>
    </w:p>
    <w:p w:rsidR="00C36888" w:rsidRPr="00362E42" w:rsidRDefault="0006154B" w:rsidP="0006154B">
      <w:pPr>
        <w:pStyle w:val="h1"/>
        <w:jc w:val="left"/>
        <w:rPr>
          <w:ins w:id="4066" w:author="Caree2" w:date="2016-10-29T13:43:00Z"/>
          <w:rFonts w:ascii="Scala-Regular" w:hAnsi="Scala-Regular"/>
          <w:color w:val="auto"/>
          <w:sz w:val="24"/>
          <w:szCs w:val="24"/>
          <w:rPrChange w:id="4067" w:author="Caree2" w:date="2016-10-29T14:03:00Z">
            <w:rPr>
              <w:ins w:id="4068" w:author="Caree2" w:date="2016-10-29T13:43:00Z"/>
              <w:rFonts w:ascii="Times New Roman" w:hAnsi="Times New Roman"/>
              <w:b/>
              <w:bCs/>
              <w:color w:val="000000"/>
              <w:sz w:val="28"/>
              <w:szCs w:val="20"/>
            </w:rPr>
          </w:rPrChange>
        </w:rPr>
        <w:pPrChange w:id="4069" w:author="Caree2" w:date="2016-11-05T11:29:00Z">
          <w:pPr/>
        </w:pPrChange>
      </w:pPr>
      <w:ins w:id="4070" w:author="Caree2" w:date="2016-11-05T11:28:00Z">
        <w:r w:rsidRPr="0006154B">
          <w:rPr>
            <w:rFonts w:ascii="Scala-Regular" w:hAnsi="Scala-Regular"/>
            <w:i w:val="0"/>
            <w:color w:val="auto"/>
            <w:sz w:val="24"/>
            <w:szCs w:val="24"/>
          </w:rPr>
          <w:t>}</w:t>
        </w:r>
      </w:ins>
      <w:ins w:id="4071" w:author="Caree2" w:date="2016-10-29T13:43:00Z">
        <w:r w:rsidR="00C36888" w:rsidRPr="00362E42">
          <w:rPr>
            <w:rFonts w:ascii="Scala-Regular" w:hAnsi="Scala-Regular"/>
            <w:color w:val="auto"/>
            <w:sz w:val="24"/>
            <w:szCs w:val="24"/>
            <w:rPrChange w:id="4072" w:author="Caree2" w:date="2016-10-29T14:03:00Z">
              <w:rPr>
                <w:i/>
              </w:rPr>
            </w:rPrChange>
          </w:rPr>
          <w:br w:type="page"/>
        </w:r>
      </w:ins>
    </w:p>
    <w:p w:rsidR="0054427D" w:rsidRDefault="0054427D" w:rsidP="0054427D">
      <w:pPr>
        <w:pStyle w:val="StyleHeading114ptBoldUnderlineLeft"/>
        <w:rPr>
          <w:ins w:id="4073" w:author="Caree2" w:date="2016-10-29T14:14:00Z"/>
        </w:rPr>
      </w:pPr>
      <w:bookmarkStart w:id="4074" w:name="_Toc465593248"/>
      <w:ins w:id="4075" w:author="Caree2" w:date="2016-10-29T14:14:00Z">
        <w:r w:rsidRPr="00EA03DE">
          <w:lastRenderedPageBreak/>
          <w:t>1</w:t>
        </w:r>
        <w:r w:rsidR="00CC3BD3">
          <w:t>.</w:t>
        </w:r>
      </w:ins>
      <w:ins w:id="4076" w:author="Caree2" w:date="2016-10-30T11:30:00Z">
        <w:r w:rsidR="00CC3BD3">
          <w:t>3</w:t>
        </w:r>
      </w:ins>
      <w:ins w:id="4077" w:author="Caree2" w:date="2016-11-05T11:29:00Z">
        <w:r w:rsidR="00D97DAA">
          <w:t>2</w:t>
        </w:r>
      </w:ins>
      <w:ins w:id="4078" w:author="Caree2" w:date="2016-10-29T14:14:00Z">
        <w:r>
          <w:t>–</w:t>
        </w:r>
        <w:r w:rsidRPr="00EA03DE">
          <w:t xml:space="preserve"> </w:t>
        </w:r>
        <w:r>
          <w:t>Create application.yml file under resources</w:t>
        </w:r>
        <w:bookmarkEnd w:id="4074"/>
      </w:ins>
    </w:p>
    <w:p w:rsidR="0054427D" w:rsidRDefault="0054427D" w:rsidP="0054427D">
      <w:pPr>
        <w:pStyle w:val="StyleHeading114ptBoldUnderlineLeft"/>
        <w:rPr>
          <w:ins w:id="4079" w:author="Caree2" w:date="2016-10-29T14:14:00Z"/>
        </w:rPr>
      </w:pPr>
    </w:p>
    <w:p w:rsidR="0054427D" w:rsidRPr="0054427D" w:rsidRDefault="0054427D">
      <w:pPr>
        <w:rPr>
          <w:ins w:id="4080" w:author="Caree2" w:date="2016-10-29T14:15:00Z"/>
          <w:rPrChange w:id="4081" w:author="Caree2" w:date="2016-10-29T14:15:00Z">
            <w:rPr>
              <w:ins w:id="4082" w:author="Caree2" w:date="2016-10-29T14:15:00Z"/>
            </w:rPr>
          </w:rPrChange>
        </w:rPr>
        <w:pPrChange w:id="4083" w:author="Caree2" w:date="2016-10-30T11:25:00Z">
          <w:pPr>
            <w:pStyle w:val="StyleHeading114ptBoldUnderlineLeft"/>
          </w:pPr>
        </w:pPrChange>
      </w:pPr>
      <w:ins w:id="4084" w:author="Caree2" w:date="2016-10-29T14:15:00Z">
        <w:r w:rsidRPr="002612E3">
          <w:t xml:space="preserve">### This is the main way to configure </w:t>
        </w:r>
        <w:r w:rsidRPr="0054427D">
          <w:rPr>
            <w:rPrChange w:id="4085" w:author="Caree2" w:date="2016-10-29T14:15:00Z">
              <w:rPr>
                <w:b w:val="0"/>
                <w:bCs w:val="0"/>
              </w:rPr>
            </w:rPrChange>
          </w:rPr>
          <w:t>the application (other than annotations).</w:t>
        </w:r>
      </w:ins>
    </w:p>
    <w:p w:rsidR="0054427D" w:rsidRPr="0054427D" w:rsidRDefault="0054427D">
      <w:pPr>
        <w:rPr>
          <w:ins w:id="4086" w:author="Caree2" w:date="2016-10-29T14:15:00Z"/>
          <w:rPrChange w:id="4087" w:author="Caree2" w:date="2016-10-29T14:15:00Z">
            <w:rPr>
              <w:ins w:id="4088" w:author="Caree2" w:date="2016-10-29T14:15:00Z"/>
            </w:rPr>
          </w:rPrChange>
        </w:rPr>
        <w:pPrChange w:id="4089" w:author="Caree2" w:date="2016-10-30T11:25:00Z">
          <w:pPr>
            <w:pStyle w:val="StyleHeading114ptBoldUnderlineLeft"/>
          </w:pPr>
        </w:pPrChange>
      </w:pPr>
      <w:ins w:id="4090" w:author="Caree2" w:date="2016-10-29T14:15:00Z">
        <w:r w:rsidRPr="0054427D">
          <w:rPr>
            <w:rPrChange w:id="4091" w:author="Caree2" w:date="2016-10-29T14:15:00Z">
              <w:rPr>
                <w:b w:val="0"/>
                <w:bCs w:val="0"/>
              </w:rPr>
            </w:rPrChange>
          </w:rPr>
          <w:t>### This fils is in Yaml format but you can also do this using the traditional</w:t>
        </w:r>
      </w:ins>
    </w:p>
    <w:p w:rsidR="0054427D" w:rsidRPr="0054427D" w:rsidRDefault="0054427D">
      <w:pPr>
        <w:rPr>
          <w:ins w:id="4092" w:author="Caree2" w:date="2016-10-29T14:15:00Z"/>
          <w:rPrChange w:id="4093" w:author="Caree2" w:date="2016-10-29T14:15:00Z">
            <w:rPr>
              <w:ins w:id="4094" w:author="Caree2" w:date="2016-10-29T14:15:00Z"/>
            </w:rPr>
          </w:rPrChange>
        </w:rPr>
        <w:pPrChange w:id="4095" w:author="Caree2" w:date="2016-10-30T11:25:00Z">
          <w:pPr>
            <w:pStyle w:val="StyleHeading114ptBoldUnderlineLeft"/>
          </w:pPr>
        </w:pPrChange>
      </w:pPr>
      <w:ins w:id="4096" w:author="Caree2" w:date="2016-10-29T14:15:00Z">
        <w:r w:rsidRPr="0054427D">
          <w:rPr>
            <w:rPrChange w:id="4097" w:author="Caree2" w:date="2016-10-29T14:15:00Z">
              <w:rPr>
                <w:b w:val="0"/>
                <w:bCs w:val="0"/>
              </w:rPr>
            </w:rPrChange>
          </w:rPr>
          <w:t>### Java properties file.</w:t>
        </w:r>
      </w:ins>
    </w:p>
    <w:p w:rsidR="0054427D" w:rsidRPr="0054427D" w:rsidRDefault="0054427D">
      <w:pPr>
        <w:rPr>
          <w:ins w:id="4098" w:author="Caree2" w:date="2016-10-29T14:15:00Z"/>
          <w:rPrChange w:id="4099" w:author="Caree2" w:date="2016-10-29T14:15:00Z">
            <w:rPr>
              <w:ins w:id="4100" w:author="Caree2" w:date="2016-10-29T14:15:00Z"/>
            </w:rPr>
          </w:rPrChange>
        </w:rPr>
        <w:pPrChange w:id="4101" w:author="Caree2" w:date="2016-10-30T11:25:00Z">
          <w:pPr>
            <w:pStyle w:val="StyleHeading114ptBoldUnderlineLeft"/>
          </w:pPr>
        </w:pPrChange>
      </w:pPr>
    </w:p>
    <w:p w:rsidR="0054427D" w:rsidRPr="0054427D" w:rsidRDefault="0054427D">
      <w:pPr>
        <w:rPr>
          <w:ins w:id="4102" w:author="Caree2" w:date="2016-10-29T14:15:00Z"/>
          <w:rPrChange w:id="4103" w:author="Caree2" w:date="2016-10-29T14:15:00Z">
            <w:rPr>
              <w:ins w:id="4104" w:author="Caree2" w:date="2016-10-29T14:15:00Z"/>
            </w:rPr>
          </w:rPrChange>
        </w:rPr>
        <w:pPrChange w:id="4105" w:author="Caree2" w:date="2016-10-30T11:25:00Z">
          <w:pPr>
            <w:pStyle w:val="StyleHeading114ptBoldUnderlineLeft"/>
          </w:pPr>
        </w:pPrChange>
      </w:pPr>
      <w:ins w:id="4106" w:author="Caree2" w:date="2016-10-29T14:15:00Z">
        <w:r w:rsidRPr="0054427D">
          <w:rPr>
            <w:rPrChange w:id="4107" w:author="Caree2" w:date="2016-10-29T14:15:00Z">
              <w:rPr>
                <w:b w:val="0"/>
                <w:bCs w:val="0"/>
              </w:rPr>
            </w:rPrChange>
          </w:rPr>
          <w:t>spring.jmx:</w:t>
        </w:r>
      </w:ins>
    </w:p>
    <w:p w:rsidR="0054427D" w:rsidRPr="0054427D" w:rsidRDefault="0054427D">
      <w:pPr>
        <w:rPr>
          <w:ins w:id="4108" w:author="Caree2" w:date="2016-10-29T14:15:00Z"/>
          <w:rPrChange w:id="4109" w:author="Caree2" w:date="2016-10-29T14:15:00Z">
            <w:rPr>
              <w:ins w:id="4110" w:author="Caree2" w:date="2016-10-29T14:15:00Z"/>
            </w:rPr>
          </w:rPrChange>
        </w:rPr>
        <w:pPrChange w:id="4111" w:author="Caree2" w:date="2016-10-30T11:25:00Z">
          <w:pPr>
            <w:pStyle w:val="StyleHeading114ptBoldUnderlineLeft"/>
          </w:pPr>
        </w:pPrChange>
      </w:pPr>
      <w:ins w:id="4112" w:author="Caree2" w:date="2016-10-29T14:15:00Z">
        <w:r w:rsidRPr="0054427D">
          <w:rPr>
            <w:rPrChange w:id="4113" w:author="Caree2" w:date="2016-10-29T14:15:00Z">
              <w:rPr>
                <w:b w:val="0"/>
                <w:bCs w:val="0"/>
              </w:rPr>
            </w:rPrChange>
          </w:rPr>
          <w:t xml:space="preserve">   enabled: false</w:t>
        </w:r>
      </w:ins>
    </w:p>
    <w:p w:rsidR="0054427D" w:rsidRPr="0054427D" w:rsidRDefault="0054427D">
      <w:pPr>
        <w:rPr>
          <w:ins w:id="4114" w:author="Caree2" w:date="2016-10-29T14:15:00Z"/>
          <w:rPrChange w:id="4115" w:author="Caree2" w:date="2016-10-29T14:15:00Z">
            <w:rPr>
              <w:ins w:id="4116" w:author="Caree2" w:date="2016-10-29T14:15:00Z"/>
            </w:rPr>
          </w:rPrChange>
        </w:rPr>
        <w:pPrChange w:id="4117" w:author="Caree2" w:date="2016-10-30T11:25:00Z">
          <w:pPr>
            <w:pStyle w:val="StyleHeading114ptBoldUnderlineLeft"/>
          </w:pPr>
        </w:pPrChange>
      </w:pPr>
    </w:p>
    <w:p w:rsidR="0054427D" w:rsidRPr="0054427D" w:rsidRDefault="0054427D">
      <w:pPr>
        <w:rPr>
          <w:ins w:id="4118" w:author="Caree2" w:date="2016-10-29T14:15:00Z"/>
          <w:rPrChange w:id="4119" w:author="Caree2" w:date="2016-10-29T14:15:00Z">
            <w:rPr>
              <w:ins w:id="4120" w:author="Caree2" w:date="2016-10-29T14:15:00Z"/>
            </w:rPr>
          </w:rPrChange>
        </w:rPr>
        <w:pPrChange w:id="4121" w:author="Caree2" w:date="2016-10-30T11:25:00Z">
          <w:pPr>
            <w:pStyle w:val="StyleHeading114ptBoldUnderlineLeft"/>
          </w:pPr>
        </w:pPrChange>
      </w:pPr>
      <w:ins w:id="4122" w:author="Caree2" w:date="2016-10-29T14:15:00Z">
        <w:r w:rsidRPr="0054427D">
          <w:rPr>
            <w:rPrChange w:id="4123" w:author="Caree2" w:date="2016-10-29T14:15:00Z">
              <w:rPr>
                <w:b w:val="0"/>
                <w:bCs w:val="0"/>
              </w:rPr>
            </w:rPrChange>
          </w:rPr>
          <w:t>spring.datasource:</w:t>
        </w:r>
      </w:ins>
    </w:p>
    <w:p w:rsidR="0054427D" w:rsidRPr="0054427D" w:rsidRDefault="0054427D">
      <w:pPr>
        <w:rPr>
          <w:ins w:id="4124" w:author="Caree2" w:date="2016-10-29T14:15:00Z"/>
          <w:rPrChange w:id="4125" w:author="Caree2" w:date="2016-10-29T14:15:00Z">
            <w:rPr>
              <w:ins w:id="4126" w:author="Caree2" w:date="2016-10-29T14:15:00Z"/>
            </w:rPr>
          </w:rPrChange>
        </w:rPr>
        <w:pPrChange w:id="4127" w:author="Caree2" w:date="2016-10-30T11:25:00Z">
          <w:pPr>
            <w:pStyle w:val="StyleHeading114ptBoldUnderlineLeft"/>
          </w:pPr>
        </w:pPrChange>
      </w:pPr>
      <w:ins w:id="4128" w:author="Caree2" w:date="2016-10-29T14:15:00Z">
        <w:r w:rsidRPr="0054427D">
          <w:rPr>
            <w:rPrChange w:id="4129" w:author="Caree2" w:date="2016-10-29T14:15:00Z">
              <w:rPr>
                <w:b w:val="0"/>
                <w:bCs w:val="0"/>
              </w:rPr>
            </w:rPrChange>
          </w:rPr>
          <w:t xml:space="preserve">    driverClassName: org.h2.Driver</w:t>
        </w:r>
      </w:ins>
    </w:p>
    <w:p w:rsidR="0054427D" w:rsidRPr="0054427D" w:rsidRDefault="0054427D">
      <w:pPr>
        <w:rPr>
          <w:ins w:id="4130" w:author="Caree2" w:date="2016-10-29T14:15:00Z"/>
          <w:rPrChange w:id="4131" w:author="Caree2" w:date="2016-10-29T14:15:00Z">
            <w:rPr>
              <w:ins w:id="4132" w:author="Caree2" w:date="2016-10-29T14:15:00Z"/>
            </w:rPr>
          </w:rPrChange>
        </w:rPr>
        <w:pPrChange w:id="4133" w:author="Caree2" w:date="2016-10-30T11:25:00Z">
          <w:pPr>
            <w:pStyle w:val="StyleHeading114ptBoldUnderlineLeft"/>
          </w:pPr>
        </w:pPrChange>
      </w:pPr>
      <w:ins w:id="4134" w:author="Caree2" w:date="2016-10-29T14:15:00Z">
        <w:r w:rsidRPr="0054427D">
          <w:rPr>
            <w:rPrChange w:id="4135" w:author="Caree2" w:date="2016-10-29T14:15:00Z">
              <w:rPr>
                <w:b w:val="0"/>
                <w:bCs w:val="0"/>
              </w:rPr>
            </w:rPrChange>
          </w:rPr>
          <w:t xml:space="preserve">    url: jdbc:h2:mem:bootexample;MODE=MySQL</w:t>
        </w:r>
      </w:ins>
    </w:p>
    <w:p w:rsidR="0054427D" w:rsidRPr="0054427D" w:rsidRDefault="0054427D">
      <w:pPr>
        <w:rPr>
          <w:ins w:id="4136" w:author="Caree2" w:date="2016-10-29T14:15:00Z"/>
          <w:rPrChange w:id="4137" w:author="Caree2" w:date="2016-10-29T14:15:00Z">
            <w:rPr>
              <w:ins w:id="4138" w:author="Caree2" w:date="2016-10-29T14:15:00Z"/>
            </w:rPr>
          </w:rPrChange>
        </w:rPr>
        <w:pPrChange w:id="4139" w:author="Caree2" w:date="2016-10-30T11:25:00Z">
          <w:pPr>
            <w:pStyle w:val="StyleHeading114ptBoldUnderlineLeft"/>
          </w:pPr>
        </w:pPrChange>
      </w:pPr>
    </w:p>
    <w:p w:rsidR="0054427D" w:rsidRPr="0054427D" w:rsidRDefault="0054427D">
      <w:pPr>
        <w:rPr>
          <w:ins w:id="4140" w:author="Caree2" w:date="2016-10-29T14:15:00Z"/>
          <w:rPrChange w:id="4141" w:author="Caree2" w:date="2016-10-29T14:15:00Z">
            <w:rPr>
              <w:ins w:id="4142" w:author="Caree2" w:date="2016-10-29T14:15:00Z"/>
            </w:rPr>
          </w:rPrChange>
        </w:rPr>
        <w:pPrChange w:id="4143" w:author="Caree2" w:date="2016-10-30T11:25:00Z">
          <w:pPr>
            <w:pStyle w:val="StyleHeading114ptBoldUnderlineLeft"/>
          </w:pPr>
        </w:pPrChange>
      </w:pPr>
      <w:ins w:id="4144" w:author="Caree2" w:date="2016-10-29T14:15:00Z">
        <w:r w:rsidRPr="0054427D">
          <w:rPr>
            <w:rPrChange w:id="4145" w:author="Caree2" w:date="2016-10-29T14:15:00Z">
              <w:rPr>
                <w:b w:val="0"/>
                <w:bCs w:val="0"/>
              </w:rPr>
            </w:rPrChange>
          </w:rPr>
          <w:t>server:</w:t>
        </w:r>
      </w:ins>
    </w:p>
    <w:p w:rsidR="0054427D" w:rsidRPr="0054427D" w:rsidRDefault="0054427D">
      <w:pPr>
        <w:rPr>
          <w:ins w:id="4146" w:author="Caree2" w:date="2016-10-29T14:15:00Z"/>
          <w:rPrChange w:id="4147" w:author="Caree2" w:date="2016-10-29T14:15:00Z">
            <w:rPr>
              <w:ins w:id="4148" w:author="Caree2" w:date="2016-10-29T14:15:00Z"/>
            </w:rPr>
          </w:rPrChange>
        </w:rPr>
        <w:pPrChange w:id="4149" w:author="Caree2" w:date="2016-10-30T11:25:00Z">
          <w:pPr>
            <w:pStyle w:val="StyleHeading114ptBoldUnderlineLeft"/>
          </w:pPr>
        </w:pPrChange>
      </w:pPr>
      <w:ins w:id="4150" w:author="Caree2" w:date="2016-10-29T14:15:00Z">
        <w:r w:rsidRPr="0054427D">
          <w:rPr>
            <w:rPrChange w:id="4151" w:author="Caree2" w:date="2016-10-29T14:15:00Z">
              <w:rPr>
                <w:b w:val="0"/>
                <w:bCs w:val="0"/>
              </w:rPr>
            </w:rPrChange>
          </w:rPr>
          <w:t xml:space="preserve">  port: 8090</w:t>
        </w:r>
      </w:ins>
    </w:p>
    <w:p w:rsidR="0054427D" w:rsidRPr="0054427D" w:rsidRDefault="0054427D">
      <w:pPr>
        <w:rPr>
          <w:ins w:id="4152" w:author="Caree2" w:date="2016-10-29T14:15:00Z"/>
          <w:rPrChange w:id="4153" w:author="Caree2" w:date="2016-10-29T14:15:00Z">
            <w:rPr>
              <w:ins w:id="4154" w:author="Caree2" w:date="2016-10-29T14:15:00Z"/>
            </w:rPr>
          </w:rPrChange>
        </w:rPr>
        <w:pPrChange w:id="4155" w:author="Caree2" w:date="2016-10-30T11:25:00Z">
          <w:pPr>
            <w:pStyle w:val="StyleHeading114ptBoldUnderlineLeft"/>
          </w:pPr>
        </w:pPrChange>
      </w:pPr>
    </w:p>
    <w:p w:rsidR="0054427D" w:rsidRPr="0054427D" w:rsidRDefault="0054427D">
      <w:pPr>
        <w:rPr>
          <w:ins w:id="4156" w:author="Caree2" w:date="2016-10-29T14:15:00Z"/>
          <w:rPrChange w:id="4157" w:author="Caree2" w:date="2016-10-29T14:15:00Z">
            <w:rPr>
              <w:ins w:id="4158" w:author="Caree2" w:date="2016-10-29T14:15:00Z"/>
            </w:rPr>
          </w:rPrChange>
        </w:rPr>
        <w:pPrChange w:id="4159" w:author="Caree2" w:date="2016-10-30T11:25:00Z">
          <w:pPr>
            <w:pStyle w:val="StyleHeading114ptBoldUnderlineLeft"/>
          </w:pPr>
        </w:pPrChange>
      </w:pPr>
      <w:ins w:id="4160" w:author="Caree2" w:date="2016-10-29T14:15:00Z">
        <w:r w:rsidRPr="0054427D">
          <w:rPr>
            <w:rPrChange w:id="4161" w:author="Caree2" w:date="2016-10-29T14:15:00Z">
              <w:rPr>
                <w:b w:val="0"/>
                <w:bCs w:val="0"/>
              </w:rPr>
            </w:rPrChange>
          </w:rPr>
          <w:t>#todo: make sure to always enable security in production</w:t>
        </w:r>
      </w:ins>
    </w:p>
    <w:p w:rsidR="0054427D" w:rsidRPr="0054427D" w:rsidRDefault="0054427D">
      <w:pPr>
        <w:rPr>
          <w:ins w:id="4162" w:author="Caree2" w:date="2016-10-29T14:15:00Z"/>
          <w:rPrChange w:id="4163" w:author="Caree2" w:date="2016-10-29T14:15:00Z">
            <w:rPr>
              <w:ins w:id="4164" w:author="Caree2" w:date="2016-10-29T14:15:00Z"/>
            </w:rPr>
          </w:rPrChange>
        </w:rPr>
        <w:pPrChange w:id="4165" w:author="Caree2" w:date="2016-10-30T11:25:00Z">
          <w:pPr>
            <w:pStyle w:val="StyleHeading114ptBoldUnderlineLeft"/>
          </w:pPr>
        </w:pPrChange>
      </w:pPr>
      <w:ins w:id="4166" w:author="Caree2" w:date="2016-10-29T14:15:00Z">
        <w:r w:rsidRPr="0054427D">
          <w:rPr>
            <w:rPrChange w:id="4167" w:author="Caree2" w:date="2016-10-29T14:15:00Z">
              <w:rPr>
                <w:b w:val="0"/>
                <w:bCs w:val="0"/>
              </w:rPr>
            </w:rPrChange>
          </w:rPr>
          <w:t>security:</w:t>
        </w:r>
      </w:ins>
    </w:p>
    <w:p w:rsidR="0054427D" w:rsidRPr="0054427D" w:rsidRDefault="0054427D">
      <w:pPr>
        <w:rPr>
          <w:ins w:id="4168" w:author="Caree2" w:date="2016-10-29T14:15:00Z"/>
          <w:rPrChange w:id="4169" w:author="Caree2" w:date="2016-10-29T14:15:00Z">
            <w:rPr>
              <w:ins w:id="4170" w:author="Caree2" w:date="2016-10-29T14:15:00Z"/>
            </w:rPr>
          </w:rPrChange>
        </w:rPr>
        <w:pPrChange w:id="4171" w:author="Caree2" w:date="2016-10-30T11:25:00Z">
          <w:pPr>
            <w:pStyle w:val="StyleHeading114ptBoldUnderlineLeft"/>
          </w:pPr>
        </w:pPrChange>
      </w:pPr>
      <w:ins w:id="4172" w:author="Caree2" w:date="2016-10-29T14:15:00Z">
        <w:r w:rsidRPr="0054427D">
          <w:rPr>
            <w:rPrChange w:id="4173" w:author="Caree2" w:date="2016-10-29T14:15:00Z">
              <w:rPr>
                <w:b w:val="0"/>
                <w:bCs w:val="0"/>
              </w:rPr>
            </w:rPrChange>
          </w:rPr>
          <w:t xml:space="preserve">  basic:</w:t>
        </w:r>
      </w:ins>
    </w:p>
    <w:p w:rsidR="0054427D" w:rsidRPr="0054427D" w:rsidRDefault="0054427D">
      <w:pPr>
        <w:rPr>
          <w:ins w:id="4174" w:author="Caree2" w:date="2016-10-29T14:15:00Z"/>
          <w:rPrChange w:id="4175" w:author="Caree2" w:date="2016-10-29T14:15:00Z">
            <w:rPr>
              <w:ins w:id="4176" w:author="Caree2" w:date="2016-10-29T14:15:00Z"/>
            </w:rPr>
          </w:rPrChange>
        </w:rPr>
        <w:pPrChange w:id="4177" w:author="Caree2" w:date="2016-10-30T11:25:00Z">
          <w:pPr>
            <w:pStyle w:val="StyleHeading114ptBoldUnderlineLeft"/>
          </w:pPr>
        </w:pPrChange>
      </w:pPr>
      <w:ins w:id="4178" w:author="Caree2" w:date="2016-10-29T14:15:00Z">
        <w:r w:rsidRPr="0054427D">
          <w:rPr>
            <w:rPrChange w:id="4179" w:author="Caree2" w:date="2016-10-29T14:15:00Z">
              <w:rPr>
                <w:b w:val="0"/>
                <w:bCs w:val="0"/>
              </w:rPr>
            </w:rPrChange>
          </w:rPr>
          <w:t xml:space="preserve">    enabled: false</w:t>
        </w:r>
      </w:ins>
    </w:p>
    <w:p w:rsidR="0054427D" w:rsidRPr="0054427D" w:rsidRDefault="0054427D">
      <w:pPr>
        <w:rPr>
          <w:ins w:id="4180" w:author="Caree2" w:date="2016-10-29T14:15:00Z"/>
          <w:rPrChange w:id="4181" w:author="Caree2" w:date="2016-10-29T14:15:00Z">
            <w:rPr>
              <w:ins w:id="4182" w:author="Caree2" w:date="2016-10-29T14:15:00Z"/>
            </w:rPr>
          </w:rPrChange>
        </w:rPr>
        <w:pPrChange w:id="4183" w:author="Caree2" w:date="2016-10-30T11:25:00Z">
          <w:pPr>
            <w:pStyle w:val="StyleHeading114ptBoldUnderlineLeft"/>
          </w:pPr>
        </w:pPrChange>
      </w:pPr>
    </w:p>
    <w:p w:rsidR="0054427D" w:rsidRPr="0054427D" w:rsidRDefault="0054427D">
      <w:pPr>
        <w:rPr>
          <w:ins w:id="4184" w:author="Caree2" w:date="2016-10-29T14:15:00Z"/>
          <w:rPrChange w:id="4185" w:author="Caree2" w:date="2016-10-29T14:15:00Z">
            <w:rPr>
              <w:ins w:id="4186" w:author="Caree2" w:date="2016-10-29T14:15:00Z"/>
            </w:rPr>
          </w:rPrChange>
        </w:rPr>
        <w:pPrChange w:id="4187" w:author="Caree2" w:date="2016-10-30T11:25:00Z">
          <w:pPr>
            <w:pStyle w:val="StyleHeading114ptBoldUnderlineLeft"/>
          </w:pPr>
        </w:pPrChange>
      </w:pPr>
      <w:ins w:id="4188" w:author="Caree2" w:date="2016-10-29T14:15:00Z">
        <w:r w:rsidRPr="0054427D">
          <w:rPr>
            <w:rPrChange w:id="4189" w:author="Caree2" w:date="2016-10-29T14:15:00Z">
              <w:rPr>
                <w:b w:val="0"/>
                <w:bCs w:val="0"/>
              </w:rPr>
            </w:rPrChange>
          </w:rPr>
          <w:t>#management endpoints on a separate port</w:t>
        </w:r>
      </w:ins>
    </w:p>
    <w:p w:rsidR="0054427D" w:rsidRPr="0054427D" w:rsidRDefault="0054427D">
      <w:pPr>
        <w:rPr>
          <w:ins w:id="4190" w:author="Caree2" w:date="2016-10-29T14:15:00Z"/>
          <w:rPrChange w:id="4191" w:author="Caree2" w:date="2016-10-29T14:15:00Z">
            <w:rPr>
              <w:ins w:id="4192" w:author="Caree2" w:date="2016-10-29T14:15:00Z"/>
            </w:rPr>
          </w:rPrChange>
        </w:rPr>
        <w:pPrChange w:id="4193" w:author="Caree2" w:date="2016-10-30T11:25:00Z">
          <w:pPr>
            <w:pStyle w:val="StyleHeading114ptBoldUnderlineLeft"/>
          </w:pPr>
        </w:pPrChange>
      </w:pPr>
      <w:ins w:id="4194" w:author="Caree2" w:date="2016-10-29T14:15:00Z">
        <w:r w:rsidRPr="0054427D">
          <w:rPr>
            <w:rPrChange w:id="4195" w:author="Caree2" w:date="2016-10-29T14:15:00Z">
              <w:rPr>
                <w:b w:val="0"/>
                <w:bCs w:val="0"/>
              </w:rPr>
            </w:rPrChange>
          </w:rPr>
          <w:t>management:</w:t>
        </w:r>
      </w:ins>
    </w:p>
    <w:p w:rsidR="0054427D" w:rsidRPr="0054427D" w:rsidRDefault="0054427D">
      <w:pPr>
        <w:rPr>
          <w:ins w:id="4196" w:author="Caree2" w:date="2016-10-29T14:15:00Z"/>
          <w:rPrChange w:id="4197" w:author="Caree2" w:date="2016-10-29T14:15:00Z">
            <w:rPr>
              <w:ins w:id="4198" w:author="Caree2" w:date="2016-10-29T14:15:00Z"/>
            </w:rPr>
          </w:rPrChange>
        </w:rPr>
        <w:pPrChange w:id="4199" w:author="Caree2" w:date="2016-10-30T11:25:00Z">
          <w:pPr>
            <w:pStyle w:val="StyleHeading114ptBoldUnderlineLeft"/>
          </w:pPr>
        </w:pPrChange>
      </w:pPr>
      <w:ins w:id="4200" w:author="Caree2" w:date="2016-10-29T14:15:00Z">
        <w:r w:rsidRPr="0054427D">
          <w:rPr>
            <w:rPrChange w:id="4201" w:author="Caree2" w:date="2016-10-29T14:15:00Z">
              <w:rPr>
                <w:b w:val="0"/>
                <w:bCs w:val="0"/>
              </w:rPr>
            </w:rPrChange>
          </w:rPr>
          <w:t xml:space="preserve">  port: 8091</w:t>
        </w:r>
      </w:ins>
    </w:p>
    <w:p w:rsidR="0054427D" w:rsidRPr="0054427D" w:rsidRDefault="0054427D">
      <w:pPr>
        <w:rPr>
          <w:ins w:id="4202" w:author="Caree2" w:date="2016-10-29T14:15:00Z"/>
          <w:rPrChange w:id="4203" w:author="Caree2" w:date="2016-10-29T14:15:00Z">
            <w:rPr>
              <w:ins w:id="4204" w:author="Caree2" w:date="2016-10-29T14:15:00Z"/>
            </w:rPr>
          </w:rPrChange>
        </w:rPr>
        <w:pPrChange w:id="4205" w:author="Caree2" w:date="2016-10-30T11:25:00Z">
          <w:pPr>
            <w:pStyle w:val="StyleHeading114ptBoldUnderlineLeft"/>
          </w:pPr>
        </w:pPrChange>
      </w:pPr>
      <w:ins w:id="4206" w:author="Caree2" w:date="2016-10-29T14:15:00Z">
        <w:r w:rsidRPr="0054427D">
          <w:rPr>
            <w:rPrChange w:id="4207" w:author="Caree2" w:date="2016-10-29T14:15:00Z">
              <w:rPr>
                <w:b w:val="0"/>
                <w:bCs w:val="0"/>
              </w:rPr>
            </w:rPrChange>
          </w:rPr>
          <w:t xml:space="preserve">  security:</w:t>
        </w:r>
      </w:ins>
    </w:p>
    <w:p w:rsidR="0054427D" w:rsidRPr="0054427D" w:rsidRDefault="0054427D">
      <w:pPr>
        <w:rPr>
          <w:ins w:id="4208" w:author="Caree2" w:date="2016-10-29T14:15:00Z"/>
          <w:rPrChange w:id="4209" w:author="Caree2" w:date="2016-10-29T14:15:00Z">
            <w:rPr>
              <w:ins w:id="4210" w:author="Caree2" w:date="2016-10-29T14:15:00Z"/>
            </w:rPr>
          </w:rPrChange>
        </w:rPr>
        <w:pPrChange w:id="4211" w:author="Caree2" w:date="2016-10-30T11:25:00Z">
          <w:pPr>
            <w:pStyle w:val="StyleHeading114ptBoldUnderlineLeft"/>
          </w:pPr>
        </w:pPrChange>
      </w:pPr>
      <w:ins w:id="4212" w:author="Caree2" w:date="2016-10-29T14:15:00Z">
        <w:r w:rsidRPr="0054427D">
          <w:rPr>
            <w:rPrChange w:id="4213" w:author="Caree2" w:date="2016-10-29T14:15:00Z">
              <w:rPr>
                <w:b w:val="0"/>
                <w:bCs w:val="0"/>
              </w:rPr>
            </w:rPrChange>
          </w:rPr>
          <w:t xml:space="preserve">    enabled: false # management port is internal only. no need to secure it.</w:t>
        </w:r>
      </w:ins>
    </w:p>
    <w:p w:rsidR="0054427D" w:rsidRPr="0054427D" w:rsidRDefault="0054427D">
      <w:pPr>
        <w:rPr>
          <w:ins w:id="4214" w:author="Caree2" w:date="2016-10-29T14:15:00Z"/>
          <w:rPrChange w:id="4215" w:author="Caree2" w:date="2016-10-29T14:15:00Z">
            <w:rPr>
              <w:ins w:id="4216" w:author="Caree2" w:date="2016-10-29T14:15:00Z"/>
            </w:rPr>
          </w:rPrChange>
        </w:rPr>
        <w:pPrChange w:id="4217" w:author="Caree2" w:date="2016-10-30T11:25:00Z">
          <w:pPr>
            <w:pStyle w:val="StyleHeading114ptBoldUnderlineLeft"/>
          </w:pPr>
        </w:pPrChange>
      </w:pPr>
    </w:p>
    <w:p w:rsidR="0054427D" w:rsidRPr="0054427D" w:rsidRDefault="0054427D">
      <w:pPr>
        <w:rPr>
          <w:ins w:id="4218" w:author="Caree2" w:date="2016-10-29T14:15:00Z"/>
          <w:rPrChange w:id="4219" w:author="Caree2" w:date="2016-10-29T14:15:00Z">
            <w:rPr>
              <w:ins w:id="4220" w:author="Caree2" w:date="2016-10-29T14:15:00Z"/>
            </w:rPr>
          </w:rPrChange>
        </w:rPr>
        <w:pPrChange w:id="4221" w:author="Caree2" w:date="2016-10-30T11:25:00Z">
          <w:pPr>
            <w:pStyle w:val="StyleHeading114ptBoldUnderlineLeft"/>
          </w:pPr>
        </w:pPrChange>
      </w:pPr>
      <w:ins w:id="4222" w:author="Caree2" w:date="2016-10-29T14:15:00Z">
        <w:r w:rsidRPr="0054427D">
          <w:rPr>
            <w:rPrChange w:id="4223" w:author="Caree2" w:date="2016-10-29T14:15:00Z">
              <w:rPr>
                <w:b w:val="0"/>
                <w:bCs w:val="0"/>
              </w:rPr>
            </w:rPrChange>
          </w:rPr>
          <w:t>#default project info followed by actual injected pom-specified values.</w:t>
        </w:r>
      </w:ins>
    </w:p>
    <w:p w:rsidR="0054427D" w:rsidRPr="0054427D" w:rsidRDefault="0054427D">
      <w:pPr>
        <w:rPr>
          <w:ins w:id="4224" w:author="Caree2" w:date="2016-10-29T14:15:00Z"/>
          <w:rPrChange w:id="4225" w:author="Caree2" w:date="2016-10-29T14:15:00Z">
            <w:rPr>
              <w:ins w:id="4226" w:author="Caree2" w:date="2016-10-29T14:15:00Z"/>
            </w:rPr>
          </w:rPrChange>
        </w:rPr>
        <w:pPrChange w:id="4227" w:author="Caree2" w:date="2016-10-30T11:25:00Z">
          <w:pPr>
            <w:pStyle w:val="StyleHeading114ptBoldUnderlineLeft"/>
          </w:pPr>
        </w:pPrChange>
      </w:pPr>
      <w:ins w:id="4228" w:author="Caree2" w:date="2016-10-29T14:15:00Z">
        <w:r w:rsidRPr="0054427D">
          <w:rPr>
            <w:rPrChange w:id="4229" w:author="Caree2" w:date="2016-10-29T14:15:00Z">
              <w:rPr>
                <w:b w:val="0"/>
                <w:bCs w:val="0"/>
              </w:rPr>
            </w:rPrChange>
          </w:rPr>
          <w:t>project:</w:t>
        </w:r>
      </w:ins>
    </w:p>
    <w:p w:rsidR="0054427D" w:rsidRPr="0054427D" w:rsidRDefault="0054427D">
      <w:pPr>
        <w:rPr>
          <w:ins w:id="4230" w:author="Caree2" w:date="2016-10-29T14:15:00Z"/>
          <w:rPrChange w:id="4231" w:author="Caree2" w:date="2016-10-29T14:15:00Z">
            <w:rPr>
              <w:ins w:id="4232" w:author="Caree2" w:date="2016-10-29T14:15:00Z"/>
            </w:rPr>
          </w:rPrChange>
        </w:rPr>
        <w:pPrChange w:id="4233" w:author="Caree2" w:date="2016-10-30T11:25:00Z">
          <w:pPr>
            <w:pStyle w:val="StyleHeading114ptBoldUnderlineLeft"/>
          </w:pPr>
        </w:pPrChange>
      </w:pPr>
      <w:ins w:id="4234" w:author="Caree2" w:date="2016-10-29T14:15:00Z">
        <w:r w:rsidRPr="0054427D">
          <w:rPr>
            <w:rPrChange w:id="4235" w:author="Caree2" w:date="2016-10-29T14:15:00Z">
              <w:rPr>
                <w:b w:val="0"/>
                <w:bCs w:val="0"/>
              </w:rPr>
            </w:rPrChange>
          </w:rPr>
          <w:t xml:space="preserve">  name: spring-boot-rest-example</w:t>
        </w:r>
      </w:ins>
    </w:p>
    <w:p w:rsidR="0054427D" w:rsidRPr="0054427D" w:rsidRDefault="0054427D">
      <w:pPr>
        <w:rPr>
          <w:ins w:id="4236" w:author="Caree2" w:date="2016-10-29T14:15:00Z"/>
          <w:rPrChange w:id="4237" w:author="Caree2" w:date="2016-10-29T14:15:00Z">
            <w:rPr>
              <w:ins w:id="4238" w:author="Caree2" w:date="2016-10-29T14:15:00Z"/>
            </w:rPr>
          </w:rPrChange>
        </w:rPr>
        <w:pPrChange w:id="4239" w:author="Caree2" w:date="2016-10-30T11:25:00Z">
          <w:pPr>
            <w:pStyle w:val="StyleHeading114ptBoldUnderlineLeft"/>
          </w:pPr>
        </w:pPrChange>
      </w:pPr>
      <w:ins w:id="4240" w:author="Caree2" w:date="2016-10-29T14:15:00Z">
        <w:r w:rsidRPr="0054427D">
          <w:rPr>
            <w:rPrChange w:id="4241" w:author="Caree2" w:date="2016-10-29T14:15:00Z">
              <w:rPr>
                <w:b w:val="0"/>
                <w:bCs w:val="0"/>
              </w:rPr>
            </w:rPrChange>
          </w:rPr>
          <w:t xml:space="preserve">  version: 0.1</w:t>
        </w:r>
      </w:ins>
    </w:p>
    <w:p w:rsidR="0054427D" w:rsidRPr="0054427D" w:rsidRDefault="0054427D">
      <w:pPr>
        <w:rPr>
          <w:ins w:id="4242" w:author="Caree2" w:date="2016-10-29T14:15:00Z"/>
          <w:rPrChange w:id="4243" w:author="Caree2" w:date="2016-10-29T14:15:00Z">
            <w:rPr>
              <w:ins w:id="4244" w:author="Caree2" w:date="2016-10-29T14:15:00Z"/>
            </w:rPr>
          </w:rPrChange>
        </w:rPr>
        <w:pPrChange w:id="4245" w:author="Caree2" w:date="2016-10-30T11:25:00Z">
          <w:pPr>
            <w:pStyle w:val="StyleHeading114ptBoldUnderlineLeft"/>
          </w:pPr>
        </w:pPrChange>
      </w:pPr>
      <w:ins w:id="4246" w:author="Caree2" w:date="2016-10-29T14:15:00Z">
        <w:r w:rsidRPr="0054427D">
          <w:rPr>
            <w:rPrChange w:id="4247" w:author="Caree2" w:date="2016-10-29T14:15:00Z">
              <w:rPr>
                <w:b w:val="0"/>
                <w:bCs w:val="0"/>
              </w:rPr>
            </w:rPrChange>
          </w:rPr>
          <w:t xml:space="preserve">  description: boot-example default description</w:t>
        </w:r>
      </w:ins>
    </w:p>
    <w:p w:rsidR="0054427D" w:rsidRPr="0054427D" w:rsidRDefault="0054427D">
      <w:pPr>
        <w:rPr>
          <w:ins w:id="4248" w:author="Caree2" w:date="2016-10-29T14:15:00Z"/>
          <w:rPrChange w:id="4249" w:author="Caree2" w:date="2016-10-29T14:15:00Z">
            <w:rPr>
              <w:ins w:id="4250" w:author="Caree2" w:date="2016-10-29T14:15:00Z"/>
            </w:rPr>
          </w:rPrChange>
        </w:rPr>
        <w:pPrChange w:id="4251" w:author="Caree2" w:date="2016-10-30T11:25:00Z">
          <w:pPr>
            <w:pStyle w:val="StyleHeading114ptBoldUnderlineLeft"/>
          </w:pPr>
        </w:pPrChange>
      </w:pPr>
      <w:ins w:id="4252" w:author="Caree2" w:date="2016-10-29T14:15:00Z">
        <w:r w:rsidRPr="0054427D">
          <w:rPr>
            <w:rPrChange w:id="4253" w:author="Caree2" w:date="2016-10-29T14:15:00Z">
              <w:rPr>
                <w:b w:val="0"/>
                <w:bCs w:val="0"/>
              </w:rPr>
            </w:rPrChange>
          </w:rPr>
          <w:t>info:</w:t>
        </w:r>
      </w:ins>
    </w:p>
    <w:p w:rsidR="0054427D" w:rsidRPr="0054427D" w:rsidRDefault="0054427D">
      <w:pPr>
        <w:rPr>
          <w:ins w:id="4254" w:author="Caree2" w:date="2016-10-29T14:15:00Z"/>
          <w:rPrChange w:id="4255" w:author="Caree2" w:date="2016-10-29T14:15:00Z">
            <w:rPr>
              <w:ins w:id="4256" w:author="Caree2" w:date="2016-10-29T14:15:00Z"/>
            </w:rPr>
          </w:rPrChange>
        </w:rPr>
        <w:pPrChange w:id="4257" w:author="Caree2" w:date="2016-10-30T11:25:00Z">
          <w:pPr>
            <w:pStyle w:val="StyleHeading114ptBoldUnderlineLeft"/>
          </w:pPr>
        </w:pPrChange>
      </w:pPr>
      <w:ins w:id="4258" w:author="Caree2" w:date="2016-10-29T14:15:00Z">
        <w:r w:rsidRPr="0054427D">
          <w:rPr>
            <w:rPrChange w:id="4259" w:author="Caree2" w:date="2016-10-29T14:15:00Z">
              <w:rPr>
                <w:b w:val="0"/>
                <w:bCs w:val="0"/>
              </w:rPr>
            </w:rPrChange>
          </w:rPr>
          <w:t xml:space="preserve">  build:</w:t>
        </w:r>
      </w:ins>
    </w:p>
    <w:p w:rsidR="0054427D" w:rsidRPr="0054427D" w:rsidRDefault="0054427D">
      <w:pPr>
        <w:rPr>
          <w:ins w:id="4260" w:author="Caree2" w:date="2016-10-29T14:15:00Z"/>
          <w:rPrChange w:id="4261" w:author="Caree2" w:date="2016-10-29T14:15:00Z">
            <w:rPr>
              <w:ins w:id="4262" w:author="Caree2" w:date="2016-10-29T14:15:00Z"/>
            </w:rPr>
          </w:rPrChange>
        </w:rPr>
        <w:pPrChange w:id="4263" w:author="Caree2" w:date="2016-10-30T11:25:00Z">
          <w:pPr>
            <w:pStyle w:val="StyleHeading114ptBoldUnderlineLeft"/>
          </w:pPr>
        </w:pPrChange>
      </w:pPr>
      <w:ins w:id="4264" w:author="Caree2" w:date="2016-10-29T14:15:00Z">
        <w:r w:rsidRPr="0054427D">
          <w:rPr>
            <w:rPrChange w:id="4265" w:author="Caree2" w:date="2016-10-29T14:15:00Z">
              <w:rPr>
                <w:b w:val="0"/>
                <w:bCs w:val="0"/>
              </w:rPr>
            </w:rPrChange>
          </w:rPr>
          <w:t xml:space="preserve">    artifact: ${project.artifactId}</w:t>
        </w:r>
      </w:ins>
    </w:p>
    <w:p w:rsidR="0054427D" w:rsidRPr="0054427D" w:rsidRDefault="0054427D">
      <w:pPr>
        <w:rPr>
          <w:ins w:id="4266" w:author="Caree2" w:date="2016-10-29T14:15:00Z"/>
          <w:rPrChange w:id="4267" w:author="Caree2" w:date="2016-10-29T14:15:00Z">
            <w:rPr>
              <w:ins w:id="4268" w:author="Caree2" w:date="2016-10-29T14:15:00Z"/>
            </w:rPr>
          </w:rPrChange>
        </w:rPr>
        <w:pPrChange w:id="4269" w:author="Caree2" w:date="2016-10-30T11:25:00Z">
          <w:pPr>
            <w:pStyle w:val="StyleHeading114ptBoldUnderlineLeft"/>
          </w:pPr>
        </w:pPrChange>
      </w:pPr>
      <w:ins w:id="4270" w:author="Caree2" w:date="2016-10-29T14:15:00Z">
        <w:r w:rsidRPr="0054427D">
          <w:rPr>
            <w:rPrChange w:id="4271" w:author="Caree2" w:date="2016-10-29T14:15:00Z">
              <w:rPr>
                <w:b w:val="0"/>
                <w:bCs w:val="0"/>
              </w:rPr>
            </w:rPrChange>
          </w:rPr>
          <w:t xml:space="preserve">    name: ${project.name}</w:t>
        </w:r>
      </w:ins>
    </w:p>
    <w:p w:rsidR="0054427D" w:rsidRPr="0054427D" w:rsidRDefault="0054427D">
      <w:pPr>
        <w:rPr>
          <w:ins w:id="4272" w:author="Caree2" w:date="2016-10-29T14:15:00Z"/>
          <w:rPrChange w:id="4273" w:author="Caree2" w:date="2016-10-29T14:15:00Z">
            <w:rPr>
              <w:ins w:id="4274" w:author="Caree2" w:date="2016-10-29T14:15:00Z"/>
            </w:rPr>
          </w:rPrChange>
        </w:rPr>
        <w:pPrChange w:id="4275" w:author="Caree2" w:date="2016-10-30T11:25:00Z">
          <w:pPr>
            <w:pStyle w:val="StyleHeading114ptBoldUnderlineLeft"/>
          </w:pPr>
        </w:pPrChange>
      </w:pPr>
      <w:ins w:id="4276" w:author="Caree2" w:date="2016-10-29T14:15:00Z">
        <w:r w:rsidRPr="0054427D">
          <w:rPr>
            <w:rPrChange w:id="4277" w:author="Caree2" w:date="2016-10-29T14:15:00Z">
              <w:rPr>
                <w:b w:val="0"/>
                <w:bCs w:val="0"/>
              </w:rPr>
            </w:rPrChange>
          </w:rPr>
          <w:t xml:space="preserve">    description: ${project.description}</w:t>
        </w:r>
      </w:ins>
    </w:p>
    <w:p w:rsidR="0054427D" w:rsidRPr="0054427D" w:rsidRDefault="0054427D">
      <w:pPr>
        <w:rPr>
          <w:ins w:id="4278" w:author="Caree2" w:date="2016-10-29T14:15:00Z"/>
          <w:rPrChange w:id="4279" w:author="Caree2" w:date="2016-10-29T14:15:00Z">
            <w:rPr>
              <w:ins w:id="4280" w:author="Caree2" w:date="2016-10-29T14:15:00Z"/>
            </w:rPr>
          </w:rPrChange>
        </w:rPr>
        <w:pPrChange w:id="4281" w:author="Caree2" w:date="2016-10-30T11:25:00Z">
          <w:pPr>
            <w:pStyle w:val="StyleHeading114ptBoldUnderlineLeft"/>
          </w:pPr>
        </w:pPrChange>
      </w:pPr>
      <w:ins w:id="4282" w:author="Caree2" w:date="2016-10-29T14:15:00Z">
        <w:r w:rsidRPr="0054427D">
          <w:rPr>
            <w:rPrChange w:id="4283" w:author="Caree2" w:date="2016-10-29T14:15:00Z">
              <w:rPr>
                <w:b w:val="0"/>
                <w:bCs w:val="0"/>
              </w:rPr>
            </w:rPrChange>
          </w:rPr>
          <w:t xml:space="preserve">    version: ${project.version}</w:t>
        </w:r>
      </w:ins>
    </w:p>
    <w:p w:rsidR="0054427D" w:rsidRPr="0054427D" w:rsidRDefault="0054427D">
      <w:pPr>
        <w:rPr>
          <w:ins w:id="4284" w:author="Caree2" w:date="2016-10-29T14:15:00Z"/>
          <w:rPrChange w:id="4285" w:author="Caree2" w:date="2016-10-29T14:15:00Z">
            <w:rPr>
              <w:ins w:id="4286" w:author="Caree2" w:date="2016-10-29T14:15:00Z"/>
            </w:rPr>
          </w:rPrChange>
        </w:rPr>
        <w:pPrChange w:id="4287" w:author="Caree2" w:date="2016-10-30T11:25:00Z">
          <w:pPr>
            <w:pStyle w:val="StyleHeading114ptBoldUnderlineLeft"/>
          </w:pPr>
        </w:pPrChange>
      </w:pPr>
    </w:p>
    <w:p w:rsidR="0054427D" w:rsidRPr="0054427D" w:rsidRDefault="0054427D">
      <w:pPr>
        <w:rPr>
          <w:ins w:id="4288" w:author="Caree2" w:date="2016-10-29T14:15:00Z"/>
          <w:rPrChange w:id="4289" w:author="Caree2" w:date="2016-10-29T14:15:00Z">
            <w:rPr>
              <w:ins w:id="4290" w:author="Caree2" w:date="2016-10-29T14:15:00Z"/>
            </w:rPr>
          </w:rPrChange>
        </w:rPr>
        <w:pPrChange w:id="4291" w:author="Caree2" w:date="2016-10-30T11:25:00Z">
          <w:pPr>
            <w:pStyle w:val="StyleHeading114ptBoldUnderlineLeft"/>
          </w:pPr>
        </w:pPrChange>
      </w:pPr>
      <w:ins w:id="4292" w:author="Caree2" w:date="2016-10-29T14:15:00Z">
        <w:r w:rsidRPr="0054427D">
          <w:rPr>
            <w:rPrChange w:id="4293" w:author="Caree2" w:date="2016-10-29T14:15:00Z">
              <w:rPr>
                <w:b w:val="0"/>
                <w:bCs w:val="0"/>
              </w:rPr>
            </w:rPrChange>
          </w:rPr>
          <w:t>user.service:</w:t>
        </w:r>
      </w:ins>
    </w:p>
    <w:p w:rsidR="0054427D" w:rsidRPr="0054427D" w:rsidRDefault="0054427D">
      <w:pPr>
        <w:rPr>
          <w:ins w:id="4294" w:author="Caree2" w:date="2016-10-29T14:15:00Z"/>
          <w:rPrChange w:id="4295" w:author="Caree2" w:date="2016-10-29T14:15:00Z">
            <w:rPr>
              <w:ins w:id="4296" w:author="Caree2" w:date="2016-10-29T14:15:00Z"/>
            </w:rPr>
          </w:rPrChange>
        </w:rPr>
        <w:pPrChange w:id="4297" w:author="Caree2" w:date="2016-10-30T11:25:00Z">
          <w:pPr>
            <w:pStyle w:val="StyleHeading114ptBoldUnderlineLeft"/>
          </w:pPr>
        </w:pPrChange>
      </w:pPr>
      <w:ins w:id="4298" w:author="Caree2" w:date="2016-10-29T14:15:00Z">
        <w:r w:rsidRPr="0054427D">
          <w:rPr>
            <w:rPrChange w:id="4299" w:author="Caree2" w:date="2016-10-29T14:15:00Z">
              <w:rPr>
                <w:b w:val="0"/>
                <w:bCs w:val="0"/>
              </w:rPr>
            </w:rPrChange>
          </w:rPr>
          <w:t xml:space="preserve">  name: 'default profile:'</w:t>
        </w:r>
      </w:ins>
    </w:p>
    <w:p w:rsidR="0054427D" w:rsidRPr="0054427D" w:rsidRDefault="0054427D">
      <w:pPr>
        <w:rPr>
          <w:ins w:id="4300" w:author="Caree2" w:date="2016-10-29T14:15:00Z"/>
          <w:rPrChange w:id="4301" w:author="Caree2" w:date="2016-10-29T14:15:00Z">
            <w:rPr>
              <w:ins w:id="4302" w:author="Caree2" w:date="2016-10-29T14:15:00Z"/>
            </w:rPr>
          </w:rPrChange>
        </w:rPr>
        <w:pPrChange w:id="4303" w:author="Caree2" w:date="2016-10-30T11:25:00Z">
          <w:pPr>
            <w:pStyle w:val="StyleHeading114ptBoldUnderlineLeft"/>
          </w:pPr>
        </w:pPrChange>
      </w:pPr>
      <w:ins w:id="4304" w:author="Caree2" w:date="2016-10-29T14:15:00Z">
        <w:r w:rsidRPr="0054427D">
          <w:rPr>
            <w:rPrChange w:id="4305" w:author="Caree2" w:date="2016-10-29T14:15:00Z">
              <w:rPr>
                <w:b w:val="0"/>
                <w:bCs w:val="0"/>
              </w:rPr>
            </w:rPrChange>
          </w:rPr>
          <w:t>---</w:t>
        </w:r>
      </w:ins>
    </w:p>
    <w:p w:rsidR="0054427D" w:rsidRPr="0054427D" w:rsidRDefault="0054427D">
      <w:pPr>
        <w:rPr>
          <w:ins w:id="4306" w:author="Caree2" w:date="2016-10-29T14:15:00Z"/>
          <w:rPrChange w:id="4307" w:author="Caree2" w:date="2016-10-29T14:15:00Z">
            <w:rPr>
              <w:ins w:id="4308" w:author="Caree2" w:date="2016-10-29T14:15:00Z"/>
            </w:rPr>
          </w:rPrChange>
        </w:rPr>
        <w:pPrChange w:id="4309" w:author="Caree2" w:date="2016-10-30T11:25:00Z">
          <w:pPr>
            <w:pStyle w:val="StyleHeading114ptBoldUnderlineLeft"/>
          </w:pPr>
        </w:pPrChange>
      </w:pPr>
      <w:ins w:id="4310" w:author="Caree2" w:date="2016-10-29T14:15:00Z">
        <w:r w:rsidRPr="0054427D">
          <w:rPr>
            <w:rPrChange w:id="4311" w:author="Caree2" w:date="2016-10-29T14:15:00Z">
              <w:rPr>
                <w:b w:val="0"/>
                <w:bCs w:val="0"/>
              </w:rPr>
            </w:rPrChange>
          </w:rPr>
          <w:t>spring:</w:t>
        </w:r>
      </w:ins>
    </w:p>
    <w:p w:rsidR="0054427D" w:rsidRPr="0054427D" w:rsidRDefault="0054427D">
      <w:pPr>
        <w:rPr>
          <w:ins w:id="4312" w:author="Caree2" w:date="2016-10-29T14:15:00Z"/>
          <w:rPrChange w:id="4313" w:author="Caree2" w:date="2016-10-29T14:15:00Z">
            <w:rPr>
              <w:ins w:id="4314" w:author="Caree2" w:date="2016-10-29T14:15:00Z"/>
            </w:rPr>
          </w:rPrChange>
        </w:rPr>
        <w:pPrChange w:id="4315" w:author="Caree2" w:date="2016-10-30T11:25:00Z">
          <w:pPr>
            <w:pStyle w:val="StyleHeading114ptBoldUnderlineLeft"/>
          </w:pPr>
        </w:pPrChange>
      </w:pPr>
      <w:ins w:id="4316" w:author="Caree2" w:date="2016-10-29T14:15:00Z">
        <w:r w:rsidRPr="0054427D">
          <w:rPr>
            <w:rPrChange w:id="4317" w:author="Caree2" w:date="2016-10-29T14:15:00Z">
              <w:rPr>
                <w:b w:val="0"/>
                <w:bCs w:val="0"/>
              </w:rPr>
            </w:rPrChange>
          </w:rPr>
          <w:t xml:space="preserve">  profiles: test</w:t>
        </w:r>
      </w:ins>
    </w:p>
    <w:p w:rsidR="0054427D" w:rsidRPr="0054427D" w:rsidRDefault="0054427D">
      <w:pPr>
        <w:rPr>
          <w:ins w:id="4318" w:author="Caree2" w:date="2016-10-29T14:15:00Z"/>
          <w:rPrChange w:id="4319" w:author="Caree2" w:date="2016-10-29T14:15:00Z">
            <w:rPr>
              <w:ins w:id="4320" w:author="Caree2" w:date="2016-10-29T14:15:00Z"/>
            </w:rPr>
          </w:rPrChange>
        </w:rPr>
        <w:pPrChange w:id="4321" w:author="Caree2" w:date="2016-10-30T11:25:00Z">
          <w:pPr>
            <w:pStyle w:val="StyleHeading114ptBoldUnderlineLeft"/>
          </w:pPr>
        </w:pPrChange>
      </w:pPr>
    </w:p>
    <w:p w:rsidR="0054427D" w:rsidRPr="0054427D" w:rsidRDefault="0054427D">
      <w:pPr>
        <w:rPr>
          <w:ins w:id="4322" w:author="Caree2" w:date="2016-10-29T14:15:00Z"/>
          <w:rPrChange w:id="4323" w:author="Caree2" w:date="2016-10-29T14:15:00Z">
            <w:rPr>
              <w:ins w:id="4324" w:author="Caree2" w:date="2016-10-29T14:15:00Z"/>
            </w:rPr>
          </w:rPrChange>
        </w:rPr>
        <w:pPrChange w:id="4325" w:author="Caree2" w:date="2016-10-30T11:25:00Z">
          <w:pPr>
            <w:pStyle w:val="StyleHeading114ptBoldUnderlineLeft"/>
          </w:pPr>
        </w:pPrChange>
      </w:pPr>
      <w:ins w:id="4326" w:author="Caree2" w:date="2016-10-29T14:15:00Z">
        <w:r w:rsidRPr="0054427D">
          <w:rPr>
            <w:rPrChange w:id="4327" w:author="Caree2" w:date="2016-10-29T14:15:00Z">
              <w:rPr>
                <w:b w:val="0"/>
                <w:bCs w:val="0"/>
              </w:rPr>
            </w:rPrChange>
          </w:rPr>
          <w:lastRenderedPageBreak/>
          <w:t>spring.jpa:</w:t>
        </w:r>
      </w:ins>
    </w:p>
    <w:p w:rsidR="0054427D" w:rsidRPr="0054427D" w:rsidRDefault="0054427D">
      <w:pPr>
        <w:rPr>
          <w:ins w:id="4328" w:author="Caree2" w:date="2016-10-29T14:15:00Z"/>
          <w:rPrChange w:id="4329" w:author="Caree2" w:date="2016-10-29T14:15:00Z">
            <w:rPr>
              <w:ins w:id="4330" w:author="Caree2" w:date="2016-10-29T14:15:00Z"/>
            </w:rPr>
          </w:rPrChange>
        </w:rPr>
        <w:pPrChange w:id="4331" w:author="Caree2" w:date="2016-10-30T11:25:00Z">
          <w:pPr>
            <w:pStyle w:val="StyleHeading114ptBoldUnderlineLeft"/>
          </w:pPr>
        </w:pPrChange>
      </w:pPr>
      <w:ins w:id="4332" w:author="Caree2" w:date="2016-10-29T14:15:00Z">
        <w:r w:rsidRPr="0054427D">
          <w:rPr>
            <w:rPrChange w:id="4333" w:author="Caree2" w:date="2016-10-29T14:15:00Z">
              <w:rPr>
                <w:b w:val="0"/>
                <w:bCs w:val="0"/>
              </w:rPr>
            </w:rPrChange>
          </w:rPr>
          <w:t xml:space="preserve">    hibernate.ddl-auto: create-drop</w:t>
        </w:r>
      </w:ins>
    </w:p>
    <w:p w:rsidR="0054427D" w:rsidRPr="0054427D" w:rsidRDefault="0054427D">
      <w:pPr>
        <w:rPr>
          <w:ins w:id="4334" w:author="Caree2" w:date="2016-10-29T14:15:00Z"/>
          <w:rPrChange w:id="4335" w:author="Caree2" w:date="2016-10-29T14:15:00Z">
            <w:rPr>
              <w:ins w:id="4336" w:author="Caree2" w:date="2016-10-29T14:15:00Z"/>
            </w:rPr>
          </w:rPrChange>
        </w:rPr>
        <w:pPrChange w:id="4337" w:author="Caree2" w:date="2016-10-30T11:25:00Z">
          <w:pPr>
            <w:pStyle w:val="StyleHeading114ptBoldUnderlineLeft"/>
          </w:pPr>
        </w:pPrChange>
      </w:pPr>
    </w:p>
    <w:p w:rsidR="0054427D" w:rsidRPr="0054427D" w:rsidRDefault="0054427D">
      <w:pPr>
        <w:rPr>
          <w:ins w:id="4338" w:author="Caree2" w:date="2016-10-29T14:15:00Z"/>
          <w:rPrChange w:id="4339" w:author="Caree2" w:date="2016-10-29T14:15:00Z">
            <w:rPr>
              <w:ins w:id="4340" w:author="Caree2" w:date="2016-10-29T14:15:00Z"/>
            </w:rPr>
          </w:rPrChange>
        </w:rPr>
        <w:pPrChange w:id="4341" w:author="Caree2" w:date="2016-10-30T11:25:00Z">
          <w:pPr>
            <w:pStyle w:val="StyleHeading114ptBoldUnderlineLeft"/>
          </w:pPr>
        </w:pPrChange>
      </w:pPr>
      <w:ins w:id="4342" w:author="Caree2" w:date="2016-10-29T14:15:00Z">
        <w:r w:rsidRPr="0054427D">
          <w:rPr>
            <w:rPrChange w:id="4343" w:author="Caree2" w:date="2016-10-29T14:15:00Z">
              <w:rPr>
                <w:b w:val="0"/>
                <w:bCs w:val="0"/>
              </w:rPr>
            </w:rPrChange>
          </w:rPr>
          <w:t>user.service:</w:t>
        </w:r>
      </w:ins>
    </w:p>
    <w:p w:rsidR="0054427D" w:rsidRPr="0054427D" w:rsidRDefault="0054427D">
      <w:pPr>
        <w:rPr>
          <w:ins w:id="4344" w:author="Caree2" w:date="2016-10-29T14:15:00Z"/>
          <w:rPrChange w:id="4345" w:author="Caree2" w:date="2016-10-29T14:15:00Z">
            <w:rPr>
              <w:ins w:id="4346" w:author="Caree2" w:date="2016-10-29T14:15:00Z"/>
            </w:rPr>
          </w:rPrChange>
        </w:rPr>
        <w:pPrChange w:id="4347" w:author="Caree2" w:date="2016-10-30T11:25:00Z">
          <w:pPr>
            <w:pStyle w:val="StyleHeading114ptBoldUnderlineLeft"/>
          </w:pPr>
        </w:pPrChange>
      </w:pPr>
      <w:ins w:id="4348" w:author="Caree2" w:date="2016-10-29T14:15:00Z">
        <w:r w:rsidRPr="0054427D">
          <w:rPr>
            <w:rPrChange w:id="4349" w:author="Caree2" w:date="2016-10-29T14:15:00Z">
              <w:rPr>
                <w:b w:val="0"/>
                <w:bCs w:val="0"/>
              </w:rPr>
            </w:rPrChange>
          </w:rPr>
          <w:t xml:space="preserve">  name: 'test profile:'</w:t>
        </w:r>
      </w:ins>
    </w:p>
    <w:p w:rsidR="0054427D" w:rsidRPr="0054427D" w:rsidRDefault="0054427D">
      <w:pPr>
        <w:rPr>
          <w:ins w:id="4350" w:author="Caree2" w:date="2016-10-29T14:15:00Z"/>
          <w:rPrChange w:id="4351" w:author="Caree2" w:date="2016-10-29T14:15:00Z">
            <w:rPr>
              <w:ins w:id="4352" w:author="Caree2" w:date="2016-10-29T14:15:00Z"/>
            </w:rPr>
          </w:rPrChange>
        </w:rPr>
        <w:pPrChange w:id="4353" w:author="Caree2" w:date="2016-10-30T11:25:00Z">
          <w:pPr>
            <w:pStyle w:val="StyleHeading114ptBoldUnderlineLeft"/>
          </w:pPr>
        </w:pPrChange>
      </w:pPr>
      <w:ins w:id="4354" w:author="Caree2" w:date="2016-10-29T14:15:00Z">
        <w:r w:rsidRPr="0054427D">
          <w:rPr>
            <w:rPrChange w:id="4355" w:author="Caree2" w:date="2016-10-29T14:15:00Z">
              <w:rPr>
                <w:b w:val="0"/>
                <w:bCs w:val="0"/>
              </w:rPr>
            </w:rPrChange>
          </w:rPr>
          <w:t>---</w:t>
        </w:r>
      </w:ins>
    </w:p>
    <w:p w:rsidR="0054427D" w:rsidRPr="0054427D" w:rsidRDefault="0054427D">
      <w:pPr>
        <w:rPr>
          <w:ins w:id="4356" w:author="Caree2" w:date="2016-10-29T14:15:00Z"/>
          <w:rPrChange w:id="4357" w:author="Caree2" w:date="2016-10-29T14:15:00Z">
            <w:rPr>
              <w:ins w:id="4358" w:author="Caree2" w:date="2016-10-29T14:15:00Z"/>
            </w:rPr>
          </w:rPrChange>
        </w:rPr>
        <w:pPrChange w:id="4359" w:author="Caree2" w:date="2016-10-30T11:25:00Z">
          <w:pPr>
            <w:pStyle w:val="StyleHeading114ptBoldUnderlineLeft"/>
          </w:pPr>
        </w:pPrChange>
      </w:pPr>
      <w:ins w:id="4360" w:author="Caree2" w:date="2016-10-29T14:15:00Z">
        <w:r w:rsidRPr="0054427D">
          <w:rPr>
            <w:rPrChange w:id="4361" w:author="Caree2" w:date="2016-10-29T14:15:00Z">
              <w:rPr>
                <w:b w:val="0"/>
                <w:bCs w:val="0"/>
              </w:rPr>
            </w:rPrChange>
          </w:rPr>
          <w:t>spring:</w:t>
        </w:r>
      </w:ins>
    </w:p>
    <w:p w:rsidR="0054427D" w:rsidRPr="0054427D" w:rsidRDefault="0054427D">
      <w:pPr>
        <w:rPr>
          <w:ins w:id="4362" w:author="Caree2" w:date="2016-10-29T14:15:00Z"/>
          <w:rPrChange w:id="4363" w:author="Caree2" w:date="2016-10-29T14:15:00Z">
            <w:rPr>
              <w:ins w:id="4364" w:author="Caree2" w:date="2016-10-29T14:15:00Z"/>
            </w:rPr>
          </w:rPrChange>
        </w:rPr>
        <w:pPrChange w:id="4365" w:author="Caree2" w:date="2016-10-30T11:25:00Z">
          <w:pPr>
            <w:pStyle w:val="StyleHeading114ptBoldUnderlineLeft"/>
          </w:pPr>
        </w:pPrChange>
      </w:pPr>
      <w:ins w:id="4366" w:author="Caree2" w:date="2016-10-29T14:15:00Z">
        <w:r w:rsidRPr="0054427D">
          <w:rPr>
            <w:rPrChange w:id="4367" w:author="Caree2" w:date="2016-10-29T14:15:00Z">
              <w:rPr>
                <w:b w:val="0"/>
                <w:bCs w:val="0"/>
              </w:rPr>
            </w:rPrChange>
          </w:rPr>
          <w:t xml:space="preserve">  profiles: mysql</w:t>
        </w:r>
      </w:ins>
    </w:p>
    <w:p w:rsidR="0054427D" w:rsidRPr="0054427D" w:rsidRDefault="0054427D">
      <w:pPr>
        <w:rPr>
          <w:ins w:id="4368" w:author="Caree2" w:date="2016-10-29T14:15:00Z"/>
          <w:rPrChange w:id="4369" w:author="Caree2" w:date="2016-10-29T14:15:00Z">
            <w:rPr>
              <w:ins w:id="4370" w:author="Caree2" w:date="2016-10-29T14:15:00Z"/>
            </w:rPr>
          </w:rPrChange>
        </w:rPr>
        <w:pPrChange w:id="4371" w:author="Caree2" w:date="2016-10-30T11:25:00Z">
          <w:pPr>
            <w:pStyle w:val="StyleHeading114ptBoldUnderlineLeft"/>
          </w:pPr>
        </w:pPrChange>
      </w:pPr>
    </w:p>
    <w:p w:rsidR="0054427D" w:rsidRPr="0054427D" w:rsidRDefault="0054427D">
      <w:pPr>
        <w:rPr>
          <w:ins w:id="4372" w:author="Caree2" w:date="2016-10-29T14:15:00Z"/>
          <w:rPrChange w:id="4373" w:author="Caree2" w:date="2016-10-29T14:15:00Z">
            <w:rPr>
              <w:ins w:id="4374" w:author="Caree2" w:date="2016-10-29T14:15:00Z"/>
            </w:rPr>
          </w:rPrChange>
        </w:rPr>
        <w:pPrChange w:id="4375" w:author="Caree2" w:date="2016-10-30T11:25:00Z">
          <w:pPr>
            <w:pStyle w:val="StyleHeading114ptBoldUnderlineLeft"/>
          </w:pPr>
        </w:pPrChange>
      </w:pPr>
      <w:ins w:id="4376" w:author="Caree2" w:date="2016-10-29T14:15:00Z">
        <w:r w:rsidRPr="0054427D">
          <w:rPr>
            <w:rPrChange w:id="4377" w:author="Caree2" w:date="2016-10-29T14:15:00Z">
              <w:rPr>
                <w:b w:val="0"/>
                <w:bCs w:val="0"/>
              </w:rPr>
            </w:rPrChange>
          </w:rPr>
          <w:t xml:space="preserve">  datasource:</w:t>
        </w:r>
      </w:ins>
    </w:p>
    <w:p w:rsidR="0054427D" w:rsidRPr="0054427D" w:rsidRDefault="0054427D">
      <w:pPr>
        <w:rPr>
          <w:ins w:id="4378" w:author="Caree2" w:date="2016-10-29T14:15:00Z"/>
          <w:rPrChange w:id="4379" w:author="Caree2" w:date="2016-10-29T14:15:00Z">
            <w:rPr>
              <w:ins w:id="4380" w:author="Caree2" w:date="2016-10-29T14:15:00Z"/>
            </w:rPr>
          </w:rPrChange>
        </w:rPr>
        <w:pPrChange w:id="4381" w:author="Caree2" w:date="2016-10-30T11:25:00Z">
          <w:pPr>
            <w:pStyle w:val="StyleHeading114ptBoldUnderlineLeft"/>
          </w:pPr>
        </w:pPrChange>
      </w:pPr>
      <w:ins w:id="4382" w:author="Caree2" w:date="2016-10-29T14:15:00Z">
        <w:r w:rsidRPr="0054427D">
          <w:rPr>
            <w:rPrChange w:id="4383" w:author="Caree2" w:date="2016-10-29T14:15:00Z">
              <w:rPr>
                <w:b w:val="0"/>
                <w:bCs w:val="0"/>
              </w:rPr>
            </w:rPrChange>
          </w:rPr>
          <w:t xml:space="preserve">    driverClassName: com.mysql.jdbc.Driver</w:t>
        </w:r>
      </w:ins>
    </w:p>
    <w:p w:rsidR="0054427D" w:rsidRPr="0054427D" w:rsidRDefault="0054427D">
      <w:pPr>
        <w:rPr>
          <w:ins w:id="4384" w:author="Caree2" w:date="2016-10-29T14:15:00Z"/>
          <w:rPrChange w:id="4385" w:author="Caree2" w:date="2016-10-29T14:15:00Z">
            <w:rPr>
              <w:ins w:id="4386" w:author="Caree2" w:date="2016-10-29T14:15:00Z"/>
            </w:rPr>
          </w:rPrChange>
        </w:rPr>
        <w:pPrChange w:id="4387" w:author="Caree2" w:date="2016-10-30T11:25:00Z">
          <w:pPr>
            <w:pStyle w:val="StyleHeading114ptBoldUnderlineLeft"/>
          </w:pPr>
        </w:pPrChange>
      </w:pPr>
      <w:ins w:id="4388" w:author="Caree2" w:date="2016-10-29T14:15:00Z">
        <w:r w:rsidRPr="0054427D">
          <w:rPr>
            <w:rPrChange w:id="4389" w:author="Caree2" w:date="2016-10-29T14:15:00Z">
              <w:rPr>
                <w:b w:val="0"/>
                <w:bCs w:val="0"/>
              </w:rPr>
            </w:rPrChange>
          </w:rPr>
          <w:t xml:space="preserve">    url: jdbc:mysql://localhost/ecommerce</w:t>
        </w:r>
      </w:ins>
    </w:p>
    <w:p w:rsidR="0054427D" w:rsidRPr="0054427D" w:rsidRDefault="0054427D">
      <w:pPr>
        <w:rPr>
          <w:ins w:id="4390" w:author="Caree2" w:date="2016-10-29T14:15:00Z"/>
          <w:rPrChange w:id="4391" w:author="Caree2" w:date="2016-10-29T14:15:00Z">
            <w:rPr>
              <w:ins w:id="4392" w:author="Caree2" w:date="2016-10-29T14:15:00Z"/>
            </w:rPr>
          </w:rPrChange>
        </w:rPr>
        <w:pPrChange w:id="4393" w:author="Caree2" w:date="2016-10-30T11:25:00Z">
          <w:pPr>
            <w:pStyle w:val="StyleHeading114ptBoldUnderlineLeft"/>
          </w:pPr>
        </w:pPrChange>
      </w:pPr>
      <w:ins w:id="4394" w:author="Caree2" w:date="2016-10-29T14:15:00Z">
        <w:r w:rsidRPr="0054427D">
          <w:rPr>
            <w:rPrChange w:id="4395" w:author="Caree2" w:date="2016-10-29T14:15:00Z">
              <w:rPr>
                <w:b w:val="0"/>
                <w:bCs w:val="0"/>
              </w:rPr>
            </w:rPrChange>
          </w:rPr>
          <w:t xml:space="preserve">    username: root</w:t>
        </w:r>
      </w:ins>
    </w:p>
    <w:p w:rsidR="0054427D" w:rsidRPr="0054427D" w:rsidRDefault="0054427D">
      <w:pPr>
        <w:rPr>
          <w:ins w:id="4396" w:author="Caree2" w:date="2016-10-29T14:15:00Z"/>
          <w:rPrChange w:id="4397" w:author="Caree2" w:date="2016-10-29T14:15:00Z">
            <w:rPr>
              <w:ins w:id="4398" w:author="Caree2" w:date="2016-10-29T14:15:00Z"/>
            </w:rPr>
          </w:rPrChange>
        </w:rPr>
        <w:pPrChange w:id="4399" w:author="Caree2" w:date="2016-10-30T11:25:00Z">
          <w:pPr>
            <w:pStyle w:val="StyleHeading114ptBoldUnderlineLeft"/>
          </w:pPr>
        </w:pPrChange>
      </w:pPr>
      <w:ins w:id="4400" w:author="Caree2" w:date="2016-10-29T14:15:00Z">
        <w:r w:rsidRPr="0054427D">
          <w:rPr>
            <w:rPrChange w:id="4401" w:author="Caree2" w:date="2016-10-29T14:15:00Z">
              <w:rPr>
                <w:b w:val="0"/>
                <w:bCs w:val="0"/>
              </w:rPr>
            </w:rPrChange>
          </w:rPr>
          <w:t xml:space="preserve">    password: root</w:t>
        </w:r>
      </w:ins>
    </w:p>
    <w:p w:rsidR="0054427D" w:rsidRPr="0054427D" w:rsidRDefault="0054427D">
      <w:pPr>
        <w:rPr>
          <w:ins w:id="4402" w:author="Caree2" w:date="2016-10-29T14:15:00Z"/>
          <w:rPrChange w:id="4403" w:author="Caree2" w:date="2016-10-29T14:15:00Z">
            <w:rPr>
              <w:ins w:id="4404" w:author="Caree2" w:date="2016-10-29T14:15:00Z"/>
            </w:rPr>
          </w:rPrChange>
        </w:rPr>
        <w:pPrChange w:id="4405" w:author="Caree2" w:date="2016-10-30T11:25:00Z">
          <w:pPr>
            <w:pStyle w:val="StyleHeading114ptBoldUnderlineLeft"/>
          </w:pPr>
        </w:pPrChange>
      </w:pPr>
    </w:p>
    <w:p w:rsidR="0054427D" w:rsidRPr="0054427D" w:rsidRDefault="0054427D">
      <w:pPr>
        <w:rPr>
          <w:ins w:id="4406" w:author="Caree2" w:date="2016-10-29T14:15:00Z"/>
          <w:rPrChange w:id="4407" w:author="Caree2" w:date="2016-10-29T14:15:00Z">
            <w:rPr>
              <w:ins w:id="4408" w:author="Caree2" w:date="2016-10-29T14:15:00Z"/>
            </w:rPr>
          </w:rPrChange>
        </w:rPr>
        <w:pPrChange w:id="4409" w:author="Caree2" w:date="2016-10-30T11:25:00Z">
          <w:pPr>
            <w:pStyle w:val="StyleHeading114ptBoldUnderlineLeft"/>
          </w:pPr>
        </w:pPrChange>
      </w:pPr>
      <w:ins w:id="4410" w:author="Caree2" w:date="2016-10-29T14:15:00Z">
        <w:r w:rsidRPr="0054427D">
          <w:rPr>
            <w:rPrChange w:id="4411" w:author="Caree2" w:date="2016-10-29T14:15:00Z">
              <w:rPr>
                <w:b w:val="0"/>
                <w:bCs w:val="0"/>
              </w:rPr>
            </w:rPrChange>
          </w:rPr>
          <w:t xml:space="preserve">  jpa:</w:t>
        </w:r>
      </w:ins>
    </w:p>
    <w:p w:rsidR="0054427D" w:rsidRPr="0054427D" w:rsidRDefault="0054427D">
      <w:pPr>
        <w:rPr>
          <w:ins w:id="4412" w:author="Caree2" w:date="2016-10-29T14:15:00Z"/>
          <w:rPrChange w:id="4413" w:author="Caree2" w:date="2016-10-29T14:15:00Z">
            <w:rPr>
              <w:ins w:id="4414" w:author="Caree2" w:date="2016-10-29T14:15:00Z"/>
            </w:rPr>
          </w:rPrChange>
        </w:rPr>
        <w:pPrChange w:id="4415" w:author="Caree2" w:date="2016-10-30T11:25:00Z">
          <w:pPr>
            <w:pStyle w:val="StyleHeading114ptBoldUnderlineLeft"/>
          </w:pPr>
        </w:pPrChange>
      </w:pPr>
      <w:ins w:id="4416" w:author="Caree2" w:date="2016-10-29T14:15:00Z">
        <w:r w:rsidRPr="0054427D">
          <w:rPr>
            <w:rPrChange w:id="4417" w:author="Caree2" w:date="2016-10-29T14:15:00Z">
              <w:rPr>
                <w:b w:val="0"/>
                <w:bCs w:val="0"/>
              </w:rPr>
            </w:rPrChange>
          </w:rPr>
          <w:t xml:space="preserve">    hibernate:</w:t>
        </w:r>
      </w:ins>
    </w:p>
    <w:p w:rsidR="0054427D" w:rsidRPr="0054427D" w:rsidRDefault="0054427D">
      <w:pPr>
        <w:rPr>
          <w:ins w:id="4418" w:author="Caree2" w:date="2016-10-29T14:15:00Z"/>
          <w:rPrChange w:id="4419" w:author="Caree2" w:date="2016-10-29T14:15:00Z">
            <w:rPr>
              <w:ins w:id="4420" w:author="Caree2" w:date="2016-10-29T14:15:00Z"/>
            </w:rPr>
          </w:rPrChange>
        </w:rPr>
        <w:pPrChange w:id="4421" w:author="Caree2" w:date="2016-10-30T11:25:00Z">
          <w:pPr>
            <w:pStyle w:val="StyleHeading114ptBoldUnderlineLeft"/>
          </w:pPr>
        </w:pPrChange>
      </w:pPr>
      <w:ins w:id="4422" w:author="Caree2" w:date="2016-10-29T14:15:00Z">
        <w:r w:rsidRPr="0054427D">
          <w:rPr>
            <w:rPrChange w:id="4423" w:author="Caree2" w:date="2016-10-29T14:15:00Z">
              <w:rPr>
                <w:b w:val="0"/>
                <w:bCs w:val="0"/>
              </w:rPr>
            </w:rPrChange>
          </w:rPr>
          <w:t xml:space="preserve">      dialect: org.hibernate.dialect.MySQLInnoDBDialect</w:t>
        </w:r>
      </w:ins>
    </w:p>
    <w:p w:rsidR="0054427D" w:rsidRPr="0054427D" w:rsidRDefault="0054427D">
      <w:pPr>
        <w:rPr>
          <w:ins w:id="4424" w:author="Caree2" w:date="2016-10-29T14:15:00Z"/>
          <w:rPrChange w:id="4425" w:author="Caree2" w:date="2016-10-29T14:15:00Z">
            <w:rPr>
              <w:ins w:id="4426" w:author="Caree2" w:date="2016-10-29T14:15:00Z"/>
            </w:rPr>
          </w:rPrChange>
        </w:rPr>
        <w:pPrChange w:id="4427" w:author="Caree2" w:date="2016-10-30T11:25:00Z">
          <w:pPr>
            <w:pStyle w:val="StyleHeading114ptBoldUnderlineLeft"/>
          </w:pPr>
        </w:pPrChange>
      </w:pPr>
      <w:ins w:id="4428" w:author="Caree2" w:date="2016-10-29T14:15:00Z">
        <w:r w:rsidRPr="0054427D">
          <w:rPr>
            <w:rPrChange w:id="4429" w:author="Caree2" w:date="2016-10-29T14:15:00Z">
              <w:rPr>
                <w:b w:val="0"/>
                <w:bCs w:val="0"/>
              </w:rPr>
            </w:rPrChange>
          </w:rPr>
          <w:t xml:space="preserve">      ddl-auto: update # todo: in non-dev environments, comment this out:</w:t>
        </w:r>
      </w:ins>
    </w:p>
    <w:p w:rsidR="0054427D" w:rsidRPr="0054427D" w:rsidRDefault="0054427D">
      <w:pPr>
        <w:rPr>
          <w:ins w:id="4430" w:author="Caree2" w:date="2016-10-29T14:15:00Z"/>
          <w:rPrChange w:id="4431" w:author="Caree2" w:date="2016-10-29T14:15:00Z">
            <w:rPr>
              <w:ins w:id="4432" w:author="Caree2" w:date="2016-10-29T14:15:00Z"/>
            </w:rPr>
          </w:rPrChange>
        </w:rPr>
        <w:pPrChange w:id="4433" w:author="Caree2" w:date="2016-10-30T11:25:00Z">
          <w:pPr>
            <w:pStyle w:val="StyleHeading114ptBoldUnderlineLeft"/>
          </w:pPr>
        </w:pPrChange>
      </w:pPr>
    </w:p>
    <w:p w:rsidR="0054427D" w:rsidRPr="0054427D" w:rsidRDefault="0054427D">
      <w:pPr>
        <w:rPr>
          <w:ins w:id="4434" w:author="Caree2" w:date="2016-10-29T14:15:00Z"/>
          <w:rPrChange w:id="4435" w:author="Caree2" w:date="2016-10-29T14:15:00Z">
            <w:rPr>
              <w:ins w:id="4436" w:author="Caree2" w:date="2016-10-29T14:15:00Z"/>
            </w:rPr>
          </w:rPrChange>
        </w:rPr>
        <w:pPrChange w:id="4437" w:author="Caree2" w:date="2016-10-30T11:25:00Z">
          <w:pPr>
            <w:pStyle w:val="StyleHeading114ptBoldUnderlineLeft"/>
          </w:pPr>
        </w:pPrChange>
      </w:pPr>
    </w:p>
    <w:p w:rsidR="0054427D" w:rsidRPr="0054427D" w:rsidRDefault="0054427D">
      <w:pPr>
        <w:rPr>
          <w:ins w:id="4438" w:author="Caree2" w:date="2016-10-29T14:15:00Z"/>
          <w:rPrChange w:id="4439" w:author="Caree2" w:date="2016-10-29T14:15:00Z">
            <w:rPr>
              <w:ins w:id="4440" w:author="Caree2" w:date="2016-10-29T14:15:00Z"/>
            </w:rPr>
          </w:rPrChange>
        </w:rPr>
        <w:pPrChange w:id="4441" w:author="Caree2" w:date="2016-10-30T11:25:00Z">
          <w:pPr>
            <w:pStyle w:val="StyleHeading114ptBoldUnderlineLeft"/>
          </w:pPr>
        </w:pPrChange>
      </w:pPr>
      <w:ins w:id="4442" w:author="Caree2" w:date="2016-10-29T14:15:00Z">
        <w:r w:rsidRPr="0054427D">
          <w:rPr>
            <w:rPrChange w:id="4443" w:author="Caree2" w:date="2016-10-29T14:15:00Z">
              <w:rPr>
                <w:b w:val="0"/>
                <w:bCs w:val="0"/>
              </w:rPr>
            </w:rPrChange>
          </w:rPr>
          <w:t>user.service:</w:t>
        </w:r>
      </w:ins>
    </w:p>
    <w:p w:rsidR="0054427D" w:rsidRPr="0054427D" w:rsidRDefault="0054427D">
      <w:pPr>
        <w:rPr>
          <w:ins w:id="4444" w:author="Caree2" w:date="2016-10-29T14:14:00Z"/>
          <w:rPrChange w:id="4445" w:author="Caree2" w:date="2016-10-29T14:15:00Z">
            <w:rPr>
              <w:ins w:id="4446" w:author="Caree2" w:date="2016-10-29T14:14:00Z"/>
            </w:rPr>
          </w:rPrChange>
        </w:rPr>
        <w:pPrChange w:id="4447" w:author="Caree2" w:date="2016-10-30T11:25:00Z">
          <w:pPr>
            <w:pStyle w:val="StyleHeading114ptBoldUnderlineLeft"/>
          </w:pPr>
        </w:pPrChange>
      </w:pPr>
      <w:ins w:id="4448" w:author="Caree2" w:date="2016-10-29T14:15:00Z">
        <w:r w:rsidRPr="0054427D">
          <w:rPr>
            <w:rPrChange w:id="4449" w:author="Caree2" w:date="2016-10-29T14:15:00Z">
              <w:rPr>
                <w:b w:val="0"/>
                <w:bCs w:val="0"/>
              </w:rPr>
            </w:rPrChange>
          </w:rPr>
          <w:t xml:space="preserve">  name: 'test profile:'</w:t>
        </w:r>
      </w:ins>
    </w:p>
    <w:p w:rsidR="0054427D" w:rsidRDefault="0054427D">
      <w:pPr>
        <w:pStyle w:val="h1"/>
        <w:rPr>
          <w:ins w:id="4450" w:author="Caree2" w:date="2016-10-29T14:14:00Z"/>
        </w:rPr>
        <w:pPrChange w:id="4451" w:author="Caree2" w:date="2016-10-26T18:18:00Z">
          <w:pPr>
            <w:shd w:val="clear" w:color="auto" w:fill="FFFFFF"/>
          </w:pPr>
        </w:pPrChange>
      </w:pPr>
    </w:p>
    <w:p w:rsidR="00EE7CB4" w:rsidRDefault="00EE7CB4" w:rsidP="00117E4C">
      <w:pPr>
        <w:pStyle w:val="StyleHeading114ptBoldUnderlineLeft"/>
        <w:rPr>
          <w:ins w:id="4452" w:author="Caree2" w:date="2016-10-29T14:38:00Z"/>
        </w:rPr>
      </w:pPr>
      <w:bookmarkStart w:id="4453" w:name="_Toc465593249"/>
      <w:ins w:id="4454" w:author="Caree2" w:date="2016-10-29T14:37:00Z">
        <w:r w:rsidRPr="00EA03DE">
          <w:t>1</w:t>
        </w:r>
        <w:r>
          <w:t>.3</w:t>
        </w:r>
      </w:ins>
      <w:ins w:id="4455" w:author="Caree2" w:date="2016-11-05T11:30:00Z">
        <w:r w:rsidR="00701F03">
          <w:t>3</w:t>
        </w:r>
      </w:ins>
      <w:ins w:id="4456" w:author="Caree2" w:date="2016-10-29T14:37:00Z">
        <w:r>
          <w:t>–</w:t>
        </w:r>
        <w:r w:rsidRPr="00EA03DE">
          <w:t xml:space="preserve"> </w:t>
        </w:r>
        <w:r>
          <w:t>Add boot</w:t>
        </w:r>
      </w:ins>
      <w:ins w:id="4457" w:author="Caree2" w:date="2016-10-29T14:38:00Z">
        <w:r>
          <w:t xml:space="preserve">strap.yml file in the </w:t>
        </w:r>
        <w:r w:rsidR="006379AB">
          <w:t>resources</w:t>
        </w:r>
        <w:r>
          <w:t xml:space="preserve"> folder</w:t>
        </w:r>
        <w:bookmarkEnd w:id="4453"/>
      </w:ins>
    </w:p>
    <w:p w:rsidR="00426116" w:rsidRDefault="00426116" w:rsidP="00117E4C">
      <w:pPr>
        <w:pStyle w:val="StyleHeading114ptBoldUnderlineLeft"/>
        <w:rPr>
          <w:ins w:id="4458" w:author="Caree2" w:date="2016-10-29T14:38:00Z"/>
        </w:rPr>
      </w:pPr>
    </w:p>
    <w:p w:rsidR="00426116" w:rsidRDefault="00426116" w:rsidP="00117E4C">
      <w:pPr>
        <w:pStyle w:val="StyleHeading114ptBoldUnderlineLeft"/>
        <w:rPr>
          <w:ins w:id="4459" w:author="Caree2" w:date="2016-10-29T14:37:00Z"/>
        </w:rPr>
      </w:pPr>
    </w:p>
    <w:p w:rsidR="00EE7CB4" w:rsidRDefault="00EE7CB4">
      <w:pPr>
        <w:rPr>
          <w:ins w:id="4460" w:author="Caree2" w:date="2016-10-29T14:37:00Z"/>
        </w:rPr>
        <w:pPrChange w:id="4461" w:author="Caree2" w:date="2016-10-30T11:25:00Z">
          <w:pPr>
            <w:autoSpaceDE w:val="0"/>
            <w:autoSpaceDN w:val="0"/>
            <w:adjustRightInd w:val="0"/>
          </w:pPr>
        </w:pPrChange>
      </w:pPr>
      <w:ins w:id="4462" w:author="Caree2" w:date="2016-10-29T14:37:00Z">
        <w:r>
          <w:t>spring:</w:t>
        </w:r>
      </w:ins>
    </w:p>
    <w:p w:rsidR="00EE7CB4" w:rsidRDefault="00EE7CB4">
      <w:pPr>
        <w:rPr>
          <w:ins w:id="4463" w:author="Caree2" w:date="2016-10-29T14:37:00Z"/>
        </w:rPr>
        <w:pPrChange w:id="4464" w:author="Caree2" w:date="2016-10-30T11:25:00Z">
          <w:pPr>
            <w:autoSpaceDE w:val="0"/>
            <w:autoSpaceDN w:val="0"/>
            <w:adjustRightInd w:val="0"/>
          </w:pPr>
        </w:pPrChange>
      </w:pPr>
      <w:ins w:id="4465" w:author="Caree2" w:date="2016-10-29T14:37:00Z">
        <w:r>
          <w:rPr>
            <w:color w:val="000000"/>
          </w:rPr>
          <w:t xml:space="preserve">  </w:t>
        </w:r>
        <w:r>
          <w:t>application:</w:t>
        </w:r>
      </w:ins>
    </w:p>
    <w:p w:rsidR="00EE7CB4" w:rsidRDefault="00EE7CB4">
      <w:pPr>
        <w:rPr>
          <w:ins w:id="4466" w:author="Caree2" w:date="2016-10-29T14:37:00Z"/>
        </w:rPr>
        <w:pPrChange w:id="4467" w:author="Caree2" w:date="2016-10-30T11:25:00Z">
          <w:pPr>
            <w:pStyle w:val="h1"/>
          </w:pPr>
        </w:pPrChange>
      </w:pPr>
      <w:ins w:id="4468" w:author="Caree2" w:date="2016-10-29T14:37:00Z">
        <w:r>
          <w:rPr>
            <w:color w:val="000000"/>
          </w:rPr>
          <w:t xml:space="preserve">    </w:t>
        </w:r>
        <w:r>
          <w:t>name:</w:t>
        </w:r>
        <w:r w:rsidRPr="00701F03">
          <w:rPr>
            <w:rPrChange w:id="4469" w:author="Caree2" w:date="2016-11-05T11:30:00Z">
              <w:rPr/>
            </w:rPrChange>
          </w:rPr>
          <w:t xml:space="preserve"> </w:t>
        </w:r>
      </w:ins>
      <w:ins w:id="4470" w:author="Caree2" w:date="2016-11-05T11:30:00Z">
        <w:r w:rsidR="00701F03" w:rsidRPr="00701F03">
          <w:rPr>
            <w:rPrChange w:id="4471" w:author="Caree2" w:date="2016-11-05T11:30:00Z">
              <w:rPr>
                <w:rFonts w:ascii="Consolas" w:hAnsi="Consolas" w:cs="Consolas"/>
                <w:sz w:val="20"/>
                <w:highlight w:val="blue"/>
              </w:rPr>
            </w:rPrChange>
          </w:rPr>
          <w:t>user-service</w:t>
        </w:r>
      </w:ins>
    </w:p>
    <w:p w:rsidR="00EE7CB4" w:rsidRDefault="00EE7CB4" w:rsidP="00EE7CB4">
      <w:pPr>
        <w:pStyle w:val="StyleHeading114ptBoldUnderlineLeft"/>
        <w:rPr>
          <w:ins w:id="4472" w:author="Caree2" w:date="2016-10-29T14:37:00Z"/>
        </w:rPr>
      </w:pPr>
    </w:p>
    <w:p w:rsidR="00701F03" w:rsidRDefault="00701F03">
      <w:pPr>
        <w:rPr>
          <w:ins w:id="4473" w:author="Caree2" w:date="2016-11-05T11:30:00Z"/>
          <w:rFonts w:ascii="Times New Roman" w:hAnsi="Times New Roman"/>
          <w:b/>
          <w:bCs/>
          <w:color w:val="000000"/>
          <w:sz w:val="28"/>
          <w:szCs w:val="20"/>
        </w:rPr>
      </w:pPr>
      <w:bookmarkStart w:id="4474" w:name="_Toc465593250"/>
      <w:ins w:id="4475" w:author="Caree2" w:date="2016-11-05T11:30:00Z">
        <w:r>
          <w:br w:type="page"/>
        </w:r>
      </w:ins>
    </w:p>
    <w:p w:rsidR="00117E4C" w:rsidRDefault="00117E4C" w:rsidP="00117E4C">
      <w:pPr>
        <w:pStyle w:val="StyleHeading114ptBoldUnderlineLeft"/>
        <w:rPr>
          <w:ins w:id="4476" w:author="Caree2" w:date="2016-10-29T14:31:00Z"/>
        </w:rPr>
      </w:pPr>
      <w:ins w:id="4477" w:author="Caree2" w:date="2016-10-29T14:31:00Z">
        <w:r w:rsidRPr="00EA03DE">
          <w:lastRenderedPageBreak/>
          <w:t>1</w:t>
        </w:r>
        <w:r>
          <w:t>.3</w:t>
        </w:r>
      </w:ins>
      <w:ins w:id="4478" w:author="Caree2" w:date="2016-11-05T11:30:00Z">
        <w:r w:rsidR="00701F03">
          <w:t>4</w:t>
        </w:r>
      </w:ins>
      <w:ins w:id="4479" w:author="Caree2" w:date="2016-10-29T14:31:00Z">
        <w:r>
          <w:t>–</w:t>
        </w:r>
        <w:r w:rsidRPr="00EA03DE">
          <w:t xml:space="preserve"> </w:t>
        </w:r>
        <w:r>
          <w:t>Run the Eureka Discovery Server</w:t>
        </w:r>
        <w:bookmarkEnd w:id="4474"/>
      </w:ins>
    </w:p>
    <w:p w:rsidR="00A40FD9" w:rsidRDefault="00A40FD9">
      <w:pPr>
        <w:pStyle w:val="h1"/>
        <w:rPr>
          <w:ins w:id="4480" w:author="Caree2" w:date="2016-10-28T06:19:00Z"/>
        </w:rPr>
        <w:pPrChange w:id="4481" w:author="Caree2" w:date="2016-10-26T18:18:00Z">
          <w:pPr>
            <w:shd w:val="clear" w:color="auto" w:fill="FFFFFF"/>
          </w:pPr>
        </w:pPrChange>
      </w:pPr>
    </w:p>
    <w:p w:rsidR="00FE3307" w:rsidRDefault="00FE3307">
      <w:pPr>
        <w:pStyle w:val="h1"/>
        <w:rPr>
          <w:ins w:id="4482" w:author="Caree2" w:date="2016-10-26T18:20:00Z"/>
        </w:rPr>
        <w:pPrChange w:id="4483" w:author="Caree2" w:date="2016-10-26T18:18:00Z">
          <w:pPr>
            <w:shd w:val="clear" w:color="auto" w:fill="FFFFFF"/>
          </w:pPr>
        </w:pPrChange>
      </w:pPr>
    </w:p>
    <w:p w:rsidR="00682868" w:rsidRDefault="00682868">
      <w:pPr>
        <w:rPr>
          <w:ins w:id="4484" w:author="Caree2" w:date="2016-10-28T06:19:00Z"/>
        </w:rPr>
        <w:pPrChange w:id="4485" w:author="Caree2" w:date="2016-10-30T11:26:00Z">
          <w:pPr>
            <w:shd w:val="clear" w:color="auto" w:fill="FFFFFF"/>
          </w:pPr>
        </w:pPrChange>
      </w:pPr>
      <w:ins w:id="4486" w:author="Caree2" w:date="2016-10-28T06:19:00Z">
        <w:r>
          <w:rPr>
            <w:noProof/>
          </w:rPr>
          <w:drawing>
            <wp:inline distT="0" distB="0" distL="0" distR="0" wp14:anchorId="10750858" wp14:editId="74CDD5EE">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3275"/>
                      </a:xfrm>
                      <a:prstGeom prst="rect">
                        <a:avLst/>
                      </a:prstGeom>
                    </pic:spPr>
                  </pic:pic>
                </a:graphicData>
              </a:graphic>
            </wp:inline>
          </w:drawing>
        </w:r>
      </w:ins>
    </w:p>
    <w:p w:rsidR="00047103" w:rsidRDefault="00047103">
      <w:pPr>
        <w:rPr>
          <w:ins w:id="4487" w:author="Caree2" w:date="2016-10-29T14:34:00Z"/>
          <w:rFonts w:ascii="Times New Roman" w:hAnsi="Times New Roman"/>
          <w:b/>
          <w:bCs/>
          <w:color w:val="000000"/>
          <w:sz w:val="28"/>
          <w:szCs w:val="20"/>
        </w:rPr>
      </w:pPr>
      <w:ins w:id="4488" w:author="Caree2" w:date="2016-10-29T14:34:00Z">
        <w:r>
          <w:br w:type="page"/>
        </w:r>
      </w:ins>
    </w:p>
    <w:p w:rsidR="00682868" w:rsidRDefault="00047103">
      <w:pPr>
        <w:rPr>
          <w:ins w:id="4489" w:author="Caree2" w:date="2016-10-29T14:34:00Z"/>
        </w:rPr>
        <w:pPrChange w:id="4490" w:author="Caree2" w:date="2016-10-30T11:26:00Z">
          <w:pPr>
            <w:shd w:val="clear" w:color="auto" w:fill="FFFFFF"/>
          </w:pPr>
        </w:pPrChange>
      </w:pPr>
      <w:ins w:id="4491" w:author="Caree2" w:date="2016-10-29T14:34:00Z">
        <w:r>
          <w:rPr>
            <w:noProof/>
          </w:rPr>
          <w:lastRenderedPageBreak/>
          <w:drawing>
            <wp:inline distT="0" distB="0" distL="0" distR="0" wp14:anchorId="39DAE0F5" wp14:editId="1CF4E036">
              <wp:extent cx="5943600" cy="27349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734945"/>
                      </a:xfrm>
                      <a:prstGeom prst="rect">
                        <a:avLst/>
                      </a:prstGeom>
                    </pic:spPr>
                  </pic:pic>
                </a:graphicData>
              </a:graphic>
            </wp:inline>
          </w:drawing>
        </w:r>
      </w:ins>
    </w:p>
    <w:p w:rsidR="00047103" w:rsidRDefault="00047103">
      <w:pPr>
        <w:pStyle w:val="h1"/>
        <w:rPr>
          <w:ins w:id="4492" w:author="Caree2" w:date="2016-10-28T06:19:00Z"/>
        </w:rPr>
        <w:pPrChange w:id="4493" w:author="Caree2" w:date="2016-10-26T18:18:00Z">
          <w:pPr>
            <w:shd w:val="clear" w:color="auto" w:fill="FFFFFF"/>
          </w:pPr>
        </w:pPrChange>
      </w:pPr>
    </w:p>
    <w:p w:rsidR="00A72E11" w:rsidRDefault="00A72E11" w:rsidP="00A72E11">
      <w:pPr>
        <w:pStyle w:val="StyleHeading114ptBoldUnderlineLeft"/>
        <w:rPr>
          <w:ins w:id="4494" w:author="Caree2" w:date="2016-10-29T14:33:00Z"/>
        </w:rPr>
      </w:pPr>
      <w:bookmarkStart w:id="4495" w:name="_Toc465593251"/>
      <w:ins w:id="4496" w:author="Caree2" w:date="2016-10-29T14:33:00Z">
        <w:r w:rsidRPr="00EA03DE">
          <w:t>1</w:t>
        </w:r>
        <w:r>
          <w:t>.3</w:t>
        </w:r>
      </w:ins>
      <w:ins w:id="4497" w:author="Caree2" w:date="2016-11-05T11:31:00Z">
        <w:r w:rsidR="00701F03">
          <w:t>5</w:t>
        </w:r>
      </w:ins>
      <w:ins w:id="4498" w:author="Caree2" w:date="2016-10-29T14:33:00Z">
        <w:r>
          <w:t>–</w:t>
        </w:r>
        <w:r w:rsidRPr="00EA03DE">
          <w:t xml:space="preserve"> </w:t>
        </w:r>
        <w:r>
          <w:t>Open Git bash in the project directory</w:t>
        </w:r>
        <w:bookmarkEnd w:id="4495"/>
      </w:ins>
    </w:p>
    <w:p w:rsidR="00682868" w:rsidRDefault="00682868">
      <w:pPr>
        <w:pStyle w:val="h1"/>
        <w:rPr>
          <w:ins w:id="4499" w:author="Caree2" w:date="2016-10-26T18:21:00Z"/>
        </w:rPr>
        <w:pPrChange w:id="4500" w:author="Caree2" w:date="2016-10-26T18:18:00Z">
          <w:pPr>
            <w:shd w:val="clear" w:color="auto" w:fill="FFFFFF"/>
          </w:pPr>
        </w:pPrChange>
      </w:pPr>
    </w:p>
    <w:p w:rsidR="00FE3307" w:rsidRDefault="00FE3307">
      <w:pPr>
        <w:pStyle w:val="h1"/>
        <w:rPr>
          <w:ins w:id="4501" w:author="Caree2" w:date="2016-10-26T18:21:00Z"/>
        </w:rPr>
        <w:pPrChange w:id="4502" w:author="Caree2" w:date="2016-10-26T18:18:00Z">
          <w:pPr>
            <w:shd w:val="clear" w:color="auto" w:fill="FFFFFF"/>
          </w:pPr>
        </w:pPrChange>
      </w:pPr>
    </w:p>
    <w:p w:rsidR="00682868" w:rsidRDefault="00A72E11">
      <w:pPr>
        <w:rPr>
          <w:ins w:id="4503" w:author="Caree2" w:date="2016-10-28T06:21:00Z"/>
          <w:rFonts w:ascii="Times New Roman" w:hAnsi="Times New Roman"/>
          <w:b/>
          <w:bCs/>
          <w:color w:val="000000"/>
          <w:sz w:val="28"/>
          <w:szCs w:val="20"/>
        </w:rPr>
      </w:pPr>
      <w:ins w:id="4504" w:author="Caree2" w:date="2016-10-29T14:33:00Z">
        <w:r>
          <w:rPr>
            <w:noProof/>
          </w:rPr>
          <w:drawing>
            <wp:inline distT="0" distB="0" distL="0" distR="0" wp14:anchorId="62DB87D2" wp14:editId="0E83D46D">
              <wp:extent cx="5943600" cy="11176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117600"/>
                      </a:xfrm>
                      <a:prstGeom prst="rect">
                        <a:avLst/>
                      </a:prstGeom>
                    </pic:spPr>
                  </pic:pic>
                </a:graphicData>
              </a:graphic>
            </wp:inline>
          </w:drawing>
        </w:r>
      </w:ins>
      <w:ins w:id="4505" w:author="Caree2" w:date="2016-10-28T06:21:00Z">
        <w:r w:rsidR="00682868">
          <w:br w:type="page"/>
        </w:r>
      </w:ins>
    </w:p>
    <w:p w:rsidR="00A21E56" w:rsidRDefault="00A21E56" w:rsidP="00A21E56">
      <w:pPr>
        <w:pStyle w:val="StyleHeading114ptBoldUnderlineLeft"/>
        <w:rPr>
          <w:ins w:id="4506" w:author="Caree2" w:date="2016-10-29T14:33:00Z"/>
        </w:rPr>
      </w:pPr>
      <w:bookmarkStart w:id="4507" w:name="_Toc465593252"/>
      <w:ins w:id="4508" w:author="Caree2" w:date="2016-10-29T14:33:00Z">
        <w:r w:rsidRPr="00EA03DE">
          <w:lastRenderedPageBreak/>
          <w:t>1</w:t>
        </w:r>
        <w:r>
          <w:t>.3</w:t>
        </w:r>
      </w:ins>
      <w:ins w:id="4509" w:author="Caree2" w:date="2016-11-05T11:31:00Z">
        <w:r w:rsidR="00207478">
          <w:t>6</w:t>
        </w:r>
      </w:ins>
      <w:ins w:id="4510" w:author="Caree2" w:date="2016-10-29T14:33:00Z">
        <w:r>
          <w:t>–</w:t>
        </w:r>
        <w:r w:rsidRPr="00EA03DE">
          <w:t xml:space="preserve"> </w:t>
        </w:r>
        <w:r>
          <w:t>Run the project</w:t>
        </w:r>
        <w:bookmarkEnd w:id="4507"/>
      </w:ins>
    </w:p>
    <w:p w:rsidR="00A21E56" w:rsidRDefault="00A21E56" w:rsidP="00A21E56">
      <w:pPr>
        <w:pStyle w:val="StyleHeading114ptBoldUnderlineLeft"/>
        <w:rPr>
          <w:ins w:id="4511" w:author="Caree2" w:date="2016-11-05T11:31:00Z"/>
        </w:rPr>
      </w:pPr>
    </w:p>
    <w:p w:rsidR="00207478" w:rsidRPr="00207478" w:rsidRDefault="00207478" w:rsidP="00A21E56">
      <w:pPr>
        <w:pStyle w:val="StyleHeading114ptBoldUnderlineLeft"/>
        <w:rPr>
          <w:ins w:id="4512" w:author="Caree2" w:date="2016-11-05T11:31:00Z"/>
          <w:rFonts w:ascii="Scala-Regular" w:hAnsi="Scala-Regular"/>
          <w:b w:val="0"/>
          <w:bCs w:val="0"/>
          <w:color w:val="auto"/>
          <w:sz w:val="24"/>
          <w:szCs w:val="24"/>
          <w:rPrChange w:id="4513" w:author="Caree2" w:date="2016-11-05T11:31:00Z">
            <w:rPr>
              <w:ins w:id="4514" w:author="Caree2" w:date="2016-11-05T11:31:00Z"/>
            </w:rPr>
          </w:rPrChange>
        </w:rPr>
      </w:pPr>
      <w:ins w:id="4515" w:author="Caree2" w:date="2016-11-05T11:31:00Z">
        <w:r w:rsidRPr="00207478">
          <w:rPr>
            <w:rFonts w:ascii="Scala-Regular" w:hAnsi="Scala-Regular"/>
            <w:b w:val="0"/>
            <w:bCs w:val="0"/>
            <w:color w:val="auto"/>
            <w:sz w:val="24"/>
            <w:szCs w:val="24"/>
            <w:rPrChange w:id="4516" w:author="Caree2" w:date="2016-11-05T11:31:00Z">
              <w:rPr/>
            </w:rPrChange>
          </w:rPr>
          <w:t>NOTE : First run mvn clean package</w:t>
        </w:r>
      </w:ins>
    </w:p>
    <w:p w:rsidR="00207478" w:rsidRDefault="00207478" w:rsidP="00A21E56">
      <w:pPr>
        <w:pStyle w:val="StyleHeading114ptBoldUnderlineLeft"/>
        <w:rPr>
          <w:ins w:id="4517" w:author="Caree2" w:date="2016-10-29T14:33:00Z"/>
        </w:rPr>
      </w:pPr>
    </w:p>
    <w:p w:rsidR="00A21E56" w:rsidRDefault="00A21E56">
      <w:pPr>
        <w:rPr>
          <w:ins w:id="4518" w:author="Caree2" w:date="2016-10-29T14:33:00Z"/>
        </w:rPr>
        <w:pPrChange w:id="4519" w:author="Caree2" w:date="2016-10-29T14:34:00Z">
          <w:pPr>
            <w:pStyle w:val="h1"/>
          </w:pPr>
        </w:pPrChange>
      </w:pPr>
      <w:ins w:id="4520" w:author="Caree2" w:date="2016-10-29T14:34:00Z">
        <w:r>
          <w:rPr>
            <w:noProof/>
          </w:rPr>
          <w:drawing>
            <wp:inline distT="0" distB="0" distL="0" distR="0" wp14:anchorId="045F3A32" wp14:editId="5448425D">
              <wp:extent cx="5943600" cy="9607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960755"/>
                      </a:xfrm>
                      <a:prstGeom prst="rect">
                        <a:avLst/>
                      </a:prstGeom>
                    </pic:spPr>
                  </pic:pic>
                </a:graphicData>
              </a:graphic>
            </wp:inline>
          </w:drawing>
        </w:r>
      </w:ins>
    </w:p>
    <w:p w:rsidR="00A21E56" w:rsidRDefault="00A21E56">
      <w:pPr>
        <w:pStyle w:val="h1"/>
        <w:rPr>
          <w:ins w:id="4521" w:author="Caree2" w:date="2016-10-29T14:33:00Z"/>
        </w:rPr>
        <w:pPrChange w:id="4522" w:author="Caree2" w:date="2016-10-26T18:18:00Z">
          <w:pPr>
            <w:shd w:val="clear" w:color="auto" w:fill="FFFFFF"/>
          </w:pPr>
        </w:pPrChange>
      </w:pPr>
    </w:p>
    <w:p w:rsidR="00DE3E2F" w:rsidRDefault="00DE3E2F" w:rsidP="00DE3E2F">
      <w:pPr>
        <w:pStyle w:val="StyleHeading114ptBoldUnderlineLeft"/>
        <w:rPr>
          <w:ins w:id="4523" w:author="Caree2" w:date="2016-10-30T11:09:00Z"/>
        </w:rPr>
      </w:pPr>
      <w:bookmarkStart w:id="4524" w:name="_Toc465593253"/>
      <w:ins w:id="4525" w:author="Caree2" w:date="2016-10-30T11:09:00Z">
        <w:r w:rsidRPr="00EA03DE">
          <w:t>1.</w:t>
        </w:r>
        <w:r>
          <w:t>3</w:t>
        </w:r>
      </w:ins>
      <w:ins w:id="4526" w:author="Caree2" w:date="2016-11-05T11:45:00Z">
        <w:r w:rsidR="00CF775B">
          <w:t>7</w:t>
        </w:r>
      </w:ins>
      <w:ins w:id="4527" w:author="Caree2" w:date="2016-10-30T11:09:00Z">
        <w:r w:rsidRPr="00EA03DE">
          <w:t xml:space="preserve"> </w:t>
        </w:r>
        <w:r>
          <w:t>–</w:t>
        </w:r>
        <w:r w:rsidRPr="00EA03DE">
          <w:t xml:space="preserve"> </w:t>
        </w:r>
        <w:r>
          <w:t xml:space="preserve">Navigate to </w:t>
        </w:r>
        <w:r>
          <w:fldChar w:fldCharType="begin"/>
        </w:r>
        <w:r>
          <w:instrText xml:space="preserve"> HYPERLINK "http://localhost:8761" </w:instrText>
        </w:r>
        <w:r>
          <w:fldChar w:fldCharType="separate"/>
        </w:r>
        <w:r w:rsidRPr="00EA03DE">
          <w:t>http://localhost:8761</w:t>
        </w:r>
        <w:bookmarkEnd w:id="4524"/>
        <w:r>
          <w:fldChar w:fldCharType="end"/>
        </w:r>
      </w:ins>
    </w:p>
    <w:p w:rsidR="00DE3E2F" w:rsidRDefault="00DE3E2F" w:rsidP="00DE3E2F">
      <w:pPr>
        <w:pStyle w:val="h1"/>
        <w:rPr>
          <w:ins w:id="4528" w:author="Caree2" w:date="2016-10-30T11:09:00Z"/>
        </w:rPr>
      </w:pPr>
    </w:p>
    <w:p w:rsidR="00DE3E2F" w:rsidRDefault="00DE3E2F" w:rsidP="00DE3E2F">
      <w:pPr>
        <w:rPr>
          <w:ins w:id="4529" w:author="Caree2" w:date="2016-10-30T11:09:00Z"/>
        </w:rPr>
      </w:pPr>
      <w:ins w:id="4530" w:author="Caree2" w:date="2016-10-30T11:09:00Z">
        <w:r>
          <w:rPr>
            <w:noProof/>
          </w:rPr>
          <w:drawing>
            <wp:inline distT="0" distB="0" distL="0" distR="0" wp14:anchorId="79309C5E" wp14:editId="58EBBB02">
              <wp:extent cx="5943600" cy="23101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310130"/>
                      </a:xfrm>
                      <a:prstGeom prst="rect">
                        <a:avLst/>
                      </a:prstGeom>
                    </pic:spPr>
                  </pic:pic>
                </a:graphicData>
              </a:graphic>
            </wp:inline>
          </w:drawing>
        </w:r>
      </w:ins>
    </w:p>
    <w:p w:rsidR="00DE3E2F" w:rsidRDefault="00DE3E2F" w:rsidP="00DE3E2F">
      <w:pPr>
        <w:pStyle w:val="h1"/>
        <w:rPr>
          <w:ins w:id="4531" w:author="Caree2" w:date="2016-10-30T11:09:00Z"/>
        </w:rPr>
      </w:pPr>
    </w:p>
    <w:p w:rsidR="00DE3E2F" w:rsidRDefault="00DE3E2F" w:rsidP="00DE3E2F">
      <w:pPr>
        <w:pStyle w:val="h1"/>
        <w:rPr>
          <w:ins w:id="4532" w:author="Caree2" w:date="2016-10-30T11:09:00Z"/>
        </w:rPr>
      </w:pPr>
    </w:p>
    <w:p w:rsidR="00DE3E2F" w:rsidRDefault="00DE3E2F" w:rsidP="00DE3E2F">
      <w:pPr>
        <w:rPr>
          <w:ins w:id="4533" w:author="Caree2" w:date="2016-10-30T11:09:00Z"/>
        </w:rPr>
      </w:pPr>
      <w:ins w:id="4534" w:author="Caree2" w:date="2016-10-30T11:09:00Z">
        <w:r>
          <w:rPr>
            <w:noProof/>
          </w:rPr>
          <w:drawing>
            <wp:inline distT="0" distB="0" distL="0" distR="0" wp14:anchorId="6672151D" wp14:editId="41A0EE20">
              <wp:extent cx="5943600" cy="26568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656840"/>
                      </a:xfrm>
                      <a:prstGeom prst="rect">
                        <a:avLst/>
                      </a:prstGeom>
                    </pic:spPr>
                  </pic:pic>
                </a:graphicData>
              </a:graphic>
            </wp:inline>
          </w:drawing>
        </w:r>
      </w:ins>
    </w:p>
    <w:p w:rsidR="00DE3E2F" w:rsidRDefault="00DE3E2F" w:rsidP="00DE3E2F">
      <w:pPr>
        <w:pStyle w:val="h1"/>
        <w:rPr>
          <w:ins w:id="4535" w:author="Caree2" w:date="2016-10-30T11:09:00Z"/>
        </w:rPr>
      </w:pPr>
    </w:p>
    <w:p w:rsidR="009A4EE5" w:rsidRDefault="009A4EE5" w:rsidP="009A4EE5">
      <w:pPr>
        <w:pStyle w:val="StyleHeading114ptBoldUnderlineLeft"/>
        <w:rPr>
          <w:ins w:id="4536" w:author="Caree2" w:date="2016-10-30T10:57:00Z"/>
        </w:rPr>
      </w:pPr>
      <w:bookmarkStart w:id="4537" w:name="_Toc465593254"/>
      <w:ins w:id="4538" w:author="Caree2" w:date="2016-10-30T10:57:00Z">
        <w:r w:rsidRPr="00EA03DE">
          <w:t>1</w:t>
        </w:r>
        <w:r w:rsidR="00CC3BD3">
          <w:t>.3</w:t>
        </w:r>
      </w:ins>
      <w:ins w:id="4539" w:author="Caree2" w:date="2016-11-05T11:45:00Z">
        <w:r w:rsidR="00CF775B">
          <w:t>8</w:t>
        </w:r>
      </w:ins>
      <w:ins w:id="4540" w:author="Caree2" w:date="2016-10-30T10:57:00Z">
        <w:r>
          <w:t>–</w:t>
        </w:r>
        <w:r w:rsidRPr="00EA03DE">
          <w:t xml:space="preserve"> </w:t>
        </w:r>
        <w:r>
          <w:t>Create a User</w:t>
        </w:r>
        <w:bookmarkEnd w:id="4537"/>
      </w:ins>
    </w:p>
    <w:p w:rsidR="00682868" w:rsidRDefault="00682868">
      <w:pPr>
        <w:pStyle w:val="h1"/>
        <w:rPr>
          <w:ins w:id="4541" w:author="Caree2" w:date="2016-10-28T06:21:00Z"/>
        </w:rPr>
        <w:pPrChange w:id="4542" w:author="Caree2" w:date="2016-10-26T18:18:00Z">
          <w:pPr>
            <w:shd w:val="clear" w:color="auto" w:fill="FFFFFF"/>
          </w:pPr>
        </w:pPrChange>
      </w:pPr>
    </w:p>
    <w:p w:rsidR="00682868" w:rsidRDefault="00682868">
      <w:pPr>
        <w:rPr>
          <w:ins w:id="4543" w:author="Caree2" w:date="2016-10-26T18:21:00Z"/>
        </w:rPr>
        <w:pPrChange w:id="4544" w:author="Caree2" w:date="2016-10-28T06:21:00Z">
          <w:pPr>
            <w:shd w:val="clear" w:color="auto" w:fill="FFFFFF"/>
          </w:pPr>
        </w:pPrChange>
      </w:pPr>
    </w:p>
    <w:p w:rsidR="00C956B8" w:rsidRDefault="009A4EE5">
      <w:pPr>
        <w:rPr>
          <w:ins w:id="4545" w:author="Caree2" w:date="2016-10-26T18:21:00Z"/>
        </w:rPr>
        <w:pPrChange w:id="4546" w:author="Caree2" w:date="2016-10-30T10:57:00Z">
          <w:pPr>
            <w:shd w:val="clear" w:color="auto" w:fill="FFFFFF"/>
          </w:pPr>
        </w:pPrChange>
      </w:pPr>
      <w:ins w:id="4547" w:author="Caree2" w:date="2016-10-30T10:57:00Z">
        <w:r>
          <w:rPr>
            <w:noProof/>
          </w:rPr>
          <w:drawing>
            <wp:inline distT="0" distB="0" distL="0" distR="0" wp14:anchorId="033C577F" wp14:editId="3CF55C62">
              <wp:extent cx="5943600" cy="29546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954655"/>
                      </a:xfrm>
                      <a:prstGeom prst="rect">
                        <a:avLst/>
                      </a:prstGeom>
                    </pic:spPr>
                  </pic:pic>
                </a:graphicData>
              </a:graphic>
            </wp:inline>
          </w:drawing>
        </w:r>
      </w:ins>
    </w:p>
    <w:p w:rsidR="00B664D5" w:rsidRDefault="00B664D5">
      <w:pPr>
        <w:rPr>
          <w:ins w:id="4548" w:author="Caree2" w:date="2016-10-30T11:08:00Z"/>
        </w:rPr>
      </w:pPr>
    </w:p>
    <w:p w:rsidR="000F587C" w:rsidRDefault="000F587C">
      <w:pPr>
        <w:rPr>
          <w:ins w:id="4549" w:author="Caree2" w:date="2016-10-30T10:58:00Z"/>
        </w:rPr>
      </w:pPr>
      <w:ins w:id="4550" w:author="Caree2" w:date="2016-10-30T10:58:00Z">
        <w:r>
          <w:br w:type="page"/>
        </w:r>
      </w:ins>
    </w:p>
    <w:p w:rsidR="000F587C" w:rsidRDefault="000F587C" w:rsidP="000F587C">
      <w:pPr>
        <w:pStyle w:val="StyleHeading114ptBoldUnderlineLeft"/>
        <w:rPr>
          <w:ins w:id="4551" w:author="Caree2" w:date="2016-10-30T10:58:00Z"/>
        </w:rPr>
      </w:pPr>
      <w:bookmarkStart w:id="4552" w:name="_Toc465593255"/>
      <w:ins w:id="4553" w:author="Caree2" w:date="2016-10-30T10:58:00Z">
        <w:r w:rsidRPr="00EA03DE">
          <w:lastRenderedPageBreak/>
          <w:t>1</w:t>
        </w:r>
        <w:r>
          <w:t>.3</w:t>
        </w:r>
      </w:ins>
      <w:ins w:id="4554" w:author="Caree2" w:date="2016-11-05T11:45:00Z">
        <w:r w:rsidR="00CF775B">
          <w:t>9</w:t>
        </w:r>
      </w:ins>
      <w:ins w:id="4555" w:author="Caree2" w:date="2016-10-30T10:58:00Z">
        <w:r>
          <w:t>–</w:t>
        </w:r>
        <w:r w:rsidRPr="00EA03DE">
          <w:t xml:space="preserve"> </w:t>
        </w:r>
        <w:r>
          <w:t>Create another user</w:t>
        </w:r>
        <w:bookmarkEnd w:id="4552"/>
      </w:ins>
    </w:p>
    <w:p w:rsidR="000F587C" w:rsidRDefault="000F587C" w:rsidP="000F587C">
      <w:pPr>
        <w:pStyle w:val="StyleHeading114ptBoldUnderlineLeft"/>
        <w:rPr>
          <w:ins w:id="4556" w:author="Caree2" w:date="2016-10-30T10:58:00Z"/>
        </w:rPr>
      </w:pPr>
    </w:p>
    <w:p w:rsidR="000F587C" w:rsidRDefault="000F587C" w:rsidP="000F587C">
      <w:pPr>
        <w:pStyle w:val="StyleHeading114ptBoldUnderlineLeft"/>
        <w:rPr>
          <w:ins w:id="4557" w:author="Caree2" w:date="2016-10-30T11:03:00Z"/>
        </w:rPr>
      </w:pPr>
    </w:p>
    <w:p w:rsidR="000F587C" w:rsidRDefault="000F587C">
      <w:pPr>
        <w:rPr>
          <w:ins w:id="4558" w:author="Caree2" w:date="2016-10-30T10:58:00Z"/>
        </w:rPr>
        <w:pPrChange w:id="4559" w:author="Caree2" w:date="2016-10-30T11:03:00Z">
          <w:pPr>
            <w:pStyle w:val="h1"/>
          </w:pPr>
        </w:pPrChange>
      </w:pPr>
      <w:ins w:id="4560" w:author="Caree2" w:date="2016-10-30T11:03:00Z">
        <w:r>
          <w:rPr>
            <w:noProof/>
          </w:rPr>
          <w:drawing>
            <wp:inline distT="0" distB="0" distL="0" distR="0" wp14:anchorId="74DA1995" wp14:editId="6E144E34">
              <wp:extent cx="5943600" cy="2921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921000"/>
                      </a:xfrm>
                      <a:prstGeom prst="rect">
                        <a:avLst/>
                      </a:prstGeom>
                    </pic:spPr>
                  </pic:pic>
                </a:graphicData>
              </a:graphic>
            </wp:inline>
          </w:drawing>
        </w:r>
      </w:ins>
    </w:p>
    <w:p w:rsidR="000F587C" w:rsidRDefault="000F587C">
      <w:pPr>
        <w:rPr>
          <w:ins w:id="4561" w:author="Caree2" w:date="2016-10-30T11:08:00Z"/>
        </w:rPr>
      </w:pPr>
      <w:ins w:id="4562" w:author="Caree2" w:date="2016-10-30T11:03:00Z">
        <w:r>
          <w:br w:type="page"/>
        </w:r>
      </w:ins>
    </w:p>
    <w:p w:rsidR="00F26075" w:rsidRDefault="00F26075">
      <w:pPr>
        <w:rPr>
          <w:ins w:id="4563" w:author="Caree2" w:date="2016-10-30T11:03:00Z"/>
        </w:rPr>
      </w:pPr>
    </w:p>
    <w:p w:rsidR="000F587C" w:rsidRDefault="000F587C" w:rsidP="000F587C">
      <w:pPr>
        <w:pStyle w:val="StyleHeading114ptBoldUnderlineLeft"/>
        <w:rPr>
          <w:ins w:id="4564" w:author="Caree2" w:date="2016-10-30T11:07:00Z"/>
        </w:rPr>
      </w:pPr>
      <w:bookmarkStart w:id="4565" w:name="_Toc465593256"/>
      <w:ins w:id="4566" w:author="Caree2" w:date="2016-10-30T11:03:00Z">
        <w:r w:rsidRPr="00EA03DE">
          <w:t>1</w:t>
        </w:r>
        <w:r>
          <w:t>.</w:t>
        </w:r>
      </w:ins>
      <w:ins w:id="4567" w:author="Caree2" w:date="2016-11-05T11:45:00Z">
        <w:r w:rsidR="00CF775B">
          <w:t>40</w:t>
        </w:r>
      </w:ins>
      <w:ins w:id="4568" w:author="Caree2" w:date="2016-10-30T11:03:00Z">
        <w:r>
          <w:t>–</w:t>
        </w:r>
        <w:r w:rsidRPr="00EA03DE">
          <w:t xml:space="preserve"> </w:t>
        </w:r>
      </w:ins>
      <w:ins w:id="4569" w:author="Caree2" w:date="2016-10-30T11:07:00Z">
        <w:r>
          <w:t>Verify in MySQL Workbench</w:t>
        </w:r>
        <w:bookmarkEnd w:id="4565"/>
      </w:ins>
    </w:p>
    <w:p w:rsidR="000F587C" w:rsidRDefault="000F587C" w:rsidP="000F587C">
      <w:pPr>
        <w:pStyle w:val="StyleHeading114ptBoldUnderlineLeft"/>
        <w:rPr>
          <w:ins w:id="4570" w:author="Caree2" w:date="2016-10-30T11:07:00Z"/>
        </w:rPr>
      </w:pPr>
    </w:p>
    <w:p w:rsidR="000F587C" w:rsidRDefault="000F587C">
      <w:pPr>
        <w:rPr>
          <w:ins w:id="4571" w:author="Caree2" w:date="2016-10-30T11:03:00Z"/>
        </w:rPr>
        <w:pPrChange w:id="4572" w:author="Caree2" w:date="2016-10-30T11:07:00Z">
          <w:pPr>
            <w:pStyle w:val="h1"/>
          </w:pPr>
        </w:pPrChange>
      </w:pPr>
      <w:ins w:id="4573" w:author="Caree2" w:date="2016-10-30T11:07:00Z">
        <w:r>
          <w:rPr>
            <w:noProof/>
          </w:rPr>
          <w:drawing>
            <wp:inline distT="0" distB="0" distL="0" distR="0" wp14:anchorId="411946FD" wp14:editId="01C52F5B">
              <wp:extent cx="5943600" cy="32410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241040"/>
                      </a:xfrm>
                      <a:prstGeom prst="rect">
                        <a:avLst/>
                      </a:prstGeom>
                    </pic:spPr>
                  </pic:pic>
                </a:graphicData>
              </a:graphic>
            </wp:inline>
          </w:drawing>
        </w:r>
      </w:ins>
    </w:p>
    <w:p w:rsidR="000F587C" w:rsidRDefault="00F26075">
      <w:pPr>
        <w:rPr>
          <w:ins w:id="4574" w:author="Caree2" w:date="2016-10-30T11:03:00Z"/>
        </w:rPr>
        <w:pPrChange w:id="4575" w:author="Caree2" w:date="2016-10-30T11:08:00Z">
          <w:pPr>
            <w:pStyle w:val="StyleHeading114ptBoldUnderlineLeft"/>
          </w:pPr>
        </w:pPrChange>
      </w:pPr>
      <w:ins w:id="4576" w:author="Caree2" w:date="2016-10-30T11:08:00Z">
        <w:r>
          <w:rPr>
            <w:noProof/>
          </w:rPr>
          <w:drawing>
            <wp:inline distT="0" distB="0" distL="0" distR="0" wp14:anchorId="295DB848" wp14:editId="0B736B11">
              <wp:extent cx="5943600" cy="28416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841625"/>
                      </a:xfrm>
                      <a:prstGeom prst="rect">
                        <a:avLst/>
                      </a:prstGeom>
                    </pic:spPr>
                  </pic:pic>
                </a:graphicData>
              </a:graphic>
            </wp:inline>
          </w:drawing>
        </w:r>
      </w:ins>
    </w:p>
    <w:p w:rsidR="000F587C" w:rsidRDefault="000F587C" w:rsidP="000F587C">
      <w:pPr>
        <w:pStyle w:val="StyleHeading114ptBoldUnderlineLeft"/>
        <w:rPr>
          <w:ins w:id="4577" w:author="Caree2" w:date="2016-10-30T11:03:00Z"/>
        </w:rPr>
      </w:pPr>
    </w:p>
    <w:p w:rsidR="00682868" w:rsidRDefault="00682868">
      <w:pPr>
        <w:rPr>
          <w:ins w:id="4578" w:author="Caree2" w:date="2016-10-28T06:22:00Z"/>
          <w:rFonts w:ascii="Times New Roman" w:hAnsi="Times New Roman"/>
          <w:b/>
          <w:bCs/>
          <w:color w:val="000000"/>
          <w:sz w:val="28"/>
          <w:szCs w:val="20"/>
        </w:rPr>
      </w:pPr>
      <w:ins w:id="4579" w:author="Caree2" w:date="2016-10-28T06:22:00Z">
        <w:r>
          <w:br w:type="page"/>
        </w:r>
      </w:ins>
    </w:p>
    <w:p w:rsidR="0012448C" w:rsidRPr="0012448C" w:rsidDel="00682868" w:rsidRDefault="0012448C">
      <w:pPr>
        <w:pStyle w:val="h1"/>
        <w:rPr>
          <w:del w:id="4580" w:author="Caree2" w:date="2016-10-28T06:24:00Z"/>
          <w:b/>
          <w:sz w:val="44"/>
          <w:szCs w:val="44"/>
        </w:rPr>
        <w:pPrChange w:id="4581" w:author="Caree2" w:date="2016-10-28T06:24:00Z">
          <w:pPr>
            <w:shd w:val="clear" w:color="auto" w:fill="FFFFFF"/>
          </w:pPr>
        </w:pPrChange>
      </w:pPr>
      <w:del w:id="4582" w:author="Caree2" w:date="2016-10-28T06:24:00Z">
        <w:r w:rsidRPr="00745346" w:rsidDel="00682868">
          <w:rPr>
            <w:rFonts w:ascii="Times New Roman" w:hAnsi="Times New Roman"/>
            <w:b/>
            <w:sz w:val="28"/>
            <w:rPrChange w:id="4583" w:author="Caree2" w:date="2016-10-26T18:18:00Z">
              <w:rPr>
                <w:rFonts w:ascii="Times New Roman" w:hAnsi="Times New Roman"/>
                <w:b/>
                <w:sz w:val="44"/>
                <w:szCs w:val="44"/>
              </w:rPr>
            </w:rPrChange>
          </w:rPr>
          <w:lastRenderedPageBreak/>
          <w:delText xml:space="preserve"> </w:delText>
        </w:r>
      </w:del>
    </w:p>
    <w:p w:rsidR="0012448C" w:rsidDel="00682868" w:rsidRDefault="0012448C">
      <w:pPr>
        <w:pStyle w:val="h1"/>
        <w:rPr>
          <w:del w:id="4584" w:author="Caree2" w:date="2016-10-28T06:24:00Z"/>
          <w:sz w:val="44"/>
          <w:szCs w:val="44"/>
        </w:rPr>
        <w:pPrChange w:id="4585" w:author="Caree2" w:date="2016-10-28T06:24:00Z">
          <w:pPr>
            <w:shd w:val="clear" w:color="auto" w:fill="FFFFFF"/>
          </w:pPr>
        </w:pPrChange>
      </w:pPr>
    </w:p>
    <w:p w:rsidR="00A01EE9" w:rsidRPr="00865881" w:rsidDel="00682868" w:rsidRDefault="007E5037">
      <w:pPr>
        <w:pStyle w:val="h1"/>
        <w:rPr>
          <w:del w:id="4586" w:author="Caree2" w:date="2016-10-28T06:24:00Z"/>
          <w:sz w:val="44"/>
          <w:szCs w:val="44"/>
        </w:rPr>
        <w:pPrChange w:id="4587" w:author="Caree2" w:date="2016-10-28T06:24:00Z">
          <w:pPr>
            <w:shd w:val="clear" w:color="auto" w:fill="FFFFFF"/>
          </w:pPr>
        </w:pPrChange>
      </w:pPr>
      <w:del w:id="4588" w:author="Caree2" w:date="2016-10-28T06:24:00Z">
        <w:r w:rsidDel="00682868">
          <w:rPr>
            <w:sz w:val="44"/>
            <w:szCs w:val="44"/>
          </w:rPr>
          <w:br w:type="page"/>
        </w:r>
        <w:r w:rsidR="00A01EE9" w:rsidRPr="00865881" w:rsidDel="00682868">
          <w:rPr>
            <w:sz w:val="44"/>
            <w:szCs w:val="44"/>
          </w:rPr>
          <w:delText xml:space="preserve">Chapter </w:delText>
        </w:r>
        <w:r w:rsidR="00D73E1D" w:rsidDel="00682868">
          <w:rPr>
            <w:sz w:val="44"/>
            <w:szCs w:val="44"/>
          </w:rPr>
          <w:delText>2</w:delText>
        </w:r>
      </w:del>
    </w:p>
    <w:p w:rsidR="00A01EE9" w:rsidRPr="00865881" w:rsidDel="00682868" w:rsidRDefault="00A01EE9">
      <w:pPr>
        <w:pStyle w:val="h1"/>
        <w:rPr>
          <w:del w:id="4589" w:author="Caree2" w:date="2016-10-28T06:24:00Z"/>
          <w:sz w:val="44"/>
          <w:szCs w:val="44"/>
        </w:rPr>
        <w:pPrChange w:id="4590" w:author="Caree2" w:date="2016-10-28T06:24:00Z">
          <w:pPr>
            <w:pStyle w:val="Heading9"/>
            <w:ind w:left="-1440" w:firstLine="1440"/>
          </w:pPr>
        </w:pPrChange>
      </w:pPr>
      <w:del w:id="4591" w:author="Caree2" w:date="2016-10-28T06:24:00Z">
        <w:r w:rsidDel="00682868">
          <w:rPr>
            <w:bCs/>
            <w:i w:val="0"/>
            <w:sz w:val="44"/>
            <w:szCs w:val="44"/>
          </w:rPr>
          <w:delText>Good Manufacturing Practices</w:delText>
        </w:r>
      </w:del>
    </w:p>
    <w:p w:rsidR="005A35B4" w:rsidDel="00682868" w:rsidRDefault="005A35B4">
      <w:pPr>
        <w:pStyle w:val="h1"/>
        <w:rPr>
          <w:del w:id="4592" w:author="Caree2" w:date="2016-10-28T06:24:00Z"/>
          <w:szCs w:val="28"/>
        </w:rPr>
        <w:pPrChange w:id="4593" w:author="Caree2" w:date="2016-10-28T06:24:00Z">
          <w:pPr/>
        </w:pPrChange>
      </w:pPr>
    </w:p>
    <w:p w:rsidR="00A01EE9" w:rsidRPr="0036301F" w:rsidDel="00682868" w:rsidRDefault="00A01EE9">
      <w:pPr>
        <w:pStyle w:val="h1"/>
        <w:rPr>
          <w:del w:id="4594" w:author="Caree2" w:date="2016-10-28T06:24:00Z"/>
          <w:szCs w:val="28"/>
        </w:rPr>
        <w:pPrChange w:id="4595" w:author="Caree2" w:date="2016-10-28T06:24:00Z">
          <w:pPr/>
        </w:pPrChange>
      </w:pPr>
    </w:p>
    <w:p w:rsidR="005A35B4" w:rsidRPr="00A01EE9" w:rsidDel="00682868" w:rsidRDefault="00D73E1D">
      <w:pPr>
        <w:pStyle w:val="StyleHeading114ptBoldUnderlineLeft"/>
        <w:rPr>
          <w:del w:id="4596" w:author="Caree2" w:date="2016-10-28T06:24:00Z"/>
        </w:rPr>
      </w:pPr>
      <w:del w:id="4597" w:author="Caree2" w:date="2016-10-28T06:24:00Z">
        <w:r w:rsidDel="00682868">
          <w:delText>2</w:delText>
        </w:r>
        <w:r w:rsidR="00A01EE9" w:rsidRPr="00A01EE9" w:rsidDel="00682868">
          <w:delText xml:space="preserve">.0 - </w:delText>
        </w:r>
        <w:r w:rsidR="005A35B4" w:rsidRPr="00A01EE9" w:rsidDel="00682868">
          <w:delText>Introduction</w:delText>
        </w:r>
      </w:del>
    </w:p>
    <w:p w:rsidR="00A01EE9" w:rsidDel="00682868" w:rsidRDefault="00A01EE9">
      <w:pPr>
        <w:pStyle w:val="h1"/>
        <w:rPr>
          <w:del w:id="4598" w:author="Caree2" w:date="2016-10-28T06:24:00Z"/>
          <w:sz w:val="24"/>
        </w:rPr>
        <w:pPrChange w:id="4599" w:author="Caree2" w:date="2016-10-28T06:24:00Z">
          <w:pPr>
            <w:pStyle w:val="Heading9"/>
          </w:pPr>
        </w:pPrChange>
      </w:pPr>
    </w:p>
    <w:p w:rsidR="005A35B4" w:rsidRPr="00871E1A" w:rsidDel="00682868" w:rsidRDefault="005A35B4">
      <w:pPr>
        <w:pStyle w:val="h1"/>
        <w:rPr>
          <w:del w:id="4600" w:author="Caree2" w:date="2016-10-28T06:24:00Z"/>
          <w:sz w:val="24"/>
        </w:rPr>
        <w:pPrChange w:id="4601" w:author="Caree2" w:date="2016-10-28T06:24:00Z">
          <w:pPr>
            <w:pStyle w:val="Heading9"/>
          </w:pPr>
        </w:pPrChange>
      </w:pPr>
      <w:del w:id="4602" w:author="Caree2" w:date="2016-10-28T06:24:00Z">
        <w:r w:rsidRPr="00871E1A" w:rsidDel="00682868">
          <w:rPr>
            <w:b/>
            <w:bCs/>
            <w:sz w:val="24"/>
          </w:rPr>
          <w:delText>The following MPPU Go</w:delText>
        </w:r>
        <w:r w:rsidR="0036301F" w:rsidDel="00682868">
          <w:rPr>
            <w:b/>
            <w:bCs/>
            <w:sz w:val="24"/>
          </w:rPr>
          <w:delText>od Manufacturing Practices (GMP</w:delText>
        </w:r>
        <w:r w:rsidRPr="00871E1A" w:rsidDel="00682868">
          <w:rPr>
            <w:b/>
            <w:bCs/>
            <w:sz w:val="24"/>
          </w:rPr>
          <w:delText xml:space="preserve">s) describe what </w:delText>
        </w:r>
        <w:r w:rsidR="00CA32BF" w:rsidRPr="00871E1A" w:rsidDel="00682868">
          <w:rPr>
            <w:b/>
            <w:bCs/>
            <w:sz w:val="24"/>
          </w:rPr>
          <w:delText>procedures must be followed</w:delText>
        </w:r>
        <w:r w:rsidR="00922BD2" w:rsidRPr="00871E1A" w:rsidDel="00682868">
          <w:rPr>
            <w:b/>
            <w:bCs/>
            <w:sz w:val="24"/>
          </w:rPr>
          <w:delText xml:space="preserve"> </w:delText>
        </w:r>
        <w:r w:rsidR="007F3C85" w:rsidDel="00682868">
          <w:rPr>
            <w:b/>
            <w:bCs/>
            <w:sz w:val="24"/>
          </w:rPr>
          <w:delText xml:space="preserve">in order </w:delText>
        </w:r>
        <w:r w:rsidR="00922BD2" w:rsidRPr="00871E1A" w:rsidDel="00682868">
          <w:rPr>
            <w:b/>
            <w:bCs/>
            <w:sz w:val="24"/>
          </w:rPr>
          <w:delText>to process</w:delText>
        </w:r>
        <w:r w:rsidRPr="00871E1A" w:rsidDel="00682868">
          <w:rPr>
            <w:b/>
            <w:bCs/>
            <w:sz w:val="24"/>
          </w:rPr>
          <w:delText xml:space="preserve"> safe and wholesome </w:delText>
        </w:r>
        <w:r w:rsidR="00922BD2" w:rsidRPr="00871E1A" w:rsidDel="00682868">
          <w:rPr>
            <w:b/>
            <w:bCs/>
            <w:sz w:val="24"/>
          </w:rPr>
          <w:delText>poultry</w:delText>
        </w:r>
        <w:r w:rsidRPr="00871E1A" w:rsidDel="00682868">
          <w:rPr>
            <w:b/>
            <w:bCs/>
            <w:sz w:val="24"/>
          </w:rPr>
          <w:delText xml:space="preserve">. </w:delText>
        </w:r>
        <w:r w:rsidR="00CA32BF" w:rsidRPr="00871E1A" w:rsidDel="00682868">
          <w:rPr>
            <w:b/>
            <w:bCs/>
            <w:sz w:val="24"/>
          </w:rPr>
          <w:delText>Approved M</w:delText>
        </w:r>
        <w:r w:rsidRPr="00871E1A" w:rsidDel="00682868">
          <w:rPr>
            <w:b/>
            <w:bCs/>
            <w:sz w:val="24"/>
          </w:rPr>
          <w:delText xml:space="preserve">assachusetts-inspected MPPU </w:delText>
        </w:r>
        <w:r w:rsidR="00CA32BF" w:rsidRPr="00871E1A" w:rsidDel="00682868">
          <w:rPr>
            <w:b/>
            <w:bCs/>
            <w:sz w:val="24"/>
          </w:rPr>
          <w:delText>models are</w:delText>
        </w:r>
        <w:r w:rsidRPr="00871E1A" w:rsidDel="00682868">
          <w:rPr>
            <w:b/>
            <w:bCs/>
            <w:sz w:val="24"/>
          </w:rPr>
          <w:delText xml:space="preserve"> designed to support sanitary pr</w:delText>
        </w:r>
        <w:r w:rsidR="00CA32BF" w:rsidRPr="00871E1A" w:rsidDel="00682868">
          <w:rPr>
            <w:b/>
            <w:bCs/>
            <w:sz w:val="24"/>
          </w:rPr>
          <w:delText>ocessing conditions on the unit. The full</w:delText>
        </w:r>
        <w:r w:rsidRPr="00871E1A" w:rsidDel="00682868">
          <w:rPr>
            <w:b/>
            <w:bCs/>
            <w:sz w:val="24"/>
          </w:rPr>
          <w:delText xml:space="preserve"> </w:delText>
        </w:r>
        <w:r w:rsidR="00922BD2" w:rsidRPr="00871E1A" w:rsidDel="00682868">
          <w:rPr>
            <w:b/>
            <w:bCs/>
            <w:sz w:val="24"/>
          </w:rPr>
          <w:delText>processing environment</w:delText>
        </w:r>
        <w:r w:rsidRPr="00871E1A" w:rsidDel="00682868">
          <w:rPr>
            <w:b/>
            <w:bCs/>
            <w:sz w:val="24"/>
          </w:rPr>
          <w:delText xml:space="preserve"> extends beyond </w:delText>
        </w:r>
        <w:r w:rsidR="00CA32BF" w:rsidRPr="00871E1A" w:rsidDel="00682868">
          <w:rPr>
            <w:b/>
            <w:bCs/>
            <w:sz w:val="24"/>
          </w:rPr>
          <w:delText xml:space="preserve">the unit </w:delText>
        </w:r>
        <w:r w:rsidRPr="00871E1A" w:rsidDel="00682868">
          <w:rPr>
            <w:b/>
            <w:bCs/>
            <w:sz w:val="24"/>
          </w:rPr>
          <w:delText xml:space="preserve">to </w:delText>
        </w:r>
        <w:r w:rsidR="00CA32BF" w:rsidRPr="00871E1A" w:rsidDel="00682868">
          <w:rPr>
            <w:b/>
            <w:bCs/>
            <w:sz w:val="24"/>
          </w:rPr>
          <w:delText>include the</w:delText>
        </w:r>
        <w:r w:rsidRPr="00871E1A" w:rsidDel="00682868">
          <w:rPr>
            <w:b/>
            <w:bCs/>
            <w:sz w:val="24"/>
          </w:rPr>
          <w:delText xml:space="preserve"> farm</w:delText>
        </w:r>
        <w:r w:rsidR="00CA32BF" w:rsidRPr="00871E1A" w:rsidDel="00682868">
          <w:rPr>
            <w:b/>
            <w:bCs/>
            <w:sz w:val="24"/>
          </w:rPr>
          <w:delText xml:space="preserve"> environment</w:delText>
        </w:r>
        <w:r w:rsidRPr="00871E1A" w:rsidDel="00682868">
          <w:rPr>
            <w:b/>
            <w:bCs/>
            <w:sz w:val="24"/>
          </w:rPr>
          <w:delText>. It includes the people</w:delText>
        </w:r>
        <w:r w:rsidR="007F3C85" w:rsidDel="00682868">
          <w:rPr>
            <w:b/>
            <w:bCs/>
            <w:sz w:val="24"/>
          </w:rPr>
          <w:delText xml:space="preserve">, </w:delText>
        </w:r>
        <w:r w:rsidRPr="00871E1A" w:rsidDel="00682868">
          <w:rPr>
            <w:b/>
            <w:bCs/>
            <w:sz w:val="24"/>
          </w:rPr>
          <w:delText xml:space="preserve">buildings, grounds, equipment and conditions on </w:delText>
        </w:r>
        <w:r w:rsidR="00CA32BF" w:rsidRPr="00871E1A" w:rsidDel="00682868">
          <w:rPr>
            <w:b/>
            <w:bCs/>
            <w:sz w:val="24"/>
          </w:rPr>
          <w:delText>the</w:delText>
        </w:r>
        <w:r w:rsidR="0036301F" w:rsidDel="00682868">
          <w:rPr>
            <w:b/>
            <w:bCs/>
            <w:sz w:val="24"/>
          </w:rPr>
          <w:delText xml:space="preserve"> farm site. The following GMP</w:delText>
        </w:r>
        <w:r w:rsidRPr="00871E1A" w:rsidDel="00682868">
          <w:rPr>
            <w:b/>
            <w:bCs/>
            <w:sz w:val="24"/>
          </w:rPr>
          <w:delText xml:space="preserve">s are designed to help create a processing environment that can meet stringent regulatory requirements for the safe and sanitary processing of </w:delText>
        </w:r>
        <w:r w:rsidR="00FA2E88" w:rsidRPr="00871E1A" w:rsidDel="00682868">
          <w:rPr>
            <w:b/>
            <w:bCs/>
            <w:sz w:val="24"/>
          </w:rPr>
          <w:delText>raw poultry</w:delText>
        </w:r>
        <w:r w:rsidRPr="00871E1A" w:rsidDel="00682868">
          <w:rPr>
            <w:b/>
            <w:bCs/>
            <w:sz w:val="24"/>
          </w:rPr>
          <w:delText xml:space="preserve">. </w:delText>
        </w:r>
      </w:del>
    </w:p>
    <w:p w:rsidR="005A35B4" w:rsidDel="00682868" w:rsidRDefault="005A35B4">
      <w:pPr>
        <w:pStyle w:val="h1"/>
        <w:rPr>
          <w:del w:id="4603" w:author="Caree2" w:date="2016-10-28T06:24:00Z"/>
        </w:rPr>
        <w:pPrChange w:id="4604" w:author="Caree2" w:date="2016-10-28T06:24:00Z">
          <w:pPr>
            <w:pStyle w:val="FootnoteText"/>
          </w:pPr>
        </w:pPrChange>
      </w:pPr>
    </w:p>
    <w:p w:rsidR="00A01EE9" w:rsidRPr="00871E1A" w:rsidDel="00682868" w:rsidRDefault="00A01EE9">
      <w:pPr>
        <w:pStyle w:val="h1"/>
        <w:rPr>
          <w:del w:id="4605" w:author="Caree2" w:date="2016-10-28T06:24:00Z"/>
        </w:rPr>
        <w:pPrChange w:id="4606" w:author="Caree2" w:date="2016-10-28T06:24:00Z">
          <w:pPr>
            <w:pStyle w:val="FootnoteText"/>
          </w:pPr>
        </w:pPrChange>
      </w:pPr>
    </w:p>
    <w:p w:rsidR="005A35B4" w:rsidRPr="00A01EE9" w:rsidDel="00682868" w:rsidRDefault="00D73E1D">
      <w:pPr>
        <w:pStyle w:val="StyleHeading114ptBoldUnderlineLeft"/>
        <w:rPr>
          <w:del w:id="4607" w:author="Caree2" w:date="2016-10-28T06:24:00Z"/>
        </w:rPr>
      </w:pPr>
      <w:del w:id="4608" w:author="Caree2" w:date="2016-10-28T06:24:00Z">
        <w:r w:rsidDel="00682868">
          <w:delText>2</w:delText>
        </w:r>
        <w:r w:rsidR="00A01EE9" w:rsidRPr="00A01EE9" w:rsidDel="00682868">
          <w:delText xml:space="preserve">.1 - </w:delText>
        </w:r>
      </w:del>
      <w:del w:id="4609" w:author="Caree2" w:date="2016-10-26T18:24:00Z">
        <w:r w:rsidR="005A35B4" w:rsidRPr="00A01EE9" w:rsidDel="00944A4F">
          <w:delText>Provide Training for Processing Personnel</w:delText>
        </w:r>
      </w:del>
    </w:p>
    <w:p w:rsidR="00A01EE9" w:rsidDel="00682868" w:rsidRDefault="00A01EE9">
      <w:pPr>
        <w:pStyle w:val="h1"/>
        <w:rPr>
          <w:del w:id="4610" w:author="Caree2" w:date="2016-10-28T06:24:00Z"/>
        </w:rPr>
        <w:pPrChange w:id="4611" w:author="Caree2" w:date="2016-10-28T06:24:00Z">
          <w:pPr>
            <w:shd w:val="clear" w:color="auto" w:fill="FFFFFF"/>
            <w:ind w:left="360"/>
          </w:pPr>
        </w:pPrChange>
      </w:pPr>
    </w:p>
    <w:p w:rsidR="005A35B4" w:rsidRPr="00871E1A" w:rsidDel="00682868" w:rsidRDefault="00DB1A52">
      <w:pPr>
        <w:pStyle w:val="h1"/>
        <w:rPr>
          <w:del w:id="4612" w:author="Caree2" w:date="2016-10-28T06:24:00Z"/>
        </w:rPr>
        <w:pPrChange w:id="4613" w:author="Caree2" w:date="2016-10-28T06:24:00Z">
          <w:pPr>
            <w:shd w:val="clear" w:color="auto" w:fill="FFFFFF"/>
            <w:ind w:left="360"/>
          </w:pPr>
        </w:pPrChange>
      </w:pPr>
      <w:del w:id="4614" w:author="Caree2" w:date="2016-10-28T06:24:00Z">
        <w:r w:rsidRPr="00871E1A" w:rsidDel="00682868">
          <w:delText xml:space="preserve">Personnel must be trained to work on the MPPU. Supervisors must be sure </w:delText>
        </w:r>
        <w:r w:rsidR="007F3C85" w:rsidDel="00682868">
          <w:delText xml:space="preserve">that </w:delText>
        </w:r>
        <w:r w:rsidRPr="00871E1A" w:rsidDel="00682868">
          <w:delText>all p</w:delText>
        </w:r>
        <w:r w:rsidR="00CA32BF" w:rsidRPr="00871E1A" w:rsidDel="00682868">
          <w:delText>ersonnel working on an MPPU u</w:delText>
        </w:r>
        <w:r w:rsidRPr="00871E1A" w:rsidDel="00682868">
          <w:delText>nit are trained. Supervisors</w:delText>
        </w:r>
        <w:r w:rsidR="00CA32BF" w:rsidRPr="00871E1A" w:rsidDel="00682868">
          <w:delText xml:space="preserve"> </w:delText>
        </w:r>
        <w:r w:rsidR="005A35B4" w:rsidRPr="00871E1A" w:rsidDel="00682868">
          <w:delText xml:space="preserve">must </w:delText>
        </w:r>
        <w:r w:rsidRPr="00871E1A" w:rsidDel="00682868">
          <w:delText>keep records of training</w:delText>
        </w:r>
        <w:r w:rsidR="007F3C85" w:rsidDel="00682868">
          <w:delText>,</w:delText>
        </w:r>
        <w:r w:rsidRPr="00871E1A" w:rsidDel="00682868">
          <w:delText xml:space="preserve"> </w:delText>
        </w:r>
        <w:r w:rsidR="007F3C85" w:rsidDel="00682868">
          <w:delText xml:space="preserve">which </w:delText>
        </w:r>
        <w:r w:rsidR="005A35B4" w:rsidRPr="00871E1A" w:rsidDel="00682868">
          <w:delText>includ</w:delText>
        </w:r>
        <w:r w:rsidR="007F3C85" w:rsidDel="00682868">
          <w:delText>es</w:delText>
        </w:r>
        <w:r w:rsidR="005A35B4" w:rsidRPr="00871E1A" w:rsidDel="00682868">
          <w:delText xml:space="preserve"> information</w:delText>
        </w:r>
        <w:r w:rsidR="007F3C85" w:rsidDel="00682868">
          <w:delText xml:space="preserve"> about </w:delText>
        </w:r>
        <w:r w:rsidR="005A35B4" w:rsidRPr="00871E1A" w:rsidDel="00682868">
          <w:delText>demonstration</w:delText>
        </w:r>
        <w:r w:rsidR="007F3C85" w:rsidDel="00682868">
          <w:delText xml:space="preserve">s and </w:delText>
        </w:r>
        <w:r w:rsidR="005A35B4" w:rsidRPr="00871E1A" w:rsidDel="00682868">
          <w:delText>opportunities for supervised practice, and documented proficiency in the following areas:</w:delText>
        </w:r>
      </w:del>
    </w:p>
    <w:p w:rsidR="005A35B4" w:rsidRPr="00871E1A" w:rsidDel="00682868" w:rsidRDefault="005A35B4">
      <w:pPr>
        <w:pStyle w:val="h1"/>
        <w:rPr>
          <w:del w:id="4615" w:author="Caree2" w:date="2016-10-28T06:24:00Z"/>
        </w:rPr>
        <w:pPrChange w:id="4616" w:author="Caree2" w:date="2016-10-28T06:24:00Z">
          <w:pPr>
            <w:numPr>
              <w:numId w:val="7"/>
            </w:numPr>
            <w:shd w:val="clear" w:color="auto" w:fill="FFFFFF"/>
            <w:tabs>
              <w:tab w:val="num" w:pos="720"/>
              <w:tab w:val="num" w:pos="1800"/>
            </w:tabs>
            <w:ind w:left="720" w:hanging="360"/>
          </w:pPr>
        </w:pPrChange>
      </w:pPr>
      <w:del w:id="4617" w:author="Caree2" w:date="2016-10-28T06:24:00Z">
        <w:r w:rsidRPr="00871E1A" w:rsidDel="00682868">
          <w:delText>Personal health assessment and hygiene practices (GMP 2).</w:delText>
        </w:r>
      </w:del>
    </w:p>
    <w:p w:rsidR="005A35B4" w:rsidRPr="00871E1A" w:rsidDel="00682868" w:rsidRDefault="005A35B4">
      <w:pPr>
        <w:pStyle w:val="h1"/>
        <w:rPr>
          <w:del w:id="4618" w:author="Caree2" w:date="2016-10-28T06:24:00Z"/>
        </w:rPr>
        <w:pPrChange w:id="4619" w:author="Caree2" w:date="2016-10-28T06:24:00Z">
          <w:pPr>
            <w:numPr>
              <w:numId w:val="7"/>
            </w:numPr>
            <w:shd w:val="clear" w:color="auto" w:fill="FFFFFF"/>
            <w:tabs>
              <w:tab w:val="num" w:pos="720"/>
              <w:tab w:val="num" w:pos="1800"/>
            </w:tabs>
            <w:ind w:left="720" w:hanging="360"/>
          </w:pPr>
        </w:pPrChange>
      </w:pPr>
      <w:del w:id="4620" w:author="Caree2" w:date="2016-10-28T06:24:00Z">
        <w:r w:rsidRPr="00871E1A" w:rsidDel="00682868">
          <w:delText>Safe and humane poultry processing and handling.</w:delText>
        </w:r>
        <w:r w:rsidR="00350F7F" w:rsidDel="00682868">
          <w:delText xml:space="preserve"> </w:delText>
        </w:r>
      </w:del>
    </w:p>
    <w:p w:rsidR="005A35B4" w:rsidRPr="00871E1A" w:rsidDel="00682868" w:rsidRDefault="005A35B4">
      <w:pPr>
        <w:pStyle w:val="h1"/>
        <w:rPr>
          <w:del w:id="4621" w:author="Caree2" w:date="2016-10-28T06:24:00Z"/>
        </w:rPr>
        <w:pPrChange w:id="4622" w:author="Caree2" w:date="2016-10-28T06:24:00Z">
          <w:pPr>
            <w:numPr>
              <w:numId w:val="7"/>
            </w:numPr>
            <w:shd w:val="clear" w:color="auto" w:fill="FFFFFF"/>
            <w:tabs>
              <w:tab w:val="num" w:pos="720"/>
              <w:tab w:val="num" w:pos="1800"/>
            </w:tabs>
            <w:ind w:left="720" w:hanging="360"/>
          </w:pPr>
        </w:pPrChange>
      </w:pPr>
      <w:del w:id="4623" w:author="Caree2" w:date="2016-10-28T06:24:00Z">
        <w:r w:rsidRPr="00871E1A" w:rsidDel="00682868">
          <w:delText>Proper cleaning and sanitizing protocols (GMP 3-8).</w:delText>
        </w:r>
      </w:del>
    </w:p>
    <w:p w:rsidR="005A35B4" w:rsidRPr="00871E1A" w:rsidDel="00682868" w:rsidRDefault="005A35B4">
      <w:pPr>
        <w:pStyle w:val="h1"/>
        <w:rPr>
          <w:del w:id="4624" w:author="Caree2" w:date="2016-10-28T06:24:00Z"/>
        </w:rPr>
        <w:pPrChange w:id="4625" w:author="Caree2" w:date="2016-10-28T06:24:00Z">
          <w:pPr>
            <w:numPr>
              <w:numId w:val="7"/>
            </w:numPr>
            <w:shd w:val="clear" w:color="auto" w:fill="FFFFFF"/>
            <w:tabs>
              <w:tab w:val="num" w:pos="720"/>
              <w:tab w:val="num" w:pos="1800"/>
            </w:tabs>
            <w:ind w:left="720" w:hanging="360"/>
          </w:pPr>
        </w:pPrChange>
      </w:pPr>
      <w:del w:id="4626" w:author="Caree2" w:date="2016-10-28T06:24:00Z">
        <w:r w:rsidRPr="00871E1A" w:rsidDel="00682868">
          <w:delText>Safe and effective processing waste management (GMP 9).</w:delText>
        </w:r>
      </w:del>
    </w:p>
    <w:p w:rsidR="005A35B4" w:rsidRPr="00871E1A" w:rsidDel="00682868" w:rsidRDefault="005A35B4">
      <w:pPr>
        <w:pStyle w:val="h1"/>
        <w:rPr>
          <w:del w:id="4627" w:author="Caree2" w:date="2016-10-28T06:24:00Z"/>
        </w:rPr>
        <w:pPrChange w:id="4628" w:author="Caree2" w:date="2016-10-28T06:24:00Z">
          <w:pPr>
            <w:numPr>
              <w:numId w:val="7"/>
            </w:numPr>
            <w:shd w:val="clear" w:color="auto" w:fill="FFFFFF"/>
            <w:tabs>
              <w:tab w:val="num" w:pos="720"/>
              <w:tab w:val="num" w:pos="1800"/>
            </w:tabs>
            <w:ind w:left="720" w:hanging="360"/>
          </w:pPr>
        </w:pPrChange>
      </w:pPr>
      <w:del w:id="4629" w:author="Caree2" w:date="2016-10-28T06:24:00Z">
        <w:r w:rsidRPr="00871E1A" w:rsidDel="00682868">
          <w:delText>All aspects of SOP/SSOP HACCP program implementation, including recordkeeping.</w:delText>
        </w:r>
      </w:del>
    </w:p>
    <w:p w:rsidR="005A35B4" w:rsidDel="00682868" w:rsidRDefault="005A35B4">
      <w:pPr>
        <w:pStyle w:val="h1"/>
        <w:rPr>
          <w:del w:id="4630" w:author="Caree2" w:date="2016-10-28T06:24:00Z"/>
        </w:rPr>
        <w:pPrChange w:id="4631" w:author="Caree2" w:date="2016-10-28T06:24:00Z">
          <w:pPr>
            <w:shd w:val="clear" w:color="auto" w:fill="FFFFFF"/>
          </w:pPr>
        </w:pPrChange>
      </w:pPr>
    </w:p>
    <w:p w:rsidR="00A01EE9" w:rsidRPr="00871E1A" w:rsidDel="00682868" w:rsidRDefault="00A01EE9">
      <w:pPr>
        <w:pStyle w:val="h1"/>
        <w:rPr>
          <w:del w:id="4632" w:author="Caree2" w:date="2016-10-28T06:24:00Z"/>
        </w:rPr>
        <w:pPrChange w:id="4633" w:author="Caree2" w:date="2016-10-28T06:24:00Z">
          <w:pPr>
            <w:shd w:val="clear" w:color="auto" w:fill="FFFFFF"/>
          </w:pPr>
        </w:pPrChange>
      </w:pPr>
    </w:p>
    <w:p w:rsidR="005A35B4" w:rsidRPr="00A01EE9" w:rsidDel="00682868" w:rsidRDefault="00D73E1D">
      <w:pPr>
        <w:pStyle w:val="StyleHeading114ptBoldUnderlineLeft"/>
        <w:rPr>
          <w:del w:id="4634" w:author="Caree2" w:date="2016-10-28T06:24:00Z"/>
        </w:rPr>
      </w:pPr>
      <w:del w:id="4635" w:author="Caree2" w:date="2016-10-28T06:24:00Z">
        <w:r w:rsidDel="00682868">
          <w:delText>2</w:delText>
        </w:r>
        <w:r w:rsidR="00A01EE9" w:rsidRPr="00A01EE9" w:rsidDel="00682868">
          <w:delText>.</w:delText>
        </w:r>
        <w:r w:rsidR="005A35B4" w:rsidRPr="00A01EE9" w:rsidDel="00682868">
          <w:delText>2</w:delText>
        </w:r>
        <w:r w:rsidR="00A01EE9" w:rsidRPr="00A01EE9" w:rsidDel="00682868">
          <w:delText xml:space="preserve"> - </w:delText>
        </w:r>
      </w:del>
      <w:del w:id="4636" w:author="Caree2" w:date="2016-10-26T18:25:00Z">
        <w:r w:rsidR="005A35B4" w:rsidRPr="00A01EE9" w:rsidDel="00944A4F">
          <w:delText xml:space="preserve">Establish Health </w:delText>
        </w:r>
        <w:r w:rsidR="007F3C85" w:rsidDel="00944A4F">
          <w:delText>and</w:delText>
        </w:r>
        <w:r w:rsidR="005A35B4" w:rsidRPr="00A01EE9" w:rsidDel="00944A4F">
          <w:delText xml:space="preserve"> Hygiene Policies for Processing Personnel</w:delText>
        </w:r>
      </w:del>
    </w:p>
    <w:p w:rsidR="00A01EE9" w:rsidDel="00682868" w:rsidRDefault="00A01EE9">
      <w:pPr>
        <w:pStyle w:val="h1"/>
        <w:rPr>
          <w:del w:id="4637" w:author="Caree2" w:date="2016-10-28T06:24:00Z"/>
        </w:rPr>
        <w:pPrChange w:id="4638" w:author="Caree2" w:date="2016-10-28T06:24:00Z">
          <w:pPr>
            <w:shd w:val="clear" w:color="auto" w:fill="FFFFFF"/>
            <w:ind w:left="360"/>
          </w:pPr>
        </w:pPrChange>
      </w:pPr>
    </w:p>
    <w:p w:rsidR="005A35B4" w:rsidRPr="00871E1A" w:rsidDel="00682868" w:rsidRDefault="00DB1A52">
      <w:pPr>
        <w:pStyle w:val="h1"/>
        <w:rPr>
          <w:del w:id="4639" w:author="Caree2" w:date="2016-10-28T06:24:00Z"/>
        </w:rPr>
        <w:pPrChange w:id="4640" w:author="Caree2" w:date="2016-10-28T06:24:00Z">
          <w:pPr>
            <w:shd w:val="clear" w:color="auto" w:fill="FFFFFF"/>
            <w:ind w:left="360"/>
          </w:pPr>
        </w:pPrChange>
      </w:pPr>
      <w:del w:id="4641" w:author="Caree2" w:date="2016-10-28T06:24:00Z">
        <w:r w:rsidRPr="00871E1A" w:rsidDel="00682868">
          <w:delText>Supervisors are required to m</w:delText>
        </w:r>
        <w:r w:rsidR="005A35B4" w:rsidRPr="00871E1A" w:rsidDel="00682868">
          <w:delText xml:space="preserve">ake certain </w:delText>
        </w:r>
        <w:r w:rsidR="005F512D" w:rsidDel="00682868">
          <w:delText xml:space="preserve">that </w:delText>
        </w:r>
        <w:r w:rsidR="005A35B4" w:rsidRPr="00871E1A" w:rsidDel="00682868">
          <w:delText xml:space="preserve">personnel have the knowledge, skills and attitude necessary </w:delText>
        </w:r>
        <w:r w:rsidRPr="00871E1A" w:rsidDel="00682868">
          <w:delText xml:space="preserve">to keep </w:delText>
        </w:r>
        <w:r w:rsidR="005A35B4" w:rsidRPr="00871E1A" w:rsidDel="00682868">
          <w:delText xml:space="preserve">poultry products </w:delText>
        </w:r>
        <w:r w:rsidRPr="00871E1A" w:rsidDel="00682868">
          <w:delText>free from</w:delText>
        </w:r>
        <w:r w:rsidR="005A35B4" w:rsidRPr="00871E1A" w:rsidDel="00682868">
          <w:delText xml:space="preserve"> contamination by food handlers.</w:delText>
        </w:r>
        <w:r w:rsidR="00350F7F" w:rsidDel="00682868">
          <w:delText xml:space="preserve"> </w:delText>
        </w:r>
        <w:r w:rsidR="005A35B4" w:rsidRPr="00871E1A" w:rsidDel="00682868">
          <w:delText>This is especially important because poultry products support the rapid growth of microorganisms and are recognized as a “potentially hazardous food.”</w:delText>
        </w:r>
        <w:r w:rsidR="00350F7F" w:rsidDel="00682868">
          <w:delText xml:space="preserve"> </w:delText>
        </w:r>
        <w:r w:rsidR="005A35B4" w:rsidRPr="00871E1A" w:rsidDel="00682868">
          <w:delText xml:space="preserve">Adopt written Personnel Health </w:delText>
        </w:r>
        <w:r w:rsidR="00350F7F" w:rsidDel="00682868">
          <w:delText>and</w:delText>
        </w:r>
        <w:r w:rsidR="005A35B4" w:rsidRPr="00871E1A" w:rsidDel="00682868">
          <w:delText xml:space="preserve"> Hygiene Policies and provide mandatory training in personal health </w:delText>
        </w:r>
        <w:r w:rsidR="00350F7F" w:rsidDel="00682868">
          <w:delText>and</w:delText>
        </w:r>
        <w:r w:rsidR="005A35B4" w:rsidRPr="00871E1A" w:rsidDel="00682868">
          <w:delText xml:space="preserve"> hygiene practices before you and your personnel begin to process poultry. Consider attending a </w:delText>
        </w:r>
        <w:r w:rsidR="005A35B4" w:rsidRPr="00871E1A" w:rsidDel="00682868">
          <w:rPr>
            <w:i w:val="0"/>
            <w:iCs/>
          </w:rPr>
          <w:delText>ServSaf</w:delText>
        </w:r>
        <w:r w:rsidR="005A35B4" w:rsidRPr="00871E1A" w:rsidDel="00682868">
          <w:delText>e</w:delText>
        </w:r>
        <w:r w:rsidR="005A35B4" w:rsidRPr="00871E1A" w:rsidDel="00682868">
          <w:rPr>
            <w:i w:val="0"/>
            <w:iCs/>
          </w:rPr>
          <w:delText>®</w:delText>
        </w:r>
        <w:r w:rsidR="005A35B4" w:rsidRPr="00871E1A" w:rsidDel="00682868">
          <w:delText xml:space="preserve"> or similar food safety training program to insure that you are well informed about safe food handling.</w:delText>
        </w:r>
      </w:del>
    </w:p>
    <w:p w:rsidR="005A35B4" w:rsidRPr="00871E1A" w:rsidDel="00682868" w:rsidRDefault="005A35B4">
      <w:pPr>
        <w:pStyle w:val="h1"/>
        <w:rPr>
          <w:del w:id="4642" w:author="Caree2" w:date="2016-10-28T06:24:00Z"/>
        </w:rPr>
        <w:pPrChange w:id="4643" w:author="Caree2" w:date="2016-10-28T06:24:00Z">
          <w:pPr>
            <w:shd w:val="clear" w:color="auto" w:fill="FFFFFF"/>
            <w:ind w:firstLine="360"/>
          </w:pPr>
        </w:pPrChange>
      </w:pPr>
    </w:p>
    <w:p w:rsidR="005A35B4" w:rsidRPr="00871E1A" w:rsidDel="00682868" w:rsidRDefault="005A35B4">
      <w:pPr>
        <w:pStyle w:val="h1"/>
        <w:rPr>
          <w:del w:id="4644" w:author="Caree2" w:date="2016-10-28T06:24:00Z"/>
        </w:rPr>
        <w:pPrChange w:id="4645" w:author="Caree2" w:date="2016-10-28T06:24:00Z">
          <w:pPr>
            <w:shd w:val="clear" w:color="auto" w:fill="FFFFFF"/>
            <w:ind w:firstLine="360"/>
          </w:pPr>
        </w:pPrChange>
      </w:pPr>
      <w:del w:id="4646" w:author="Caree2" w:date="2016-10-28T06:24:00Z">
        <w:r w:rsidRPr="00871E1A" w:rsidDel="00682868">
          <w:delText xml:space="preserve">Your Personnel Health </w:delText>
        </w:r>
        <w:r w:rsidR="00350F7F" w:rsidDel="00682868">
          <w:delText>and</w:delText>
        </w:r>
        <w:r w:rsidRPr="00871E1A" w:rsidDel="00682868">
          <w:delText xml:space="preserve"> Hygiene Policies and training program must address:</w:delText>
        </w:r>
      </w:del>
    </w:p>
    <w:p w:rsidR="005A35B4" w:rsidRPr="00871E1A" w:rsidDel="00682868" w:rsidRDefault="005A35B4">
      <w:pPr>
        <w:pStyle w:val="h1"/>
        <w:rPr>
          <w:del w:id="4647" w:author="Caree2" w:date="2016-10-28T06:24:00Z"/>
        </w:rPr>
        <w:pPrChange w:id="4648" w:author="Caree2" w:date="2016-10-28T06:24:00Z">
          <w:pPr>
            <w:numPr>
              <w:numId w:val="27"/>
            </w:numPr>
            <w:shd w:val="clear" w:color="auto" w:fill="FFFFFF"/>
            <w:tabs>
              <w:tab w:val="num" w:pos="720"/>
              <w:tab w:val="num" w:pos="1800"/>
            </w:tabs>
            <w:ind w:left="720" w:hanging="360"/>
          </w:pPr>
        </w:pPrChange>
      </w:pPr>
      <w:del w:id="4649" w:author="Caree2" w:date="2016-10-28T06:24:00Z">
        <w:r w:rsidRPr="00D12F83" w:rsidDel="00682868">
          <w:rPr>
            <w:b/>
          </w:rPr>
          <w:delText>Personal Health.</w:delText>
        </w:r>
        <w:r w:rsidR="00350F7F" w:rsidDel="00682868">
          <w:delText xml:space="preserve"> </w:delText>
        </w:r>
        <w:r w:rsidRPr="00871E1A" w:rsidDel="00682868">
          <w:delText>Personnel should be dismissed from the processing environment if they:</w:delText>
        </w:r>
      </w:del>
    </w:p>
    <w:p w:rsidR="005A35B4" w:rsidRPr="00871E1A" w:rsidDel="00682868" w:rsidRDefault="005A35B4">
      <w:pPr>
        <w:pStyle w:val="h1"/>
        <w:rPr>
          <w:del w:id="4650" w:author="Caree2" w:date="2016-10-28T06:24:00Z"/>
        </w:rPr>
        <w:pPrChange w:id="4651" w:author="Caree2" w:date="2016-10-28T06:24:00Z">
          <w:pPr>
            <w:numPr>
              <w:ilvl w:val="2"/>
              <w:numId w:val="44"/>
            </w:numPr>
            <w:shd w:val="clear" w:color="auto" w:fill="FFFFFF"/>
            <w:tabs>
              <w:tab w:val="num" w:pos="1080"/>
              <w:tab w:val="num" w:pos="2160"/>
            </w:tabs>
            <w:ind w:left="1080" w:hanging="360"/>
          </w:pPr>
        </w:pPrChange>
      </w:pPr>
      <w:del w:id="4652" w:author="Caree2" w:date="2016-10-28T06:24:00Z">
        <w:r w:rsidRPr="00871E1A" w:rsidDel="00682868">
          <w:delText>Have a food borne illness.</w:delText>
        </w:r>
      </w:del>
    </w:p>
    <w:p w:rsidR="005A35B4" w:rsidRPr="00871E1A" w:rsidDel="00682868" w:rsidRDefault="005A35B4">
      <w:pPr>
        <w:pStyle w:val="h1"/>
        <w:rPr>
          <w:del w:id="4653" w:author="Caree2" w:date="2016-10-28T06:24:00Z"/>
        </w:rPr>
        <w:pPrChange w:id="4654" w:author="Caree2" w:date="2016-10-28T06:24:00Z">
          <w:pPr>
            <w:numPr>
              <w:ilvl w:val="2"/>
              <w:numId w:val="44"/>
            </w:numPr>
            <w:shd w:val="clear" w:color="auto" w:fill="FFFFFF"/>
            <w:tabs>
              <w:tab w:val="num" w:pos="1080"/>
              <w:tab w:val="num" w:pos="2160"/>
            </w:tabs>
            <w:ind w:left="1080" w:hanging="360"/>
          </w:pPr>
        </w:pPrChange>
      </w:pPr>
      <w:del w:id="4655" w:author="Caree2" w:date="2016-10-28T06:24:00Z">
        <w:r w:rsidRPr="00871E1A" w:rsidDel="00682868">
          <w:delText>Show symptoms of a stomach or intestinal illness or jaundice.</w:delText>
        </w:r>
      </w:del>
    </w:p>
    <w:p w:rsidR="005A35B4" w:rsidRPr="00871E1A" w:rsidDel="00682868" w:rsidRDefault="005A35B4">
      <w:pPr>
        <w:pStyle w:val="h1"/>
        <w:rPr>
          <w:del w:id="4656" w:author="Caree2" w:date="2016-10-28T06:24:00Z"/>
        </w:rPr>
        <w:pPrChange w:id="4657" w:author="Caree2" w:date="2016-10-28T06:24:00Z">
          <w:pPr>
            <w:numPr>
              <w:ilvl w:val="2"/>
              <w:numId w:val="44"/>
            </w:numPr>
            <w:shd w:val="clear" w:color="auto" w:fill="FFFFFF"/>
            <w:tabs>
              <w:tab w:val="num" w:pos="1080"/>
              <w:tab w:val="num" w:pos="2160"/>
            </w:tabs>
            <w:ind w:left="1080" w:hanging="360"/>
          </w:pPr>
        </w:pPrChange>
      </w:pPr>
      <w:del w:id="4658" w:author="Caree2" w:date="2016-10-28T06:24:00Z">
        <w:r w:rsidRPr="00871E1A" w:rsidDel="00682868">
          <w:delText>Have a sore throat or temperature.</w:delText>
        </w:r>
      </w:del>
    </w:p>
    <w:p w:rsidR="005A35B4" w:rsidRPr="00871E1A" w:rsidDel="00682868" w:rsidRDefault="005A35B4">
      <w:pPr>
        <w:pStyle w:val="h1"/>
        <w:rPr>
          <w:del w:id="4659" w:author="Caree2" w:date="2016-10-28T06:24:00Z"/>
        </w:rPr>
        <w:pPrChange w:id="4660" w:author="Caree2" w:date="2016-10-28T06:24:00Z">
          <w:pPr>
            <w:numPr>
              <w:ilvl w:val="2"/>
              <w:numId w:val="44"/>
            </w:numPr>
            <w:shd w:val="clear" w:color="auto" w:fill="FFFFFF"/>
            <w:tabs>
              <w:tab w:val="num" w:pos="1080"/>
              <w:tab w:val="num" w:pos="2160"/>
            </w:tabs>
            <w:ind w:left="1080" w:hanging="360"/>
          </w:pPr>
        </w:pPrChange>
      </w:pPr>
      <w:del w:id="4661" w:author="Caree2" w:date="2016-10-28T06:24:00Z">
        <w:r w:rsidRPr="00871E1A" w:rsidDel="00682868">
          <w:delText>Have an infected wound or cut.</w:delText>
        </w:r>
      </w:del>
    </w:p>
    <w:p w:rsidR="005A35B4" w:rsidRPr="00871E1A" w:rsidDel="00682868" w:rsidRDefault="005A35B4">
      <w:pPr>
        <w:pStyle w:val="h1"/>
        <w:rPr>
          <w:del w:id="4662" w:author="Caree2" w:date="2016-10-28T06:24:00Z"/>
        </w:rPr>
        <w:pPrChange w:id="4663" w:author="Caree2" w:date="2016-10-28T06:24:00Z">
          <w:pPr>
            <w:numPr>
              <w:ilvl w:val="2"/>
              <w:numId w:val="44"/>
            </w:numPr>
            <w:shd w:val="clear" w:color="auto" w:fill="FFFFFF"/>
            <w:tabs>
              <w:tab w:val="num" w:pos="1080"/>
              <w:tab w:val="num" w:pos="2160"/>
            </w:tabs>
            <w:ind w:left="1080" w:hanging="360"/>
          </w:pPr>
        </w:pPrChange>
      </w:pPr>
      <w:del w:id="4664" w:author="Caree2" w:date="2016-10-28T06:24:00Z">
        <w:r w:rsidRPr="00871E1A" w:rsidDel="00682868">
          <w:delText>Live with or are exposed to a person who is ill.</w:delText>
        </w:r>
      </w:del>
    </w:p>
    <w:p w:rsidR="00DB1A52" w:rsidRPr="00871E1A" w:rsidDel="00682868" w:rsidRDefault="005A35B4">
      <w:pPr>
        <w:pStyle w:val="h1"/>
        <w:rPr>
          <w:del w:id="4665" w:author="Caree2" w:date="2016-10-28T06:24:00Z"/>
        </w:rPr>
        <w:pPrChange w:id="4666" w:author="Caree2" w:date="2016-10-28T06:24:00Z">
          <w:pPr>
            <w:numPr>
              <w:numId w:val="27"/>
            </w:numPr>
            <w:shd w:val="clear" w:color="auto" w:fill="FFFFFF"/>
            <w:tabs>
              <w:tab w:val="num" w:pos="1800"/>
            </w:tabs>
            <w:ind w:left="720" w:hanging="360"/>
          </w:pPr>
        </w:pPrChange>
      </w:pPr>
      <w:del w:id="4667" w:author="Caree2" w:date="2016-10-28T06:24:00Z">
        <w:r w:rsidRPr="00D12F83" w:rsidDel="00682868">
          <w:rPr>
            <w:b/>
          </w:rPr>
          <w:delText>Personal Cleanliness.</w:delText>
        </w:r>
        <w:r w:rsidR="00350F7F" w:rsidDel="00682868">
          <w:delText xml:space="preserve"> </w:delText>
        </w:r>
        <w:r w:rsidR="00DB1A52" w:rsidRPr="00871E1A" w:rsidDel="00682868">
          <w:delText>P</w:delText>
        </w:r>
        <w:r w:rsidRPr="00871E1A" w:rsidDel="00682868">
          <w:delText xml:space="preserve">ersonnel must </w:delText>
        </w:r>
        <w:r w:rsidR="00DB1A52" w:rsidRPr="00871E1A" w:rsidDel="00682868">
          <w:delText>understand</w:delText>
        </w:r>
        <w:r w:rsidRPr="00871E1A" w:rsidDel="00682868">
          <w:delText xml:space="preserve"> the critical importance of general personal cleanliness.</w:delText>
        </w:r>
        <w:r w:rsidR="00350F7F" w:rsidDel="00682868">
          <w:delText xml:space="preserve"> </w:delText>
        </w:r>
        <w:r w:rsidR="00DB1A52" w:rsidRPr="00871E1A" w:rsidDel="00682868">
          <w:delText xml:space="preserve">Personnel </w:delText>
        </w:r>
        <w:r w:rsidRPr="00871E1A" w:rsidDel="00682868">
          <w:delText xml:space="preserve">should </w:delText>
        </w:r>
        <w:r w:rsidR="00DB1A52" w:rsidRPr="00871E1A" w:rsidDel="00682868">
          <w:delText>report to the processing date</w:delText>
        </w:r>
        <w:r w:rsidR="000F591E" w:rsidDel="00682868">
          <w:delText xml:space="preserve"> (</w:delText>
        </w:r>
        <w:r w:rsidR="005F512D" w:rsidDel="00682868">
          <w:delText>location</w:delText>
        </w:r>
        <w:r w:rsidR="000F591E" w:rsidDel="00682868">
          <w:delText>) c</w:delText>
        </w:r>
        <w:r w:rsidR="00DB1A52" w:rsidRPr="00871E1A" w:rsidDel="00682868">
          <w:delText>lean a</w:delText>
        </w:r>
        <w:r w:rsidR="00806B6D" w:rsidDel="00682868">
          <w:delText>nd wearing clean outer garments,</w:delText>
        </w:r>
        <w:r w:rsidR="00DB1A52" w:rsidRPr="00871E1A" w:rsidDel="00682868">
          <w:delText xml:space="preserve"> including </w:delText>
        </w:r>
        <w:r w:rsidRPr="00871E1A" w:rsidDel="00682868">
          <w:delText>shower</w:delText>
        </w:r>
        <w:r w:rsidR="00DB1A52" w:rsidRPr="00871E1A" w:rsidDel="00682868">
          <w:delText>ing</w:delText>
        </w:r>
        <w:r w:rsidRPr="00871E1A" w:rsidDel="00682868">
          <w:delText xml:space="preserve"> and shampoo before work. </w:delText>
        </w:r>
      </w:del>
    </w:p>
    <w:p w:rsidR="005A35B4" w:rsidRPr="00871E1A" w:rsidDel="00682868" w:rsidRDefault="005A35B4">
      <w:pPr>
        <w:pStyle w:val="h1"/>
        <w:rPr>
          <w:del w:id="4668" w:author="Caree2" w:date="2016-10-28T06:24:00Z"/>
        </w:rPr>
        <w:pPrChange w:id="4669" w:author="Caree2" w:date="2016-10-28T06:24:00Z">
          <w:pPr>
            <w:numPr>
              <w:numId w:val="27"/>
            </w:numPr>
            <w:shd w:val="clear" w:color="auto" w:fill="FFFFFF"/>
            <w:tabs>
              <w:tab w:val="num" w:pos="1800"/>
            </w:tabs>
            <w:ind w:left="720" w:hanging="360"/>
          </w:pPr>
        </w:pPrChange>
      </w:pPr>
      <w:del w:id="4670" w:author="Caree2" w:date="2016-10-28T06:24:00Z">
        <w:r w:rsidRPr="00D12F83" w:rsidDel="00682868">
          <w:rPr>
            <w:b/>
          </w:rPr>
          <w:delText>Hygienic Hand Practices.</w:delText>
        </w:r>
        <w:r w:rsidR="00350F7F" w:rsidDel="00682868">
          <w:delText xml:space="preserve"> </w:delText>
        </w:r>
        <w:r w:rsidRPr="00871E1A" w:rsidDel="00682868">
          <w:delText>Hand washing is the most important aspect of personal hygiene for food handlers.</w:delText>
        </w:r>
        <w:r w:rsidR="00350F7F" w:rsidDel="00682868">
          <w:delText xml:space="preserve"> </w:delText>
        </w:r>
        <w:r w:rsidRPr="00871E1A" w:rsidDel="00682868">
          <w:delText>Train personnel to follow these steps:</w:delText>
        </w:r>
      </w:del>
    </w:p>
    <w:p w:rsidR="005A35B4" w:rsidRPr="00871E1A" w:rsidDel="00682868" w:rsidRDefault="005A35B4">
      <w:pPr>
        <w:pStyle w:val="h1"/>
        <w:rPr>
          <w:del w:id="4671" w:author="Caree2" w:date="2016-10-28T06:24:00Z"/>
        </w:rPr>
        <w:pPrChange w:id="4672" w:author="Caree2" w:date="2016-10-28T06:24:00Z">
          <w:pPr>
            <w:numPr>
              <w:ilvl w:val="1"/>
              <w:numId w:val="43"/>
            </w:numPr>
            <w:shd w:val="clear" w:color="auto" w:fill="FFFFFF"/>
            <w:tabs>
              <w:tab w:val="num" w:pos="1080"/>
              <w:tab w:val="num" w:pos="1440"/>
            </w:tabs>
            <w:ind w:left="1080" w:hanging="360"/>
          </w:pPr>
        </w:pPrChange>
      </w:pPr>
      <w:del w:id="4673" w:author="Caree2" w:date="2016-10-28T06:24:00Z">
        <w:r w:rsidRPr="00871E1A" w:rsidDel="00682868">
          <w:delText>Wet hands with running water as hot as you can comfortably stand it (at least 112°F) and apply soap.</w:delText>
        </w:r>
      </w:del>
    </w:p>
    <w:p w:rsidR="005A35B4" w:rsidRPr="00871E1A" w:rsidDel="00682868" w:rsidRDefault="005A35B4">
      <w:pPr>
        <w:pStyle w:val="h1"/>
        <w:rPr>
          <w:del w:id="4674" w:author="Caree2" w:date="2016-10-28T06:24:00Z"/>
        </w:rPr>
        <w:pPrChange w:id="4675" w:author="Caree2" w:date="2016-10-28T06:24:00Z">
          <w:pPr>
            <w:numPr>
              <w:ilvl w:val="1"/>
              <w:numId w:val="43"/>
            </w:numPr>
            <w:shd w:val="clear" w:color="auto" w:fill="FFFFFF"/>
            <w:tabs>
              <w:tab w:val="num" w:pos="1080"/>
              <w:tab w:val="num" w:pos="1440"/>
            </w:tabs>
            <w:ind w:left="1080" w:hanging="360"/>
          </w:pPr>
        </w:pPrChange>
      </w:pPr>
      <w:del w:id="4676" w:author="Caree2" w:date="2016-10-28T06:24:00Z">
        <w:r w:rsidRPr="00871E1A" w:rsidDel="00682868">
          <w:delText>Vigorously scrub hands and arms for at least ten to fifteen seconds.</w:delText>
        </w:r>
        <w:r w:rsidR="00350F7F" w:rsidDel="00682868">
          <w:delText xml:space="preserve"> </w:delText>
        </w:r>
        <w:r w:rsidRPr="00871E1A" w:rsidDel="00682868">
          <w:delText>Pay special attention to cleaning between fingers and under fingernails.</w:delText>
        </w:r>
      </w:del>
    </w:p>
    <w:p w:rsidR="005A35B4" w:rsidRPr="00871E1A" w:rsidDel="00682868" w:rsidRDefault="005A35B4">
      <w:pPr>
        <w:pStyle w:val="h1"/>
        <w:rPr>
          <w:del w:id="4677" w:author="Caree2" w:date="2016-10-28T06:24:00Z"/>
        </w:rPr>
        <w:pPrChange w:id="4678" w:author="Caree2" w:date="2016-10-28T06:24:00Z">
          <w:pPr>
            <w:numPr>
              <w:ilvl w:val="1"/>
              <w:numId w:val="43"/>
            </w:numPr>
            <w:shd w:val="clear" w:color="auto" w:fill="FFFFFF"/>
            <w:tabs>
              <w:tab w:val="num" w:pos="1080"/>
              <w:tab w:val="num" w:pos="1440"/>
            </w:tabs>
            <w:ind w:left="1080" w:hanging="360"/>
          </w:pPr>
        </w:pPrChange>
      </w:pPr>
      <w:del w:id="4679" w:author="Caree2" w:date="2016-10-28T06:24:00Z">
        <w:r w:rsidRPr="00871E1A" w:rsidDel="00682868">
          <w:delText>Rinse thoroughly under hot running water.</w:delText>
        </w:r>
      </w:del>
    </w:p>
    <w:p w:rsidR="005A35B4" w:rsidRPr="00871E1A" w:rsidDel="00682868" w:rsidRDefault="005A35B4">
      <w:pPr>
        <w:pStyle w:val="h1"/>
        <w:rPr>
          <w:del w:id="4680" w:author="Caree2" w:date="2016-10-28T06:24:00Z"/>
        </w:rPr>
        <w:pPrChange w:id="4681" w:author="Caree2" w:date="2016-10-28T06:24:00Z">
          <w:pPr>
            <w:numPr>
              <w:ilvl w:val="1"/>
              <w:numId w:val="43"/>
            </w:numPr>
            <w:shd w:val="clear" w:color="auto" w:fill="FFFFFF"/>
            <w:tabs>
              <w:tab w:val="num" w:pos="1080"/>
              <w:tab w:val="num" w:pos="1440"/>
            </w:tabs>
            <w:ind w:left="1080" w:hanging="360"/>
          </w:pPr>
        </w:pPrChange>
      </w:pPr>
      <w:del w:id="4682" w:author="Caree2" w:date="2016-10-28T06:24:00Z">
        <w:r w:rsidRPr="00871E1A" w:rsidDel="00682868">
          <w:delText>Dry hands with a single</w:delText>
        </w:r>
        <w:r w:rsidR="00D122E9" w:rsidDel="00682868">
          <w:delText>-</w:delText>
        </w:r>
        <w:r w:rsidRPr="00871E1A" w:rsidDel="00682868">
          <w:delText xml:space="preserve">use paper towel. </w:delText>
        </w:r>
      </w:del>
    </w:p>
    <w:p w:rsidR="00D122E9" w:rsidDel="00682868" w:rsidRDefault="005A35B4">
      <w:pPr>
        <w:pStyle w:val="h1"/>
        <w:rPr>
          <w:del w:id="4683" w:author="Caree2" w:date="2016-10-28T06:24:00Z"/>
        </w:rPr>
        <w:pPrChange w:id="4684" w:author="Caree2" w:date="2016-10-28T06:24:00Z">
          <w:pPr>
            <w:numPr>
              <w:ilvl w:val="1"/>
              <w:numId w:val="43"/>
            </w:numPr>
            <w:shd w:val="clear" w:color="auto" w:fill="FFFFFF"/>
            <w:tabs>
              <w:tab w:val="num" w:pos="1080"/>
              <w:tab w:val="num" w:pos="1440"/>
            </w:tabs>
            <w:ind w:left="1080" w:hanging="360"/>
          </w:pPr>
        </w:pPrChange>
      </w:pPr>
      <w:del w:id="4685" w:author="Caree2" w:date="2016-10-28T06:24:00Z">
        <w:r w:rsidRPr="00871E1A" w:rsidDel="00682868">
          <w:delText>Use a paper towel to turn off the faucet and to open the bathroom facility door.</w:delText>
        </w:r>
      </w:del>
    </w:p>
    <w:p w:rsidR="005A35B4" w:rsidRPr="00871E1A" w:rsidDel="00682868" w:rsidRDefault="005A35B4">
      <w:pPr>
        <w:pStyle w:val="h1"/>
        <w:rPr>
          <w:del w:id="4686" w:author="Caree2" w:date="2016-10-28T06:24:00Z"/>
        </w:rPr>
        <w:pPrChange w:id="4687" w:author="Caree2" w:date="2016-10-28T06:24:00Z">
          <w:pPr>
            <w:numPr>
              <w:ilvl w:val="1"/>
              <w:numId w:val="43"/>
            </w:numPr>
            <w:shd w:val="clear" w:color="auto" w:fill="FFFFFF"/>
            <w:tabs>
              <w:tab w:val="num" w:pos="1080"/>
              <w:tab w:val="num" w:pos="1440"/>
            </w:tabs>
            <w:ind w:left="1080" w:hanging="360"/>
          </w:pPr>
        </w:pPrChange>
      </w:pPr>
      <w:del w:id="4688" w:author="Caree2" w:date="2016-10-28T06:24:00Z">
        <w:r w:rsidRPr="00871E1A" w:rsidDel="00682868">
          <w:delText>Wash hands frequently when handling live or processed poultry or viscera, as well as</w:delText>
        </w:r>
        <w:r w:rsidR="00806B6D" w:rsidDel="00682868">
          <w:delText xml:space="preserve"> before starting work, and after:</w:delText>
        </w:r>
      </w:del>
    </w:p>
    <w:p w:rsidR="005A35B4" w:rsidRPr="00871E1A" w:rsidDel="00682868" w:rsidRDefault="00806B6D">
      <w:pPr>
        <w:pStyle w:val="h1"/>
        <w:rPr>
          <w:del w:id="4689" w:author="Caree2" w:date="2016-10-28T06:24:00Z"/>
        </w:rPr>
        <w:pPrChange w:id="4690" w:author="Caree2" w:date="2016-10-28T06:24:00Z">
          <w:pPr>
            <w:numPr>
              <w:ilvl w:val="1"/>
              <w:numId w:val="42"/>
            </w:numPr>
            <w:shd w:val="clear" w:color="auto" w:fill="FFFFFF"/>
            <w:tabs>
              <w:tab w:val="num" w:pos="1224"/>
              <w:tab w:val="num" w:pos="1440"/>
            </w:tabs>
            <w:ind w:left="1224" w:hanging="360"/>
          </w:pPr>
        </w:pPrChange>
      </w:pPr>
      <w:del w:id="4691" w:author="Caree2" w:date="2016-10-28T06:24:00Z">
        <w:r w:rsidDel="00682868">
          <w:delText>Using</w:delText>
        </w:r>
        <w:r w:rsidR="005A35B4" w:rsidRPr="00871E1A" w:rsidDel="00682868">
          <w:delText xml:space="preserve"> toilet facilities.</w:delText>
        </w:r>
      </w:del>
    </w:p>
    <w:p w:rsidR="005A35B4" w:rsidRPr="00871E1A" w:rsidDel="00682868" w:rsidRDefault="005A35B4">
      <w:pPr>
        <w:pStyle w:val="h1"/>
        <w:rPr>
          <w:del w:id="4692" w:author="Caree2" w:date="2016-10-28T06:24:00Z"/>
        </w:rPr>
        <w:pPrChange w:id="4693" w:author="Caree2" w:date="2016-10-28T06:24:00Z">
          <w:pPr>
            <w:numPr>
              <w:ilvl w:val="1"/>
              <w:numId w:val="42"/>
            </w:numPr>
            <w:shd w:val="clear" w:color="auto" w:fill="FFFFFF"/>
            <w:tabs>
              <w:tab w:val="num" w:pos="1224"/>
              <w:tab w:val="num" w:pos="1440"/>
            </w:tabs>
            <w:ind w:left="1224" w:hanging="360"/>
          </w:pPr>
        </w:pPrChange>
      </w:pPr>
      <w:del w:id="4694" w:author="Caree2" w:date="2016-10-28T06:24:00Z">
        <w:r w:rsidRPr="00871E1A" w:rsidDel="00682868">
          <w:delText>Handling processing by-products or trash.</w:delText>
        </w:r>
      </w:del>
    </w:p>
    <w:p w:rsidR="005A35B4" w:rsidRPr="00871E1A" w:rsidDel="00682868" w:rsidRDefault="005A35B4">
      <w:pPr>
        <w:pStyle w:val="h1"/>
        <w:rPr>
          <w:del w:id="4695" w:author="Caree2" w:date="2016-10-28T06:24:00Z"/>
        </w:rPr>
        <w:pPrChange w:id="4696" w:author="Caree2" w:date="2016-10-28T06:24:00Z">
          <w:pPr>
            <w:numPr>
              <w:ilvl w:val="1"/>
              <w:numId w:val="42"/>
            </w:numPr>
            <w:shd w:val="clear" w:color="auto" w:fill="FFFFFF"/>
            <w:tabs>
              <w:tab w:val="num" w:pos="1224"/>
              <w:tab w:val="num" w:pos="1440"/>
            </w:tabs>
            <w:ind w:left="1224" w:hanging="360"/>
          </w:pPr>
        </w:pPrChange>
      </w:pPr>
      <w:del w:id="4697" w:author="Caree2" w:date="2016-10-28T06:24:00Z">
        <w:r w:rsidRPr="00871E1A" w:rsidDel="00682868">
          <w:delText>Touching hair, face or body, including an open sore.</w:delText>
        </w:r>
      </w:del>
    </w:p>
    <w:p w:rsidR="005A35B4" w:rsidRPr="00871E1A" w:rsidDel="00682868" w:rsidRDefault="005A35B4">
      <w:pPr>
        <w:pStyle w:val="h1"/>
        <w:rPr>
          <w:del w:id="4698" w:author="Caree2" w:date="2016-10-28T06:24:00Z"/>
        </w:rPr>
        <w:pPrChange w:id="4699" w:author="Caree2" w:date="2016-10-28T06:24:00Z">
          <w:pPr>
            <w:numPr>
              <w:ilvl w:val="1"/>
              <w:numId w:val="42"/>
            </w:numPr>
            <w:shd w:val="clear" w:color="auto" w:fill="FFFFFF"/>
            <w:tabs>
              <w:tab w:val="num" w:pos="1224"/>
              <w:tab w:val="num" w:pos="1440"/>
            </w:tabs>
            <w:ind w:left="1224" w:hanging="360"/>
          </w:pPr>
        </w:pPrChange>
      </w:pPr>
      <w:del w:id="4700" w:author="Caree2" w:date="2016-10-28T06:24:00Z">
        <w:r w:rsidRPr="00871E1A" w:rsidDel="00682868">
          <w:delText>Sneezing, coughing or using a tissue.</w:delText>
        </w:r>
      </w:del>
    </w:p>
    <w:p w:rsidR="005A35B4" w:rsidRPr="00871E1A" w:rsidDel="00682868" w:rsidRDefault="005A35B4">
      <w:pPr>
        <w:pStyle w:val="h1"/>
        <w:rPr>
          <w:del w:id="4701" w:author="Caree2" w:date="2016-10-28T06:24:00Z"/>
        </w:rPr>
        <w:pPrChange w:id="4702" w:author="Caree2" w:date="2016-10-28T06:24:00Z">
          <w:pPr>
            <w:numPr>
              <w:ilvl w:val="1"/>
              <w:numId w:val="42"/>
            </w:numPr>
            <w:shd w:val="clear" w:color="auto" w:fill="FFFFFF"/>
            <w:tabs>
              <w:tab w:val="num" w:pos="1224"/>
              <w:tab w:val="num" w:pos="1440"/>
            </w:tabs>
            <w:ind w:left="1224" w:hanging="360"/>
          </w:pPr>
        </w:pPrChange>
      </w:pPr>
      <w:del w:id="4703" w:author="Caree2" w:date="2016-10-28T06:24:00Z">
        <w:r w:rsidRPr="00871E1A" w:rsidDel="00682868">
          <w:delText>Handling chemicals that might affect food safety.</w:delText>
        </w:r>
      </w:del>
    </w:p>
    <w:p w:rsidR="00D122E9" w:rsidDel="00682868" w:rsidRDefault="005A35B4">
      <w:pPr>
        <w:pStyle w:val="h1"/>
        <w:rPr>
          <w:del w:id="4704" w:author="Caree2" w:date="2016-10-28T06:24:00Z"/>
        </w:rPr>
        <w:pPrChange w:id="4705" w:author="Caree2" w:date="2016-10-28T06:24:00Z">
          <w:pPr>
            <w:numPr>
              <w:ilvl w:val="1"/>
              <w:numId w:val="42"/>
            </w:numPr>
            <w:shd w:val="clear" w:color="auto" w:fill="FFFFFF"/>
            <w:tabs>
              <w:tab w:val="num" w:pos="1224"/>
              <w:tab w:val="num" w:pos="1440"/>
            </w:tabs>
            <w:ind w:left="1224" w:hanging="360"/>
          </w:pPr>
        </w:pPrChange>
      </w:pPr>
      <w:del w:id="4706" w:author="Caree2" w:date="2016-10-28T06:24:00Z">
        <w:r w:rsidRPr="00871E1A" w:rsidDel="00682868">
          <w:delText>Touching dirty clothing, work aprons, work surfaces or anything else that could contaminate hands, such as unsanitary equipment, work surfaces or cleaning tools.</w:delText>
        </w:r>
      </w:del>
    </w:p>
    <w:p w:rsidR="005A35B4" w:rsidRPr="00871E1A" w:rsidDel="00682868" w:rsidRDefault="005A35B4">
      <w:pPr>
        <w:pStyle w:val="h1"/>
        <w:rPr>
          <w:del w:id="4707" w:author="Caree2" w:date="2016-10-28T06:24:00Z"/>
        </w:rPr>
        <w:pPrChange w:id="4708" w:author="Caree2" w:date="2016-10-28T06:24:00Z">
          <w:pPr>
            <w:numPr>
              <w:ilvl w:val="1"/>
              <w:numId w:val="42"/>
            </w:numPr>
            <w:shd w:val="clear" w:color="auto" w:fill="FFFFFF"/>
            <w:tabs>
              <w:tab w:val="num" w:pos="1080"/>
              <w:tab w:val="num" w:pos="1440"/>
            </w:tabs>
            <w:ind w:left="1080" w:hanging="360"/>
          </w:pPr>
        </w:pPrChange>
      </w:pPr>
      <w:del w:id="4709" w:author="Caree2" w:date="2016-10-28T06:24:00Z">
        <w:r w:rsidRPr="00871E1A" w:rsidDel="00682868">
          <w:delText>Gloves, if used, should be disposable and changed when they become soiled or torn, before changing tasks, and at least every four hours during continued use. Hand dips are optional but not required.</w:delText>
        </w:r>
        <w:r w:rsidR="00350F7F" w:rsidDel="00682868">
          <w:delText xml:space="preserve"> </w:delText>
        </w:r>
        <w:r w:rsidRPr="00871E1A" w:rsidDel="00682868">
          <w:delText xml:space="preserve">Nail polish </w:delText>
        </w:r>
        <w:r w:rsidR="00FA2E88" w:rsidRPr="00871E1A" w:rsidDel="00682868">
          <w:delText xml:space="preserve">and the use of fake nails </w:delText>
        </w:r>
        <w:r w:rsidR="00806B6D" w:rsidRPr="00871E1A" w:rsidDel="00682868">
          <w:delText>are</w:delText>
        </w:r>
        <w:r w:rsidRPr="00871E1A" w:rsidDel="00682868">
          <w:delText xml:space="preserve"> prohibited; nails should be clipped short. </w:delText>
        </w:r>
      </w:del>
    </w:p>
    <w:p w:rsidR="005A35B4" w:rsidRPr="00871E1A" w:rsidDel="00682868" w:rsidRDefault="005A35B4">
      <w:pPr>
        <w:pStyle w:val="h1"/>
        <w:rPr>
          <w:del w:id="4710" w:author="Caree2" w:date="2016-10-28T06:24:00Z"/>
        </w:rPr>
        <w:pPrChange w:id="4711" w:author="Caree2" w:date="2016-10-28T06:24:00Z">
          <w:pPr>
            <w:numPr>
              <w:numId w:val="27"/>
            </w:numPr>
            <w:shd w:val="clear" w:color="auto" w:fill="FFFFFF"/>
            <w:tabs>
              <w:tab w:val="num" w:pos="720"/>
              <w:tab w:val="num" w:pos="1800"/>
            </w:tabs>
            <w:ind w:left="720" w:hanging="360"/>
          </w:pPr>
        </w:pPrChange>
      </w:pPr>
      <w:del w:id="4712" w:author="Caree2" w:date="2016-10-28T06:24:00Z">
        <w:r w:rsidRPr="00D12F83" w:rsidDel="00682868">
          <w:rPr>
            <w:b/>
          </w:rPr>
          <w:delText>Proper Work Attire</w:delText>
        </w:r>
        <w:r w:rsidR="00806B6D" w:rsidRPr="00D12F83" w:rsidDel="00682868">
          <w:rPr>
            <w:b/>
          </w:rPr>
          <w:delText>.</w:delText>
        </w:r>
        <w:r w:rsidR="00350F7F" w:rsidDel="00682868">
          <w:delText xml:space="preserve"> </w:delText>
        </w:r>
        <w:r w:rsidR="00DB1A52" w:rsidRPr="00871E1A" w:rsidDel="00682868">
          <w:delText>P</w:delText>
        </w:r>
        <w:r w:rsidRPr="00871E1A" w:rsidDel="00682868">
          <w:delText xml:space="preserve">rocessing personnel </w:delText>
        </w:r>
        <w:r w:rsidR="00DB1A52" w:rsidRPr="00871E1A" w:rsidDel="00682868">
          <w:delText>must</w:delText>
        </w:r>
        <w:r w:rsidRPr="00871E1A" w:rsidDel="00682868">
          <w:delText>:</w:delText>
        </w:r>
      </w:del>
    </w:p>
    <w:p w:rsidR="005A35B4" w:rsidRPr="00871E1A" w:rsidDel="00682868" w:rsidRDefault="005A35B4">
      <w:pPr>
        <w:pStyle w:val="h1"/>
        <w:rPr>
          <w:del w:id="4713" w:author="Caree2" w:date="2016-10-28T06:24:00Z"/>
        </w:rPr>
        <w:pPrChange w:id="4714" w:author="Caree2" w:date="2016-10-28T06:24:00Z">
          <w:pPr>
            <w:numPr>
              <w:ilvl w:val="2"/>
              <w:numId w:val="41"/>
            </w:numPr>
            <w:shd w:val="clear" w:color="auto" w:fill="FFFFFF"/>
            <w:tabs>
              <w:tab w:val="num" w:pos="1080"/>
              <w:tab w:val="num" w:pos="1627"/>
            </w:tabs>
            <w:ind w:left="1080" w:hanging="360"/>
          </w:pPr>
        </w:pPrChange>
      </w:pPr>
      <w:del w:id="4715" w:author="Caree2" w:date="2016-10-28T06:24:00Z">
        <w:r w:rsidRPr="00871E1A" w:rsidDel="00682868">
          <w:delText>Wear clean clothing.</w:delText>
        </w:r>
        <w:r w:rsidR="00350F7F" w:rsidDel="00682868">
          <w:delText xml:space="preserve"> </w:delText>
        </w:r>
        <w:r w:rsidRPr="00871E1A" w:rsidDel="00682868">
          <w:delText>If possible, change into clean clothes at the processing site.</w:delText>
        </w:r>
      </w:del>
    </w:p>
    <w:p w:rsidR="005A35B4" w:rsidRPr="00871E1A" w:rsidDel="00682868" w:rsidRDefault="005A35B4">
      <w:pPr>
        <w:pStyle w:val="h1"/>
        <w:rPr>
          <w:del w:id="4716" w:author="Caree2" w:date="2016-10-28T06:24:00Z"/>
        </w:rPr>
        <w:pPrChange w:id="4717" w:author="Caree2" w:date="2016-10-28T06:24:00Z">
          <w:pPr>
            <w:numPr>
              <w:ilvl w:val="2"/>
              <w:numId w:val="41"/>
            </w:numPr>
            <w:shd w:val="clear" w:color="auto" w:fill="FFFFFF"/>
            <w:tabs>
              <w:tab w:val="num" w:pos="1080"/>
              <w:tab w:val="num" w:pos="1627"/>
            </w:tabs>
            <w:ind w:left="1080" w:hanging="360"/>
          </w:pPr>
        </w:pPrChange>
      </w:pPr>
      <w:del w:id="4718" w:author="Caree2" w:date="2016-10-28T06:24:00Z">
        <w:r w:rsidRPr="00871E1A" w:rsidDel="00682868">
          <w:delText>Wear a clean hat or other hair restraint.</w:delText>
        </w:r>
        <w:r w:rsidR="00350F7F" w:rsidDel="00682868">
          <w:delText xml:space="preserve"> </w:delText>
        </w:r>
        <w:r w:rsidRPr="00871E1A" w:rsidDel="00682868">
          <w:delText>Personnel with long beards should wear beard restraints.</w:delText>
        </w:r>
      </w:del>
    </w:p>
    <w:p w:rsidR="005A35B4" w:rsidRPr="00871E1A" w:rsidDel="00682868" w:rsidRDefault="005A35B4">
      <w:pPr>
        <w:pStyle w:val="h1"/>
        <w:rPr>
          <w:del w:id="4719" w:author="Caree2" w:date="2016-10-28T06:24:00Z"/>
        </w:rPr>
        <w:pPrChange w:id="4720" w:author="Caree2" w:date="2016-10-28T06:24:00Z">
          <w:pPr>
            <w:numPr>
              <w:ilvl w:val="2"/>
              <w:numId w:val="41"/>
            </w:numPr>
            <w:shd w:val="clear" w:color="auto" w:fill="FFFFFF"/>
            <w:tabs>
              <w:tab w:val="num" w:pos="1080"/>
              <w:tab w:val="num" w:pos="1627"/>
            </w:tabs>
            <w:ind w:left="1080" w:hanging="360"/>
          </w:pPr>
        </w:pPrChange>
      </w:pPr>
      <w:del w:id="4721" w:author="Caree2" w:date="2016-10-28T06:24:00Z">
        <w:r w:rsidRPr="00871E1A" w:rsidDel="00682868">
          <w:delText>Remove jewelry from hands and arms.</w:delText>
        </w:r>
        <w:r w:rsidR="00350F7F" w:rsidDel="00682868">
          <w:delText xml:space="preserve"> </w:delText>
        </w:r>
        <w:r w:rsidRPr="00871E1A" w:rsidDel="00682868">
          <w:delText>Jewelry provides a good host site for pathogens and may pose a hazard when working around equipment.</w:delText>
        </w:r>
      </w:del>
    </w:p>
    <w:p w:rsidR="005A35B4" w:rsidRPr="00871E1A" w:rsidDel="00682868" w:rsidRDefault="005A35B4">
      <w:pPr>
        <w:pStyle w:val="h1"/>
        <w:rPr>
          <w:del w:id="4722" w:author="Caree2" w:date="2016-10-28T06:24:00Z"/>
        </w:rPr>
        <w:pPrChange w:id="4723" w:author="Caree2" w:date="2016-10-28T06:24:00Z">
          <w:pPr>
            <w:numPr>
              <w:ilvl w:val="2"/>
              <w:numId w:val="41"/>
            </w:numPr>
            <w:shd w:val="clear" w:color="auto" w:fill="FFFFFF"/>
            <w:tabs>
              <w:tab w:val="num" w:pos="1080"/>
              <w:tab w:val="num" w:pos="1627"/>
            </w:tabs>
            <w:ind w:left="1080" w:hanging="360"/>
          </w:pPr>
        </w:pPrChange>
      </w:pPr>
      <w:del w:id="4724" w:author="Caree2" w:date="2016-10-28T06:24:00Z">
        <w:r w:rsidRPr="00871E1A" w:rsidDel="00682868">
          <w:delText>Wear appropriate, clean boots or close-toed shoes with non-skid soles.</w:delText>
        </w:r>
        <w:r w:rsidR="00350F7F" w:rsidDel="00682868">
          <w:delText xml:space="preserve"> </w:delText>
        </w:r>
        <w:r w:rsidRPr="00871E1A" w:rsidDel="00682868">
          <w:delText>Consider providing step-in shoe sanitizing “stations” at points of entry to the MPPU.</w:delText>
        </w:r>
      </w:del>
    </w:p>
    <w:p w:rsidR="005A35B4" w:rsidDel="00682868" w:rsidRDefault="005A35B4">
      <w:pPr>
        <w:pStyle w:val="h1"/>
        <w:rPr>
          <w:del w:id="4725" w:author="Caree2" w:date="2016-10-28T06:24:00Z"/>
        </w:rPr>
        <w:pPrChange w:id="4726" w:author="Caree2" w:date="2016-10-28T06:24:00Z">
          <w:pPr>
            <w:pStyle w:val="NormalWeb"/>
            <w:tabs>
              <w:tab w:val="num" w:pos="1080"/>
            </w:tabs>
            <w:ind w:left="1080" w:hanging="360"/>
          </w:pPr>
        </w:pPrChange>
      </w:pPr>
    </w:p>
    <w:p w:rsidR="00A01EE9" w:rsidRPr="00871E1A" w:rsidDel="00682868" w:rsidRDefault="00A01EE9">
      <w:pPr>
        <w:pStyle w:val="h1"/>
        <w:rPr>
          <w:del w:id="4727" w:author="Caree2" w:date="2016-10-28T06:24:00Z"/>
        </w:rPr>
        <w:pPrChange w:id="4728" w:author="Caree2" w:date="2016-10-28T06:24:00Z">
          <w:pPr>
            <w:pStyle w:val="NormalWeb"/>
            <w:tabs>
              <w:tab w:val="num" w:pos="1080"/>
            </w:tabs>
            <w:ind w:left="1080" w:hanging="360"/>
          </w:pPr>
        </w:pPrChange>
      </w:pPr>
    </w:p>
    <w:p w:rsidR="005A35B4" w:rsidDel="00682868" w:rsidRDefault="00D73E1D">
      <w:pPr>
        <w:pStyle w:val="StyleHeading114ptBoldUnderlineLeft"/>
        <w:rPr>
          <w:del w:id="4729" w:author="Caree2" w:date="2016-10-28T06:24:00Z"/>
          <w:b w:val="0"/>
        </w:rPr>
      </w:pPr>
      <w:del w:id="4730" w:author="Caree2" w:date="2016-10-28T06:24:00Z">
        <w:r w:rsidDel="00682868">
          <w:delText>2</w:delText>
        </w:r>
        <w:r w:rsidR="00A01EE9" w:rsidRPr="00A01EE9" w:rsidDel="00682868">
          <w:delText>.</w:delText>
        </w:r>
        <w:r w:rsidR="005A35B4" w:rsidRPr="00A01EE9" w:rsidDel="00682868">
          <w:delText>3</w:delText>
        </w:r>
        <w:r w:rsidR="00A01EE9" w:rsidRPr="00A01EE9" w:rsidDel="00682868">
          <w:delText xml:space="preserve"> - </w:delText>
        </w:r>
      </w:del>
      <w:del w:id="4731" w:author="Caree2" w:date="2016-10-26T18:26:00Z">
        <w:r w:rsidR="005A35B4" w:rsidRPr="00A01EE9" w:rsidDel="00944A4F">
          <w:delText xml:space="preserve">Create </w:delText>
        </w:r>
        <w:r w:rsidR="00350F7F" w:rsidDel="00944A4F">
          <w:delText>and</w:delText>
        </w:r>
        <w:r w:rsidR="005A35B4" w:rsidRPr="00A01EE9" w:rsidDel="00944A4F">
          <w:delText xml:space="preserve"> Maintain a Clean Processing Environment</w:delText>
        </w:r>
      </w:del>
    </w:p>
    <w:p w:rsidR="00A01EE9" w:rsidRPr="00871E1A" w:rsidDel="00682868" w:rsidRDefault="00A01EE9">
      <w:pPr>
        <w:pStyle w:val="h1"/>
        <w:rPr>
          <w:del w:id="4732" w:author="Caree2" w:date="2016-10-28T06:24:00Z"/>
          <w:b/>
        </w:rPr>
        <w:pPrChange w:id="4733" w:author="Caree2" w:date="2016-10-28T06:24:00Z">
          <w:pPr>
            <w:shd w:val="clear" w:color="auto" w:fill="FFFFFF"/>
          </w:pPr>
        </w:pPrChange>
      </w:pPr>
    </w:p>
    <w:p w:rsidR="005A35B4" w:rsidRPr="00871E1A" w:rsidDel="00682868" w:rsidRDefault="005A35B4">
      <w:pPr>
        <w:pStyle w:val="h1"/>
        <w:rPr>
          <w:del w:id="4734" w:author="Caree2" w:date="2016-10-28T06:24:00Z"/>
        </w:rPr>
        <w:pPrChange w:id="4735" w:author="Caree2" w:date="2016-10-28T06:24:00Z">
          <w:pPr>
            <w:shd w:val="clear" w:color="auto" w:fill="FFFFFF"/>
            <w:ind w:left="360"/>
          </w:pPr>
        </w:pPrChange>
      </w:pPr>
      <w:del w:id="4736" w:author="Caree2" w:date="2016-10-28T06:24:00Z">
        <w:r w:rsidRPr="00871E1A" w:rsidDel="00682868">
          <w:delText>Establish grounds and building maintenance practices that provide a clean and wholesome processing environment.</w:delText>
        </w:r>
      </w:del>
    </w:p>
    <w:p w:rsidR="005A35B4" w:rsidRPr="00871E1A" w:rsidDel="00682868" w:rsidRDefault="005A35B4">
      <w:pPr>
        <w:pStyle w:val="h1"/>
        <w:rPr>
          <w:del w:id="4737" w:author="Caree2" w:date="2016-10-28T06:24:00Z"/>
        </w:rPr>
        <w:pPrChange w:id="4738" w:author="Caree2" w:date="2016-10-28T06:24:00Z">
          <w:pPr>
            <w:numPr>
              <w:numId w:val="28"/>
            </w:numPr>
            <w:shd w:val="clear" w:color="auto" w:fill="FFFFFF"/>
            <w:tabs>
              <w:tab w:val="num" w:pos="720"/>
              <w:tab w:val="num" w:pos="1800"/>
            </w:tabs>
            <w:ind w:left="720" w:hanging="360"/>
          </w:pPr>
        </w:pPrChange>
      </w:pPr>
      <w:del w:id="4739" w:author="Caree2" w:date="2016-10-28T06:24:00Z">
        <w:r w:rsidRPr="00871E1A" w:rsidDel="00682868">
          <w:delText xml:space="preserve">Set up or arrange your site, including the </w:delText>
        </w:r>
        <w:r w:rsidR="00FA2E88" w:rsidRPr="00871E1A" w:rsidDel="00682868">
          <w:delText xml:space="preserve">location of the </w:delText>
        </w:r>
        <w:r w:rsidRPr="00871E1A" w:rsidDel="00682868">
          <w:delText>MPPU</w:delText>
        </w:r>
        <w:r w:rsidR="00DB1A52" w:rsidRPr="00871E1A" w:rsidDel="00682868">
          <w:delText>,</w:delText>
        </w:r>
        <w:r w:rsidRPr="00871E1A" w:rsidDel="00682868">
          <w:delText xml:space="preserve"> to allow easy and direct movement of </w:delText>
        </w:r>
        <w:r w:rsidR="00DB1A52" w:rsidRPr="00871E1A" w:rsidDel="00682868">
          <w:delText>live</w:delText>
        </w:r>
        <w:r w:rsidRPr="00871E1A" w:rsidDel="00682868">
          <w:delText xml:space="preserve"> birds to the holding area</w:delText>
        </w:r>
        <w:r w:rsidR="00DB1A52" w:rsidRPr="00871E1A" w:rsidDel="00682868">
          <w:delText>. Also provide</w:delText>
        </w:r>
        <w:r w:rsidRPr="00871E1A" w:rsidDel="00682868">
          <w:delText xml:space="preserve"> easy and direct movement of chilled, packaged carcasses from the MPPU to your on-site refrigerated storage areas.</w:delText>
        </w:r>
      </w:del>
    </w:p>
    <w:p w:rsidR="005A35B4" w:rsidRPr="00871E1A" w:rsidDel="00682868" w:rsidRDefault="005A35B4">
      <w:pPr>
        <w:pStyle w:val="h1"/>
        <w:rPr>
          <w:del w:id="4740" w:author="Caree2" w:date="2016-10-28T06:24:00Z"/>
        </w:rPr>
        <w:pPrChange w:id="4741" w:author="Caree2" w:date="2016-10-28T06:24:00Z">
          <w:pPr>
            <w:numPr>
              <w:numId w:val="28"/>
            </w:numPr>
            <w:shd w:val="clear" w:color="auto" w:fill="FFFFFF"/>
            <w:tabs>
              <w:tab w:val="num" w:pos="720"/>
              <w:tab w:val="num" w:pos="1800"/>
            </w:tabs>
            <w:ind w:left="720" w:hanging="360"/>
          </w:pPr>
        </w:pPrChange>
      </w:pPr>
      <w:del w:id="4742" w:author="Caree2" w:date="2016-10-28T06:24:00Z">
        <w:r w:rsidRPr="00871E1A" w:rsidDel="00682868">
          <w:delText xml:space="preserve">Maintain the following areas in a clean, well-drained condition and free of litter: </w:delText>
        </w:r>
      </w:del>
    </w:p>
    <w:p w:rsidR="005A35B4" w:rsidRPr="00871E1A" w:rsidDel="00682868" w:rsidRDefault="005A35B4">
      <w:pPr>
        <w:pStyle w:val="h1"/>
        <w:rPr>
          <w:del w:id="4743" w:author="Caree2" w:date="2016-10-28T06:24:00Z"/>
        </w:rPr>
        <w:pPrChange w:id="4744" w:author="Caree2" w:date="2016-10-28T06:24:00Z">
          <w:pPr>
            <w:numPr>
              <w:ilvl w:val="2"/>
              <w:numId w:val="17"/>
            </w:numPr>
            <w:shd w:val="clear" w:color="auto" w:fill="FFFFFF"/>
            <w:tabs>
              <w:tab w:val="num" w:pos="1080"/>
              <w:tab w:val="num" w:pos="1620"/>
            </w:tabs>
            <w:ind w:left="1080" w:hanging="360"/>
          </w:pPr>
        </w:pPrChange>
      </w:pPr>
      <w:del w:id="4745" w:author="Caree2" w:date="2016-10-28T06:24:00Z">
        <w:r w:rsidRPr="00871E1A" w:rsidDel="00682868">
          <w:delText>Poultry</w:delText>
        </w:r>
        <w:r w:rsidR="00D122E9" w:rsidDel="00682868">
          <w:delText>-</w:delText>
        </w:r>
        <w:r w:rsidRPr="00871E1A" w:rsidDel="00682868">
          <w:delText>holding facilities and adjacent areas.</w:delText>
        </w:r>
      </w:del>
    </w:p>
    <w:p w:rsidR="005A35B4" w:rsidRPr="00871E1A" w:rsidDel="00682868" w:rsidRDefault="005A35B4">
      <w:pPr>
        <w:pStyle w:val="h1"/>
        <w:rPr>
          <w:del w:id="4746" w:author="Caree2" w:date="2016-10-28T06:24:00Z"/>
        </w:rPr>
        <w:pPrChange w:id="4747" w:author="Caree2" w:date="2016-10-28T06:24:00Z">
          <w:pPr>
            <w:numPr>
              <w:ilvl w:val="2"/>
              <w:numId w:val="17"/>
            </w:numPr>
            <w:shd w:val="clear" w:color="auto" w:fill="FFFFFF"/>
            <w:tabs>
              <w:tab w:val="num" w:pos="1080"/>
              <w:tab w:val="num" w:pos="1620"/>
            </w:tabs>
            <w:ind w:left="1080" w:hanging="360"/>
          </w:pPr>
        </w:pPrChange>
      </w:pPr>
      <w:del w:id="4748" w:author="Caree2" w:date="2016-10-28T06:24:00Z">
        <w:r w:rsidRPr="00871E1A" w:rsidDel="00682868">
          <w:delText>The MPPU location (including water and electric hook up).</w:delText>
        </w:r>
      </w:del>
    </w:p>
    <w:p w:rsidR="005A35B4" w:rsidRPr="00871E1A" w:rsidDel="00682868" w:rsidRDefault="005A35B4">
      <w:pPr>
        <w:pStyle w:val="h1"/>
        <w:rPr>
          <w:del w:id="4749" w:author="Caree2" w:date="2016-10-28T06:24:00Z"/>
        </w:rPr>
        <w:pPrChange w:id="4750" w:author="Caree2" w:date="2016-10-28T06:24:00Z">
          <w:pPr>
            <w:numPr>
              <w:ilvl w:val="2"/>
              <w:numId w:val="17"/>
            </w:numPr>
            <w:shd w:val="clear" w:color="auto" w:fill="FFFFFF"/>
            <w:tabs>
              <w:tab w:val="num" w:pos="1080"/>
              <w:tab w:val="num" w:pos="1620"/>
            </w:tabs>
            <w:ind w:left="1080" w:hanging="360"/>
          </w:pPr>
        </w:pPrChange>
      </w:pPr>
      <w:del w:id="4751" w:author="Caree2" w:date="2016-10-28T06:24:00Z">
        <w:r w:rsidRPr="00871E1A" w:rsidDel="00682868">
          <w:delText>Buildings or sheds used for: storage of processing/handling supplies, equipment</w:delText>
        </w:r>
        <w:r w:rsidR="008C0AF9" w:rsidDel="00682868">
          <w:delText>,</w:delText>
        </w:r>
        <w:r w:rsidRPr="00871E1A" w:rsidDel="00682868">
          <w:delText xml:space="preserve"> and finished product (i.e., refrigeration or freezing, and adjacent areas).</w:delText>
        </w:r>
      </w:del>
    </w:p>
    <w:p w:rsidR="005A35B4" w:rsidRPr="00871E1A" w:rsidDel="00682868" w:rsidRDefault="005A35B4">
      <w:pPr>
        <w:pStyle w:val="h1"/>
        <w:rPr>
          <w:del w:id="4752" w:author="Caree2" w:date="2016-10-28T06:24:00Z"/>
        </w:rPr>
        <w:pPrChange w:id="4753" w:author="Caree2" w:date="2016-10-28T06:24:00Z">
          <w:pPr>
            <w:numPr>
              <w:ilvl w:val="2"/>
              <w:numId w:val="17"/>
            </w:numPr>
            <w:shd w:val="clear" w:color="auto" w:fill="FFFFFF"/>
            <w:tabs>
              <w:tab w:val="num" w:pos="1080"/>
              <w:tab w:val="num" w:pos="1620"/>
            </w:tabs>
            <w:ind w:left="1080" w:hanging="360"/>
          </w:pPr>
        </w:pPrChange>
      </w:pPr>
      <w:del w:id="4754" w:author="Caree2" w:date="2016-10-28T06:24:00Z">
        <w:r w:rsidRPr="00871E1A" w:rsidDel="00682868">
          <w:delText>Facilities used by personnel for personal hygiene (i.e., toilets, hand-washing, supplies and clothing) and adjacent areas.</w:delText>
        </w:r>
      </w:del>
    </w:p>
    <w:p w:rsidR="005A35B4" w:rsidRPr="00871E1A" w:rsidDel="00682868" w:rsidRDefault="005A35B4">
      <w:pPr>
        <w:pStyle w:val="h1"/>
        <w:rPr>
          <w:del w:id="4755" w:author="Caree2" w:date="2016-10-28T06:24:00Z"/>
        </w:rPr>
        <w:pPrChange w:id="4756" w:author="Caree2" w:date="2016-10-28T06:24:00Z">
          <w:pPr>
            <w:numPr>
              <w:ilvl w:val="2"/>
              <w:numId w:val="17"/>
            </w:numPr>
            <w:shd w:val="clear" w:color="auto" w:fill="FFFFFF"/>
            <w:tabs>
              <w:tab w:val="num" w:pos="1080"/>
              <w:tab w:val="num" w:pos="1620"/>
            </w:tabs>
            <w:ind w:left="1080" w:hanging="360"/>
          </w:pPr>
        </w:pPrChange>
      </w:pPr>
      <w:del w:id="4757" w:author="Caree2" w:date="2016-10-28T06:24:00Z">
        <w:r w:rsidRPr="00871E1A" w:rsidDel="00682868">
          <w:delText xml:space="preserve">On-site areas used for processing waste management (i.e., fields or pastures used for wastewater disposal and compost areas used to process solid wastes). </w:delText>
        </w:r>
      </w:del>
    </w:p>
    <w:p w:rsidR="005A35B4" w:rsidRPr="00871E1A" w:rsidDel="00682868" w:rsidRDefault="005A35B4">
      <w:pPr>
        <w:pStyle w:val="h1"/>
        <w:rPr>
          <w:del w:id="4758" w:author="Caree2" w:date="2016-10-28T06:24:00Z"/>
        </w:rPr>
        <w:pPrChange w:id="4759" w:author="Caree2" w:date="2016-10-28T06:24:00Z">
          <w:pPr>
            <w:numPr>
              <w:numId w:val="28"/>
            </w:numPr>
            <w:shd w:val="clear" w:color="auto" w:fill="FFFFFF"/>
            <w:tabs>
              <w:tab w:val="num" w:pos="720"/>
              <w:tab w:val="num" w:pos="1800"/>
            </w:tabs>
            <w:ind w:left="720" w:hanging="360"/>
          </w:pPr>
        </w:pPrChange>
      </w:pPr>
      <w:del w:id="4760" w:author="Caree2" w:date="2016-10-28T06:24:00Z">
        <w:r w:rsidRPr="00871E1A" w:rsidDel="00682868">
          <w:delText>Frequently inspect all outside areas of your site for trash, blood, feathers, fecal material, etc., all of which must be promptly and properly removed and disposed.</w:delText>
        </w:r>
      </w:del>
    </w:p>
    <w:p w:rsidR="005A35B4" w:rsidRPr="00871E1A" w:rsidDel="00682868" w:rsidRDefault="005A35B4">
      <w:pPr>
        <w:pStyle w:val="h1"/>
        <w:rPr>
          <w:del w:id="4761" w:author="Caree2" w:date="2016-10-28T06:24:00Z"/>
        </w:rPr>
        <w:pPrChange w:id="4762" w:author="Caree2" w:date="2016-10-28T06:24:00Z">
          <w:pPr>
            <w:numPr>
              <w:numId w:val="28"/>
            </w:numPr>
            <w:shd w:val="clear" w:color="auto" w:fill="FFFFFF"/>
            <w:tabs>
              <w:tab w:val="num" w:pos="720"/>
              <w:tab w:val="num" w:pos="1800"/>
            </w:tabs>
            <w:ind w:left="720" w:hanging="360"/>
          </w:pPr>
        </w:pPrChange>
      </w:pPr>
      <w:del w:id="4763" w:author="Caree2" w:date="2016-10-28T06:24:00Z">
        <w:r w:rsidRPr="00871E1A" w:rsidDel="00682868">
          <w:delText>Keep trash</w:delText>
        </w:r>
        <w:r w:rsidR="00D122E9" w:rsidDel="00682868">
          <w:delText xml:space="preserve"> </w:delText>
        </w:r>
        <w:r w:rsidRPr="00871E1A" w:rsidDel="00682868">
          <w:delText>cans tightly covered.</w:delText>
        </w:r>
      </w:del>
    </w:p>
    <w:p w:rsidR="005A35B4" w:rsidRPr="00871E1A" w:rsidDel="00682868" w:rsidRDefault="005A35B4">
      <w:pPr>
        <w:pStyle w:val="h1"/>
        <w:rPr>
          <w:del w:id="4764" w:author="Caree2" w:date="2016-10-28T06:24:00Z"/>
        </w:rPr>
        <w:pPrChange w:id="4765" w:author="Caree2" w:date="2016-10-28T06:24:00Z">
          <w:pPr>
            <w:numPr>
              <w:numId w:val="28"/>
            </w:numPr>
            <w:shd w:val="clear" w:color="auto" w:fill="FFFFFF"/>
            <w:tabs>
              <w:tab w:val="num" w:pos="720"/>
              <w:tab w:val="num" w:pos="1800"/>
            </w:tabs>
            <w:ind w:left="720" w:hanging="360"/>
          </w:pPr>
        </w:pPrChange>
      </w:pPr>
      <w:del w:id="4766" w:author="Caree2" w:date="2016-10-28T06:24:00Z">
        <w:r w:rsidRPr="00871E1A" w:rsidDel="00682868">
          <w:delText>Maintain adequate dust control throughout your site.</w:delText>
        </w:r>
      </w:del>
    </w:p>
    <w:p w:rsidR="005A35B4" w:rsidRPr="00871E1A" w:rsidDel="00682868" w:rsidRDefault="005A35B4">
      <w:pPr>
        <w:pStyle w:val="h1"/>
        <w:rPr>
          <w:del w:id="4767" w:author="Caree2" w:date="2016-10-28T06:24:00Z"/>
        </w:rPr>
        <w:pPrChange w:id="4768" w:author="Caree2" w:date="2016-10-28T06:24:00Z">
          <w:pPr>
            <w:numPr>
              <w:numId w:val="28"/>
            </w:numPr>
            <w:shd w:val="clear" w:color="auto" w:fill="FFFFFF"/>
            <w:tabs>
              <w:tab w:val="num" w:pos="720"/>
              <w:tab w:val="num" w:pos="1800"/>
            </w:tabs>
            <w:ind w:left="720" w:hanging="360"/>
          </w:pPr>
        </w:pPrChange>
      </w:pPr>
      <w:del w:id="4769" w:author="Caree2" w:date="2016-10-28T06:24:00Z">
        <w:r w:rsidRPr="00871E1A" w:rsidDel="00682868">
          <w:delText>Keep the buildings and sheds you use for storing processing supplies and product, and for maintaining personal hygiene of your personnel, in good, easily cleanable repair.</w:delText>
        </w:r>
      </w:del>
    </w:p>
    <w:p w:rsidR="005A35B4" w:rsidDel="00682868" w:rsidRDefault="005A35B4">
      <w:pPr>
        <w:pStyle w:val="h1"/>
        <w:rPr>
          <w:del w:id="4770" w:author="Caree2" w:date="2016-10-28T06:24:00Z"/>
        </w:rPr>
        <w:pPrChange w:id="4771" w:author="Caree2" w:date="2016-10-28T06:24:00Z">
          <w:pPr>
            <w:shd w:val="clear" w:color="auto" w:fill="FFFFFF"/>
            <w:ind w:left="360"/>
          </w:pPr>
        </w:pPrChange>
      </w:pPr>
    </w:p>
    <w:p w:rsidR="00A01EE9" w:rsidRPr="00871E1A" w:rsidDel="00682868" w:rsidRDefault="00A01EE9">
      <w:pPr>
        <w:pStyle w:val="h1"/>
        <w:rPr>
          <w:del w:id="4772" w:author="Caree2" w:date="2016-10-28T06:24:00Z"/>
        </w:rPr>
        <w:pPrChange w:id="4773" w:author="Caree2" w:date="2016-10-28T06:24:00Z">
          <w:pPr>
            <w:shd w:val="clear" w:color="auto" w:fill="FFFFFF"/>
            <w:ind w:left="360"/>
          </w:pPr>
        </w:pPrChange>
      </w:pPr>
    </w:p>
    <w:p w:rsidR="005A35B4" w:rsidRPr="00A01EE9" w:rsidDel="00682868" w:rsidRDefault="00D73E1D">
      <w:pPr>
        <w:pStyle w:val="StyleHeading114ptBoldUnderlineLeft"/>
        <w:rPr>
          <w:del w:id="4774" w:author="Caree2" w:date="2016-10-28T06:24:00Z"/>
        </w:rPr>
      </w:pPr>
      <w:del w:id="4775" w:author="Caree2" w:date="2016-10-28T06:24:00Z">
        <w:r w:rsidDel="00682868">
          <w:delText>2</w:delText>
        </w:r>
        <w:r w:rsidR="00A01EE9" w:rsidRPr="00A01EE9" w:rsidDel="00682868">
          <w:delText xml:space="preserve">.4 - </w:delText>
        </w:r>
      </w:del>
      <w:del w:id="4776" w:author="Caree2" w:date="2016-10-26T18:28:00Z">
        <w:r w:rsidR="005A35B4" w:rsidRPr="00A01EE9" w:rsidDel="006B7962">
          <w:delText xml:space="preserve">Control Pests: Inside </w:delText>
        </w:r>
        <w:r w:rsidR="00350F7F" w:rsidDel="006B7962">
          <w:delText>and</w:delText>
        </w:r>
        <w:r w:rsidR="005A35B4" w:rsidRPr="00A01EE9" w:rsidDel="006B7962">
          <w:delText xml:space="preserve"> Outside</w:delText>
        </w:r>
      </w:del>
    </w:p>
    <w:p w:rsidR="00A01EE9" w:rsidRPr="00871E1A" w:rsidDel="00682868" w:rsidRDefault="00A01EE9">
      <w:pPr>
        <w:pStyle w:val="h1"/>
        <w:rPr>
          <w:del w:id="4777" w:author="Caree2" w:date="2016-10-28T06:24:00Z"/>
          <w:b/>
        </w:rPr>
        <w:pPrChange w:id="4778" w:author="Caree2" w:date="2016-10-28T06:24:00Z">
          <w:pPr>
            <w:shd w:val="clear" w:color="auto" w:fill="FFFFFF"/>
          </w:pPr>
        </w:pPrChange>
      </w:pPr>
    </w:p>
    <w:p w:rsidR="005A35B4" w:rsidRPr="00871E1A" w:rsidDel="00682868" w:rsidRDefault="005A35B4">
      <w:pPr>
        <w:pStyle w:val="h1"/>
        <w:rPr>
          <w:del w:id="4779" w:author="Caree2" w:date="2016-10-28T06:24:00Z"/>
        </w:rPr>
        <w:pPrChange w:id="4780" w:author="Caree2" w:date="2016-10-28T06:24:00Z">
          <w:pPr>
            <w:shd w:val="clear" w:color="auto" w:fill="FFFFFF"/>
            <w:ind w:left="360" w:hanging="360"/>
          </w:pPr>
        </w:pPrChange>
      </w:pPr>
      <w:del w:id="4781" w:author="Caree2" w:date="2016-10-28T06:24:00Z">
        <w:r w:rsidRPr="00871E1A" w:rsidDel="00682868">
          <w:delText xml:space="preserve">     Install and maintain adequate pest control measures throughout your processing environment.</w:delText>
        </w:r>
      </w:del>
    </w:p>
    <w:p w:rsidR="005A35B4" w:rsidRPr="00871E1A" w:rsidDel="00682868" w:rsidRDefault="005A35B4">
      <w:pPr>
        <w:pStyle w:val="h1"/>
        <w:rPr>
          <w:del w:id="4782" w:author="Caree2" w:date="2016-10-28T06:24:00Z"/>
        </w:rPr>
        <w:pPrChange w:id="4783" w:author="Caree2" w:date="2016-10-28T06:24:00Z">
          <w:pPr>
            <w:numPr>
              <w:numId w:val="29"/>
            </w:numPr>
            <w:shd w:val="clear" w:color="auto" w:fill="FFFFFF"/>
            <w:tabs>
              <w:tab w:val="num" w:pos="720"/>
              <w:tab w:val="num" w:pos="1800"/>
              <w:tab w:val="left" w:pos="1980"/>
            </w:tabs>
            <w:ind w:left="720" w:hanging="360"/>
          </w:pPr>
        </w:pPrChange>
      </w:pPr>
      <w:del w:id="4784" w:author="Caree2" w:date="2016-10-28T06:24:00Z">
        <w:r w:rsidRPr="00871E1A" w:rsidDel="00682868">
          <w:delText>Keep all areas free of harborages for rodents</w:delText>
        </w:r>
        <w:r w:rsidR="00D122E9" w:rsidDel="00682868">
          <w:delText xml:space="preserve"> and</w:delText>
        </w:r>
        <w:r w:rsidRPr="00871E1A" w:rsidDel="00682868">
          <w:delText xml:space="preserve"> maintain clean zones in and around all storage and processing areas.</w:delText>
        </w:r>
      </w:del>
    </w:p>
    <w:p w:rsidR="005A35B4" w:rsidRPr="00871E1A" w:rsidDel="00682868" w:rsidRDefault="005A35B4">
      <w:pPr>
        <w:pStyle w:val="h1"/>
        <w:rPr>
          <w:del w:id="4785" w:author="Caree2" w:date="2016-10-28T06:24:00Z"/>
        </w:rPr>
        <w:pPrChange w:id="4786" w:author="Caree2" w:date="2016-10-28T06:24:00Z">
          <w:pPr>
            <w:numPr>
              <w:numId w:val="29"/>
            </w:numPr>
            <w:shd w:val="clear" w:color="auto" w:fill="FFFFFF"/>
            <w:tabs>
              <w:tab w:val="num" w:pos="720"/>
              <w:tab w:val="num" w:pos="1800"/>
              <w:tab w:val="left" w:pos="1980"/>
            </w:tabs>
            <w:ind w:left="720" w:hanging="360"/>
          </w:pPr>
        </w:pPrChange>
      </w:pPr>
      <w:del w:id="4787" w:author="Caree2" w:date="2016-10-28T06:24:00Z">
        <w:r w:rsidRPr="00871E1A" w:rsidDel="00682868">
          <w:delText>Install measures to prevent wild birds, domestic and wild animals, and insects from entering your processing environment.</w:delText>
        </w:r>
      </w:del>
    </w:p>
    <w:p w:rsidR="005A35B4" w:rsidRPr="00871E1A" w:rsidDel="00682868" w:rsidRDefault="005A35B4">
      <w:pPr>
        <w:pStyle w:val="h1"/>
        <w:rPr>
          <w:del w:id="4788" w:author="Caree2" w:date="2016-10-28T06:24:00Z"/>
        </w:rPr>
        <w:pPrChange w:id="4789" w:author="Caree2" w:date="2016-10-28T06:24:00Z">
          <w:pPr>
            <w:numPr>
              <w:numId w:val="29"/>
            </w:numPr>
            <w:shd w:val="clear" w:color="auto" w:fill="FFFFFF"/>
            <w:tabs>
              <w:tab w:val="num" w:pos="720"/>
              <w:tab w:val="num" w:pos="1800"/>
              <w:tab w:val="left" w:pos="1980"/>
            </w:tabs>
            <w:ind w:left="720" w:hanging="360"/>
          </w:pPr>
        </w:pPrChange>
      </w:pPr>
      <w:del w:id="4790" w:author="Caree2" w:date="2016-10-28T06:24:00Z">
        <w:r w:rsidRPr="00871E1A" w:rsidDel="00682868">
          <w:delText>Prevent wild birds and other pests from nesting in the processing environment.</w:delText>
        </w:r>
      </w:del>
    </w:p>
    <w:p w:rsidR="005A35B4" w:rsidRPr="00871E1A" w:rsidDel="00682868" w:rsidRDefault="005A35B4">
      <w:pPr>
        <w:pStyle w:val="h1"/>
        <w:rPr>
          <w:del w:id="4791" w:author="Caree2" w:date="2016-10-28T06:24:00Z"/>
        </w:rPr>
        <w:pPrChange w:id="4792" w:author="Caree2" w:date="2016-10-28T06:24:00Z">
          <w:pPr>
            <w:numPr>
              <w:numId w:val="29"/>
            </w:numPr>
            <w:shd w:val="clear" w:color="auto" w:fill="FFFFFF"/>
            <w:tabs>
              <w:tab w:val="num" w:pos="720"/>
              <w:tab w:val="num" w:pos="1800"/>
              <w:tab w:val="left" w:pos="1980"/>
            </w:tabs>
            <w:ind w:left="720" w:hanging="360"/>
          </w:pPr>
        </w:pPrChange>
      </w:pPr>
      <w:del w:id="4793" w:author="Caree2" w:date="2016-10-28T06:24:00Z">
        <w:r w:rsidRPr="00871E1A" w:rsidDel="00682868">
          <w:delText>Inspect all areas at least monthly for presence of rodents and all other pests.</w:delText>
        </w:r>
      </w:del>
    </w:p>
    <w:p w:rsidR="005A35B4" w:rsidRPr="00871E1A" w:rsidDel="00682868" w:rsidRDefault="00D122E9">
      <w:pPr>
        <w:pStyle w:val="h1"/>
        <w:rPr>
          <w:del w:id="4794" w:author="Caree2" w:date="2016-10-28T06:24:00Z"/>
        </w:rPr>
        <w:pPrChange w:id="4795" w:author="Caree2" w:date="2016-10-28T06:24:00Z">
          <w:pPr>
            <w:shd w:val="clear" w:color="auto" w:fill="FFFFFF"/>
            <w:tabs>
              <w:tab w:val="left" w:pos="1980"/>
            </w:tabs>
            <w:ind w:left="720" w:hanging="360"/>
          </w:pPr>
        </w:pPrChange>
      </w:pPr>
      <w:del w:id="4796" w:author="Caree2" w:date="2016-10-28T06:24:00Z">
        <w:r w:rsidDel="00682868">
          <w:delText>E.</w:delText>
        </w:r>
        <w:r w:rsidDel="00682868">
          <w:tab/>
        </w:r>
        <w:r w:rsidR="005A35B4" w:rsidRPr="00871E1A" w:rsidDel="00682868">
          <w:delText xml:space="preserve">Establish and maintain rigorous on-farm and farm-to-farm bio-security policies and </w:delText>
        </w:r>
        <w:r w:rsidR="003A5E58" w:rsidRPr="00871E1A" w:rsidDel="00682868">
          <w:delText xml:space="preserve">          </w:delText>
        </w:r>
        <w:r w:rsidR="005A35B4" w:rsidRPr="00871E1A" w:rsidDel="00682868">
          <w:delText>practices.</w:delText>
        </w:r>
      </w:del>
    </w:p>
    <w:p w:rsidR="005A35B4" w:rsidDel="00682868" w:rsidRDefault="005A35B4">
      <w:pPr>
        <w:pStyle w:val="h1"/>
        <w:rPr>
          <w:del w:id="4797" w:author="Caree2" w:date="2016-10-28T06:24:00Z"/>
        </w:rPr>
        <w:pPrChange w:id="4798" w:author="Caree2" w:date="2016-10-28T06:24:00Z">
          <w:pPr>
            <w:shd w:val="clear" w:color="auto" w:fill="FFFFFF"/>
          </w:pPr>
        </w:pPrChange>
      </w:pPr>
    </w:p>
    <w:p w:rsidR="00A01EE9" w:rsidRPr="00871E1A" w:rsidDel="00682868" w:rsidRDefault="00A01EE9">
      <w:pPr>
        <w:pStyle w:val="h1"/>
        <w:rPr>
          <w:del w:id="4799" w:author="Caree2" w:date="2016-10-28T06:24:00Z"/>
        </w:rPr>
        <w:pPrChange w:id="4800" w:author="Caree2" w:date="2016-10-28T06:24:00Z">
          <w:pPr>
            <w:shd w:val="clear" w:color="auto" w:fill="FFFFFF"/>
          </w:pPr>
        </w:pPrChange>
      </w:pPr>
    </w:p>
    <w:p w:rsidR="005A35B4" w:rsidRPr="00A01EE9" w:rsidDel="00682868" w:rsidRDefault="00D73E1D">
      <w:pPr>
        <w:pStyle w:val="StyleHeading114ptBoldUnderlineLeft"/>
        <w:rPr>
          <w:del w:id="4801" w:author="Caree2" w:date="2016-10-28T06:24:00Z"/>
        </w:rPr>
      </w:pPr>
      <w:del w:id="4802" w:author="Caree2" w:date="2016-10-28T06:24:00Z">
        <w:r w:rsidDel="00682868">
          <w:delText>2</w:delText>
        </w:r>
        <w:r w:rsidR="00A01EE9" w:rsidRPr="00A01EE9" w:rsidDel="00682868">
          <w:delText>.</w:delText>
        </w:r>
        <w:r w:rsidR="005A35B4" w:rsidRPr="00A01EE9" w:rsidDel="00682868">
          <w:delText>5</w:delText>
        </w:r>
        <w:r w:rsidR="00A01EE9" w:rsidRPr="00A01EE9" w:rsidDel="00682868">
          <w:delText xml:space="preserve"> - </w:delText>
        </w:r>
      </w:del>
      <w:del w:id="4803" w:author="Caree2" w:date="2016-10-26T18:29:00Z">
        <w:r w:rsidR="005A35B4" w:rsidRPr="00A01EE9" w:rsidDel="00957BC8">
          <w:delText>Control Access</w:delText>
        </w:r>
      </w:del>
    </w:p>
    <w:p w:rsidR="00A01EE9" w:rsidDel="00682868" w:rsidRDefault="00A01EE9">
      <w:pPr>
        <w:pStyle w:val="h1"/>
        <w:rPr>
          <w:del w:id="4804" w:author="Caree2" w:date="2016-10-28T06:24:00Z"/>
        </w:rPr>
        <w:pPrChange w:id="4805" w:author="Caree2" w:date="2016-10-28T06:24:00Z">
          <w:pPr>
            <w:shd w:val="clear" w:color="auto" w:fill="FFFFFF"/>
            <w:ind w:left="540" w:hanging="180"/>
          </w:pPr>
        </w:pPrChange>
      </w:pPr>
    </w:p>
    <w:p w:rsidR="006E597D" w:rsidDel="00682868" w:rsidRDefault="005A35B4">
      <w:pPr>
        <w:pStyle w:val="h1"/>
        <w:rPr>
          <w:del w:id="4806" w:author="Caree2" w:date="2016-10-28T06:24:00Z"/>
        </w:rPr>
        <w:pPrChange w:id="4807" w:author="Caree2" w:date="2016-10-28T06:24:00Z">
          <w:pPr>
            <w:shd w:val="clear" w:color="auto" w:fill="FFFFFF"/>
            <w:ind w:left="540" w:hanging="180"/>
          </w:pPr>
        </w:pPrChange>
      </w:pPr>
      <w:del w:id="4808" w:author="Caree2" w:date="2016-10-28T06:24:00Z">
        <w:r w:rsidRPr="00871E1A" w:rsidDel="00682868">
          <w:delText>Place signs around your site to provide strict access control in your processing environment.</w:delText>
        </w:r>
        <w:r w:rsidR="00350F7F" w:rsidDel="00682868">
          <w:delText xml:space="preserve"> </w:delText>
        </w:r>
      </w:del>
    </w:p>
    <w:p w:rsidR="006E597D" w:rsidDel="00682868" w:rsidRDefault="005A35B4">
      <w:pPr>
        <w:pStyle w:val="h1"/>
        <w:rPr>
          <w:del w:id="4809" w:author="Caree2" w:date="2016-10-28T06:24:00Z"/>
        </w:rPr>
        <w:pPrChange w:id="4810" w:author="Caree2" w:date="2016-10-28T06:24:00Z">
          <w:pPr>
            <w:numPr>
              <w:numId w:val="45"/>
            </w:numPr>
            <w:shd w:val="clear" w:color="auto" w:fill="FFFFFF"/>
            <w:tabs>
              <w:tab w:val="num" w:pos="720"/>
              <w:tab w:val="num" w:pos="1260"/>
            </w:tabs>
            <w:ind w:left="720" w:hanging="360"/>
          </w:pPr>
        </w:pPrChange>
      </w:pPr>
      <w:del w:id="4811" w:author="Caree2" w:date="2016-10-28T06:24:00Z">
        <w:r w:rsidRPr="00871E1A" w:rsidDel="00682868">
          <w:delText>Discourage non-personnel from entering your poultry</w:delText>
        </w:r>
        <w:r w:rsidR="00D122E9" w:rsidDel="00682868">
          <w:delText>-</w:delText>
        </w:r>
        <w:r w:rsidRPr="00871E1A" w:rsidDel="00682868">
          <w:delText xml:space="preserve">rearing areas (a bio-security issue) </w:delText>
        </w:r>
        <w:r w:rsidR="00FA2E88" w:rsidRPr="00871E1A" w:rsidDel="00682868">
          <w:delText xml:space="preserve">         </w:delText>
        </w:r>
        <w:r w:rsidRPr="00871E1A" w:rsidDel="00682868">
          <w:delText xml:space="preserve">and processing environment in general, and </w:delText>
        </w:r>
        <w:r w:rsidRPr="00350F7F" w:rsidDel="00682868">
          <w:rPr>
            <w:b/>
          </w:rPr>
          <w:delText>do not</w:delText>
        </w:r>
        <w:r w:rsidRPr="00871E1A" w:rsidDel="00682868">
          <w:delText xml:space="preserve"> permit them on the MPPU when in use. </w:delText>
        </w:r>
      </w:del>
    </w:p>
    <w:p w:rsidR="006E597D" w:rsidDel="00682868" w:rsidRDefault="005A35B4">
      <w:pPr>
        <w:pStyle w:val="h1"/>
        <w:rPr>
          <w:del w:id="4812" w:author="Caree2" w:date="2016-10-28T06:24:00Z"/>
        </w:rPr>
        <w:pPrChange w:id="4813" w:author="Caree2" w:date="2016-10-28T06:24:00Z">
          <w:pPr>
            <w:numPr>
              <w:numId w:val="45"/>
            </w:numPr>
            <w:shd w:val="clear" w:color="auto" w:fill="FFFFFF"/>
            <w:tabs>
              <w:tab w:val="num" w:pos="720"/>
              <w:tab w:val="num" w:pos="1260"/>
            </w:tabs>
            <w:ind w:left="720" w:hanging="360"/>
          </w:pPr>
        </w:pPrChange>
      </w:pPr>
      <w:del w:id="4814" w:author="Caree2" w:date="2016-10-28T06:24:00Z">
        <w:r w:rsidRPr="00871E1A" w:rsidDel="00682868">
          <w:delText>Limit access to poultry</w:delText>
        </w:r>
        <w:r w:rsidR="00D122E9" w:rsidDel="00682868">
          <w:delText>-</w:delText>
        </w:r>
        <w:r w:rsidRPr="00871E1A" w:rsidDel="00682868">
          <w:delText xml:space="preserve">holding areas, the MPPU, and on-site storage/refrigeration areas to trained personnel during processing operations. Personnel </w:delText>
        </w:r>
        <w:r w:rsidR="00DB1A52" w:rsidRPr="00871E1A" w:rsidDel="00682868">
          <w:delText>must</w:delText>
        </w:r>
        <w:r w:rsidRPr="00871E1A" w:rsidDel="00682868">
          <w:delText xml:space="preserve"> not move back and forth between the MPPU’s slaughter and evisceration areas, between the unit and poultry holding and on-farm refrigeration/storage areas, or out of and back into the processing environment without removing gloves and aprons when leaving, and without washing hands upon return.</w:delText>
        </w:r>
        <w:r w:rsidR="00350F7F" w:rsidDel="00682868">
          <w:delText xml:space="preserve"> </w:delText>
        </w:r>
      </w:del>
    </w:p>
    <w:p w:rsidR="005A35B4" w:rsidRPr="00871E1A" w:rsidDel="00682868" w:rsidRDefault="005A35B4">
      <w:pPr>
        <w:pStyle w:val="h1"/>
        <w:rPr>
          <w:del w:id="4815" w:author="Caree2" w:date="2016-10-28T06:24:00Z"/>
        </w:rPr>
        <w:pPrChange w:id="4816" w:author="Caree2" w:date="2016-10-28T06:24:00Z">
          <w:pPr>
            <w:numPr>
              <w:numId w:val="45"/>
            </w:numPr>
            <w:shd w:val="clear" w:color="auto" w:fill="FFFFFF"/>
            <w:tabs>
              <w:tab w:val="num" w:pos="720"/>
              <w:tab w:val="num" w:pos="1260"/>
            </w:tabs>
            <w:ind w:left="720" w:hanging="360"/>
          </w:pPr>
        </w:pPrChange>
      </w:pPr>
      <w:del w:id="4817" w:author="Caree2" w:date="2016-10-28T06:24:00Z">
        <w:r w:rsidRPr="00871E1A" w:rsidDel="00682868">
          <w:delText>Prohibit smoking, eating, drinking, and chewing gum and tobacco in the processing environment when processing is taking place.</w:delText>
        </w:r>
      </w:del>
    </w:p>
    <w:p w:rsidR="005A35B4" w:rsidDel="00682868" w:rsidRDefault="005A35B4">
      <w:pPr>
        <w:pStyle w:val="h1"/>
        <w:rPr>
          <w:del w:id="4818" w:author="Caree2" w:date="2016-10-28T06:24:00Z"/>
          <w:b/>
        </w:rPr>
        <w:pPrChange w:id="4819" w:author="Caree2" w:date="2016-10-28T06:24:00Z">
          <w:pPr>
            <w:shd w:val="clear" w:color="auto" w:fill="FFFFFF"/>
            <w:tabs>
              <w:tab w:val="num" w:pos="720"/>
            </w:tabs>
            <w:ind w:left="720" w:hanging="360"/>
          </w:pPr>
        </w:pPrChange>
      </w:pPr>
    </w:p>
    <w:p w:rsidR="00A01EE9" w:rsidRPr="00871E1A" w:rsidDel="00682868" w:rsidRDefault="00A01EE9">
      <w:pPr>
        <w:pStyle w:val="h1"/>
        <w:rPr>
          <w:del w:id="4820" w:author="Caree2" w:date="2016-10-28T06:24:00Z"/>
          <w:b/>
        </w:rPr>
        <w:pPrChange w:id="4821" w:author="Caree2" w:date="2016-10-28T06:24:00Z">
          <w:pPr>
            <w:shd w:val="clear" w:color="auto" w:fill="FFFFFF"/>
            <w:tabs>
              <w:tab w:val="num" w:pos="720"/>
            </w:tabs>
            <w:ind w:left="720" w:hanging="360"/>
          </w:pPr>
        </w:pPrChange>
      </w:pPr>
    </w:p>
    <w:p w:rsidR="005A35B4" w:rsidRPr="00A01EE9" w:rsidDel="00682868" w:rsidRDefault="00D73E1D">
      <w:pPr>
        <w:pStyle w:val="StyleHeading114ptBoldUnderlineLeft"/>
        <w:rPr>
          <w:del w:id="4822" w:author="Caree2" w:date="2016-10-28T06:24:00Z"/>
        </w:rPr>
      </w:pPr>
      <w:del w:id="4823" w:author="Caree2" w:date="2016-10-28T06:24:00Z">
        <w:r w:rsidDel="00682868">
          <w:delText>2</w:delText>
        </w:r>
        <w:r w:rsidR="00A01EE9" w:rsidRPr="00A01EE9" w:rsidDel="00682868">
          <w:delText>.</w:delText>
        </w:r>
        <w:r w:rsidR="005A35B4" w:rsidRPr="00A01EE9" w:rsidDel="00682868">
          <w:delText>6</w:delText>
        </w:r>
        <w:r w:rsidR="00A01EE9" w:rsidRPr="00A01EE9" w:rsidDel="00682868">
          <w:delText xml:space="preserve"> </w:delText>
        </w:r>
      </w:del>
      <w:del w:id="4824" w:author="Caree2" w:date="2016-10-26T18:30:00Z">
        <w:r w:rsidR="00A01EE9" w:rsidRPr="00A01EE9" w:rsidDel="00957BC8">
          <w:delText>-</w:delText>
        </w:r>
      </w:del>
      <w:del w:id="4825" w:author="Caree2" w:date="2016-10-28T06:24:00Z">
        <w:r w:rsidR="00A01EE9" w:rsidRPr="00A01EE9" w:rsidDel="00682868">
          <w:delText xml:space="preserve"> </w:delText>
        </w:r>
      </w:del>
      <w:del w:id="4826" w:author="Caree2" w:date="2016-10-26T18:30:00Z">
        <w:r w:rsidR="005A35B4" w:rsidRPr="00A01EE9" w:rsidDel="00957BC8">
          <w:delText xml:space="preserve">Provide </w:delText>
        </w:r>
        <w:r w:rsidR="00350F7F" w:rsidDel="00957BC8">
          <w:delText>and</w:delText>
        </w:r>
        <w:r w:rsidR="005A35B4" w:rsidRPr="00A01EE9" w:rsidDel="00957BC8">
          <w:delText xml:space="preserve"> Protect Potable Water</w:delText>
        </w:r>
      </w:del>
    </w:p>
    <w:p w:rsidR="00A01EE9" w:rsidDel="00682868" w:rsidRDefault="00A01EE9">
      <w:pPr>
        <w:pStyle w:val="h1"/>
        <w:rPr>
          <w:del w:id="4827" w:author="Caree2" w:date="2016-10-28T06:24:00Z"/>
        </w:rPr>
        <w:pPrChange w:id="4828" w:author="Caree2" w:date="2016-10-28T06:24:00Z">
          <w:pPr>
            <w:shd w:val="clear" w:color="auto" w:fill="FFFFFF"/>
            <w:ind w:left="360"/>
          </w:pPr>
        </w:pPrChange>
      </w:pPr>
    </w:p>
    <w:p w:rsidR="005A35B4" w:rsidRPr="00871E1A" w:rsidDel="00682868" w:rsidRDefault="005A35B4">
      <w:pPr>
        <w:pStyle w:val="h1"/>
        <w:rPr>
          <w:del w:id="4829" w:author="Caree2" w:date="2016-10-28T06:24:00Z"/>
        </w:rPr>
        <w:pPrChange w:id="4830" w:author="Caree2" w:date="2016-10-28T06:24:00Z">
          <w:pPr>
            <w:shd w:val="clear" w:color="auto" w:fill="FFFFFF"/>
            <w:ind w:left="360"/>
          </w:pPr>
        </w:pPrChange>
      </w:pPr>
      <w:del w:id="4831" w:author="Caree2" w:date="2016-10-28T06:24:00Z">
        <w:r w:rsidRPr="00871E1A" w:rsidDel="00682868">
          <w:delText>Provide a supply of safe-to-drink, potable water that is sufficient (quantity and pressure) to support all processing, chilling, cleaning, sanitizing and personnel hygiene needs, including ice manufacture.</w:delText>
        </w:r>
        <w:r w:rsidR="00350F7F" w:rsidDel="00682868">
          <w:delText xml:space="preserve"> </w:delText>
        </w:r>
        <w:r w:rsidRPr="00871E1A" w:rsidDel="00682868">
          <w:delText>(Sources of potable water include municipal water, private wells that are properly managed and regularly tested, closed portable water containers filled with potable water and bottled drinking water.)</w:delText>
        </w:r>
        <w:r w:rsidR="00350F7F" w:rsidDel="00682868">
          <w:delText xml:space="preserve"> </w:delText>
        </w:r>
        <w:r w:rsidRPr="00871E1A" w:rsidDel="00682868">
          <w:delText>In addition:</w:delText>
        </w:r>
      </w:del>
    </w:p>
    <w:p w:rsidR="005A35B4" w:rsidRPr="00871E1A" w:rsidDel="00682868" w:rsidRDefault="005A35B4">
      <w:pPr>
        <w:pStyle w:val="h1"/>
        <w:rPr>
          <w:del w:id="4832" w:author="Caree2" w:date="2016-10-28T06:24:00Z"/>
        </w:rPr>
        <w:pPrChange w:id="4833" w:author="Caree2" w:date="2016-10-28T06:24:00Z">
          <w:pPr>
            <w:numPr>
              <w:numId w:val="30"/>
            </w:numPr>
            <w:shd w:val="clear" w:color="auto" w:fill="FFFFFF"/>
            <w:tabs>
              <w:tab w:val="num" w:pos="720"/>
              <w:tab w:val="num" w:pos="1800"/>
            </w:tabs>
            <w:ind w:left="720" w:hanging="360"/>
          </w:pPr>
        </w:pPrChange>
      </w:pPr>
      <w:del w:id="4834" w:author="Caree2" w:date="2016-10-28T06:24:00Z">
        <w:r w:rsidRPr="00871E1A" w:rsidDel="00682868">
          <w:delText>Provide hot water (112°</w:delText>
        </w:r>
        <w:r w:rsidR="00B26C73" w:rsidDel="00682868">
          <w:delText>F</w:delText>
        </w:r>
        <w:r w:rsidRPr="00871E1A" w:rsidDel="00682868">
          <w:delText xml:space="preserve"> minimum) for personal hygiene (including hand washing) and equipment cleaning.</w:delText>
        </w:r>
      </w:del>
    </w:p>
    <w:p w:rsidR="005A35B4" w:rsidRPr="00871E1A" w:rsidDel="00682868" w:rsidRDefault="005A35B4">
      <w:pPr>
        <w:pStyle w:val="h1"/>
        <w:rPr>
          <w:del w:id="4835" w:author="Caree2" w:date="2016-10-28T06:24:00Z"/>
        </w:rPr>
        <w:pPrChange w:id="4836" w:author="Caree2" w:date="2016-10-28T06:24:00Z">
          <w:pPr>
            <w:numPr>
              <w:numId w:val="30"/>
            </w:numPr>
            <w:shd w:val="clear" w:color="auto" w:fill="FFFFFF"/>
            <w:tabs>
              <w:tab w:val="num" w:pos="720"/>
              <w:tab w:val="num" w:pos="1800"/>
            </w:tabs>
            <w:ind w:left="720" w:hanging="360"/>
          </w:pPr>
        </w:pPrChange>
      </w:pPr>
      <w:del w:id="4837" w:author="Caree2" w:date="2016-10-28T06:24:00Z">
        <w:r w:rsidRPr="00871E1A" w:rsidDel="00682868">
          <w:delText>Provide approved, food-grade quality hoses and pipes for all water used for processing, cleaning</w:delText>
        </w:r>
        <w:r w:rsidR="00B26C73" w:rsidDel="00682868">
          <w:delText>,</w:delText>
        </w:r>
        <w:r w:rsidRPr="00871E1A" w:rsidDel="00682868">
          <w:delText xml:space="preserve"> and personal hygiene. </w:delText>
        </w:r>
      </w:del>
    </w:p>
    <w:p w:rsidR="005A35B4" w:rsidRPr="00871E1A" w:rsidDel="00682868" w:rsidRDefault="005A35B4">
      <w:pPr>
        <w:pStyle w:val="h1"/>
        <w:rPr>
          <w:del w:id="4838" w:author="Caree2" w:date="2016-10-28T06:24:00Z"/>
        </w:rPr>
        <w:pPrChange w:id="4839" w:author="Caree2" w:date="2016-10-28T06:24:00Z">
          <w:pPr>
            <w:numPr>
              <w:numId w:val="30"/>
            </w:numPr>
            <w:shd w:val="clear" w:color="auto" w:fill="FFFFFF"/>
            <w:tabs>
              <w:tab w:val="num" w:pos="720"/>
              <w:tab w:val="num" w:pos="1800"/>
            </w:tabs>
            <w:ind w:left="720" w:hanging="360"/>
          </w:pPr>
        </w:pPrChange>
      </w:pPr>
      <w:del w:id="4840" w:author="Caree2" w:date="2016-10-28T06:24:00Z">
        <w:r w:rsidRPr="00871E1A" w:rsidDel="00682868">
          <w:delText>Install and maintain measures to prevent contamination of water used in processing, cleaning</w:delText>
        </w:r>
        <w:r w:rsidR="00B26C73" w:rsidDel="00682868">
          <w:delText>,</w:delText>
        </w:r>
        <w:r w:rsidRPr="00871E1A" w:rsidDel="00682868">
          <w:delText xml:space="preserve"> and personal hygiene; prevent cross-contamination between potable and non-potable water with water system backflow prevention devices (air gaps, vacuum/pressure breakers or check valves).</w:delText>
        </w:r>
      </w:del>
    </w:p>
    <w:p w:rsidR="003A5E58" w:rsidDel="00682868" w:rsidRDefault="003A5E58">
      <w:pPr>
        <w:pStyle w:val="h1"/>
        <w:rPr>
          <w:del w:id="4841" w:author="Caree2" w:date="2016-10-28T06:24:00Z"/>
        </w:rPr>
        <w:pPrChange w:id="4842" w:author="Caree2" w:date="2016-10-28T06:24:00Z">
          <w:pPr>
            <w:shd w:val="clear" w:color="auto" w:fill="FFFFFF"/>
            <w:ind w:left="360"/>
          </w:pPr>
        </w:pPrChange>
      </w:pPr>
    </w:p>
    <w:p w:rsidR="00A01EE9" w:rsidRPr="00871E1A" w:rsidDel="00682868" w:rsidRDefault="00A01EE9">
      <w:pPr>
        <w:pStyle w:val="h1"/>
        <w:rPr>
          <w:del w:id="4843" w:author="Caree2" w:date="2016-10-28T06:24:00Z"/>
        </w:rPr>
        <w:pPrChange w:id="4844" w:author="Caree2" w:date="2016-10-28T06:24:00Z">
          <w:pPr>
            <w:shd w:val="clear" w:color="auto" w:fill="FFFFFF"/>
            <w:ind w:left="360"/>
          </w:pPr>
        </w:pPrChange>
      </w:pPr>
    </w:p>
    <w:p w:rsidR="005A35B4" w:rsidRPr="00A01EE9" w:rsidDel="00682868" w:rsidRDefault="00D73E1D">
      <w:pPr>
        <w:pStyle w:val="StyleHeading114ptBoldUnderlineLeft"/>
        <w:rPr>
          <w:del w:id="4845" w:author="Caree2" w:date="2016-10-28T06:24:00Z"/>
        </w:rPr>
      </w:pPr>
      <w:del w:id="4846" w:author="Caree2" w:date="2016-10-28T06:24:00Z">
        <w:r w:rsidDel="00682868">
          <w:delText>2</w:delText>
        </w:r>
        <w:r w:rsidR="00A01EE9" w:rsidRPr="00A01EE9" w:rsidDel="00682868">
          <w:delText>.</w:delText>
        </w:r>
        <w:r w:rsidR="005A35B4" w:rsidRPr="00A01EE9" w:rsidDel="00682868">
          <w:delText>7</w:delText>
        </w:r>
        <w:r w:rsidR="00A01EE9" w:rsidRPr="00A01EE9" w:rsidDel="00682868">
          <w:delText xml:space="preserve"> </w:delText>
        </w:r>
      </w:del>
      <w:del w:id="4847" w:author="Caree2" w:date="2016-10-26T18:30:00Z">
        <w:r w:rsidR="00A01EE9" w:rsidRPr="00A01EE9" w:rsidDel="00957BC8">
          <w:delText>-</w:delText>
        </w:r>
      </w:del>
      <w:del w:id="4848" w:author="Caree2" w:date="2016-10-28T06:24:00Z">
        <w:r w:rsidR="00A01EE9" w:rsidRPr="00A01EE9" w:rsidDel="00682868">
          <w:delText xml:space="preserve"> </w:delText>
        </w:r>
      </w:del>
      <w:del w:id="4849" w:author="Caree2" w:date="2016-10-26T18:30:00Z">
        <w:r w:rsidR="005A35B4" w:rsidRPr="00A01EE9" w:rsidDel="00957BC8">
          <w:delText xml:space="preserve">Maintain </w:delText>
        </w:r>
        <w:r w:rsidR="00350F7F" w:rsidDel="00957BC8">
          <w:delText>and</w:delText>
        </w:r>
        <w:r w:rsidR="005A35B4" w:rsidRPr="00A01EE9" w:rsidDel="00957BC8">
          <w:delText xml:space="preserve"> Securely Store Processing Equipment </w:delText>
        </w:r>
        <w:r w:rsidR="00350F7F" w:rsidDel="00957BC8">
          <w:delText>and</w:delText>
        </w:r>
        <w:r w:rsidR="005A35B4" w:rsidRPr="00A01EE9" w:rsidDel="00957BC8">
          <w:delText xml:space="preserve"> Utensils</w:delText>
        </w:r>
      </w:del>
    </w:p>
    <w:p w:rsidR="00A01EE9" w:rsidDel="00682868" w:rsidRDefault="00A01EE9">
      <w:pPr>
        <w:pStyle w:val="h1"/>
        <w:rPr>
          <w:del w:id="4850" w:author="Caree2" w:date="2016-10-28T06:24:00Z"/>
        </w:rPr>
        <w:pPrChange w:id="4851" w:author="Caree2" w:date="2016-10-28T06:24:00Z">
          <w:pPr>
            <w:shd w:val="clear" w:color="auto" w:fill="FFFFFF"/>
            <w:ind w:left="360"/>
          </w:pPr>
        </w:pPrChange>
      </w:pPr>
    </w:p>
    <w:p w:rsidR="005A35B4" w:rsidRPr="00871E1A" w:rsidDel="00682868" w:rsidRDefault="005A35B4">
      <w:pPr>
        <w:pStyle w:val="h1"/>
        <w:rPr>
          <w:del w:id="4852" w:author="Caree2" w:date="2016-10-28T06:24:00Z"/>
        </w:rPr>
        <w:pPrChange w:id="4853" w:author="Caree2" w:date="2016-10-28T06:24:00Z">
          <w:pPr>
            <w:shd w:val="clear" w:color="auto" w:fill="FFFFFF"/>
            <w:ind w:left="360"/>
          </w:pPr>
        </w:pPrChange>
      </w:pPr>
      <w:del w:id="4854" w:author="Caree2" w:date="2016-10-28T06:24:00Z">
        <w:r w:rsidRPr="00871E1A" w:rsidDel="00682868">
          <w:delText xml:space="preserve">Maintain </w:delText>
        </w:r>
        <w:r w:rsidR="00DB1A52" w:rsidRPr="00871E1A" w:rsidDel="00682868">
          <w:delText>the</w:delText>
        </w:r>
        <w:r w:rsidRPr="00871E1A" w:rsidDel="00682868">
          <w:delText xml:space="preserve"> processing equipment and utensils in good condition so that they can perform effectively and can be easily cleaned and sanitized.</w:delText>
        </w:r>
        <w:r w:rsidR="00350F7F" w:rsidDel="00682868">
          <w:delText xml:space="preserve"> </w:delText>
        </w:r>
        <w:r w:rsidRPr="00871E1A" w:rsidDel="00682868">
          <w:delText>Store them securely when not in use.</w:delText>
        </w:r>
        <w:r w:rsidR="00350F7F" w:rsidDel="00682868">
          <w:delText xml:space="preserve"> </w:delText>
        </w:r>
      </w:del>
    </w:p>
    <w:p w:rsidR="005A35B4" w:rsidRPr="00871E1A" w:rsidDel="00682868" w:rsidRDefault="005A35B4">
      <w:pPr>
        <w:pStyle w:val="h1"/>
        <w:rPr>
          <w:del w:id="4855" w:author="Caree2" w:date="2016-10-28T06:24:00Z"/>
        </w:rPr>
        <w:pPrChange w:id="4856" w:author="Caree2" w:date="2016-10-28T06:24:00Z">
          <w:pPr>
            <w:numPr>
              <w:numId w:val="31"/>
            </w:numPr>
            <w:shd w:val="clear" w:color="auto" w:fill="FFFFFF"/>
            <w:tabs>
              <w:tab w:val="num" w:pos="720"/>
              <w:tab w:val="num" w:pos="1800"/>
            </w:tabs>
            <w:ind w:left="720" w:hanging="360"/>
          </w:pPr>
        </w:pPrChange>
      </w:pPr>
      <w:del w:id="4857" w:author="Caree2" w:date="2016-10-28T06:24:00Z">
        <w:r w:rsidRPr="00871E1A" w:rsidDel="00682868">
          <w:delText>Conduct pre- and post-operation inspections of all processing equipment and utensils, checking for cleanliness and signs of rust, wear, damage or other defects.</w:delText>
        </w:r>
        <w:r w:rsidR="00350F7F" w:rsidDel="00682868">
          <w:delText xml:space="preserve"> </w:delText>
        </w:r>
        <w:r w:rsidR="00325317" w:rsidRPr="00871E1A" w:rsidDel="00682868">
          <w:delText>The</w:delText>
        </w:r>
        <w:r w:rsidRPr="00871E1A" w:rsidDel="00682868">
          <w:delText xml:space="preserve"> equipment inspection checklist should include: </w:delText>
        </w:r>
      </w:del>
    </w:p>
    <w:p w:rsidR="005A35B4" w:rsidRPr="00871E1A" w:rsidDel="00682868" w:rsidRDefault="005A35B4">
      <w:pPr>
        <w:pStyle w:val="h1"/>
        <w:rPr>
          <w:del w:id="4858" w:author="Caree2" w:date="2016-10-28T06:24:00Z"/>
        </w:rPr>
        <w:pPrChange w:id="4859" w:author="Caree2" w:date="2016-10-28T06:24:00Z">
          <w:pPr>
            <w:numPr>
              <w:numId w:val="18"/>
            </w:numPr>
            <w:shd w:val="clear" w:color="auto" w:fill="FFFFFF"/>
            <w:tabs>
              <w:tab w:val="num" w:pos="720"/>
              <w:tab w:val="num" w:pos="1080"/>
            </w:tabs>
            <w:ind w:left="1080" w:hanging="360"/>
          </w:pPr>
        </w:pPrChange>
      </w:pPr>
      <w:del w:id="4860" w:author="Caree2" w:date="2016-10-28T06:24:00Z">
        <w:r w:rsidRPr="00871E1A" w:rsidDel="00682868">
          <w:delText xml:space="preserve">Killing cones </w:delText>
        </w:r>
      </w:del>
    </w:p>
    <w:p w:rsidR="005A35B4" w:rsidRPr="00871E1A" w:rsidDel="00682868" w:rsidRDefault="005A35B4">
      <w:pPr>
        <w:pStyle w:val="h1"/>
        <w:rPr>
          <w:del w:id="4861" w:author="Caree2" w:date="2016-10-28T06:24:00Z"/>
        </w:rPr>
        <w:pPrChange w:id="4862" w:author="Caree2" w:date="2016-10-28T06:24:00Z">
          <w:pPr>
            <w:numPr>
              <w:numId w:val="18"/>
            </w:numPr>
            <w:shd w:val="clear" w:color="auto" w:fill="FFFFFF"/>
            <w:tabs>
              <w:tab w:val="num" w:pos="720"/>
              <w:tab w:val="num" w:pos="1080"/>
            </w:tabs>
            <w:ind w:left="1080" w:hanging="360"/>
          </w:pPr>
        </w:pPrChange>
      </w:pPr>
      <w:del w:id="4863" w:author="Caree2" w:date="2016-10-28T06:24:00Z">
        <w:r w:rsidRPr="00871E1A" w:rsidDel="00682868">
          <w:delText>Scalder and plucker</w:delText>
        </w:r>
      </w:del>
    </w:p>
    <w:p w:rsidR="005A35B4" w:rsidRPr="00871E1A" w:rsidDel="00682868" w:rsidRDefault="005A35B4">
      <w:pPr>
        <w:pStyle w:val="h1"/>
        <w:rPr>
          <w:del w:id="4864" w:author="Caree2" w:date="2016-10-28T06:24:00Z"/>
        </w:rPr>
        <w:pPrChange w:id="4865" w:author="Caree2" w:date="2016-10-28T06:24:00Z">
          <w:pPr>
            <w:numPr>
              <w:numId w:val="18"/>
            </w:numPr>
            <w:shd w:val="clear" w:color="auto" w:fill="FFFFFF"/>
            <w:tabs>
              <w:tab w:val="num" w:pos="720"/>
              <w:tab w:val="num" w:pos="1080"/>
            </w:tabs>
            <w:ind w:left="1080" w:hanging="360"/>
          </w:pPr>
        </w:pPrChange>
      </w:pPr>
      <w:del w:id="4866" w:author="Caree2" w:date="2016-10-28T06:24:00Z">
        <w:r w:rsidRPr="00871E1A" w:rsidDel="00682868">
          <w:delText>Knives and other implements and utensils</w:delText>
        </w:r>
      </w:del>
    </w:p>
    <w:p w:rsidR="005A35B4" w:rsidRPr="00871E1A" w:rsidDel="00682868" w:rsidRDefault="005A35B4">
      <w:pPr>
        <w:pStyle w:val="h1"/>
        <w:rPr>
          <w:del w:id="4867" w:author="Caree2" w:date="2016-10-28T06:24:00Z"/>
        </w:rPr>
        <w:pPrChange w:id="4868" w:author="Caree2" w:date="2016-10-28T06:24:00Z">
          <w:pPr>
            <w:numPr>
              <w:numId w:val="18"/>
            </w:numPr>
            <w:shd w:val="clear" w:color="auto" w:fill="FFFFFF"/>
            <w:tabs>
              <w:tab w:val="num" w:pos="720"/>
              <w:tab w:val="num" w:pos="1080"/>
            </w:tabs>
            <w:ind w:left="1080" w:hanging="360"/>
          </w:pPr>
        </w:pPrChange>
      </w:pPr>
      <w:del w:id="4869" w:author="Caree2" w:date="2016-10-28T06:24:00Z">
        <w:r w:rsidRPr="00871E1A" w:rsidDel="00682868">
          <w:delText>Evisceration and work tables</w:delText>
        </w:r>
      </w:del>
    </w:p>
    <w:p w:rsidR="005A35B4" w:rsidRPr="00871E1A" w:rsidDel="00682868" w:rsidRDefault="005A35B4">
      <w:pPr>
        <w:pStyle w:val="h1"/>
        <w:rPr>
          <w:del w:id="4870" w:author="Caree2" w:date="2016-10-28T06:24:00Z"/>
        </w:rPr>
        <w:pPrChange w:id="4871" w:author="Caree2" w:date="2016-10-28T06:24:00Z">
          <w:pPr>
            <w:numPr>
              <w:numId w:val="18"/>
            </w:numPr>
            <w:shd w:val="clear" w:color="auto" w:fill="FFFFFF"/>
            <w:tabs>
              <w:tab w:val="num" w:pos="720"/>
              <w:tab w:val="num" w:pos="1080"/>
            </w:tabs>
            <w:ind w:left="1080" w:hanging="360"/>
          </w:pPr>
        </w:pPrChange>
      </w:pPr>
      <w:del w:id="4872" w:author="Caree2" w:date="2016-10-28T06:24:00Z">
        <w:r w:rsidRPr="00871E1A" w:rsidDel="00682868">
          <w:delText>Chilling and holding tanks</w:delText>
        </w:r>
        <w:r w:rsidR="00953C57" w:rsidDel="00682868">
          <w:delText>,</w:delText>
        </w:r>
        <w:r w:rsidRPr="00871E1A" w:rsidDel="00682868">
          <w:delText xml:space="preserve"> ice containers</w:delText>
        </w:r>
        <w:r w:rsidR="00953C57" w:rsidDel="00682868">
          <w:delText>,</w:delText>
        </w:r>
        <w:r w:rsidRPr="00871E1A" w:rsidDel="00682868">
          <w:delText xml:space="preserve"> processing waste collection tubs</w:delText>
        </w:r>
      </w:del>
    </w:p>
    <w:p w:rsidR="005A35B4" w:rsidRPr="00871E1A" w:rsidDel="00682868" w:rsidRDefault="005A35B4">
      <w:pPr>
        <w:pStyle w:val="h1"/>
        <w:rPr>
          <w:del w:id="4873" w:author="Caree2" w:date="2016-10-28T06:24:00Z"/>
        </w:rPr>
        <w:pPrChange w:id="4874" w:author="Caree2" w:date="2016-10-28T06:24:00Z">
          <w:pPr>
            <w:numPr>
              <w:numId w:val="18"/>
            </w:numPr>
            <w:shd w:val="clear" w:color="auto" w:fill="FFFFFF"/>
            <w:tabs>
              <w:tab w:val="num" w:pos="720"/>
              <w:tab w:val="num" w:pos="1080"/>
            </w:tabs>
            <w:ind w:left="1080" w:hanging="360"/>
          </w:pPr>
        </w:pPrChange>
      </w:pPr>
      <w:del w:id="4875" w:author="Caree2" w:date="2016-10-28T06:24:00Z">
        <w:r w:rsidRPr="00871E1A" w:rsidDel="00682868">
          <w:delText>Cleaning and sanitizing equipment</w:delText>
        </w:r>
      </w:del>
    </w:p>
    <w:p w:rsidR="005A35B4" w:rsidRPr="00871E1A" w:rsidDel="00682868" w:rsidRDefault="005A35B4">
      <w:pPr>
        <w:pStyle w:val="h1"/>
        <w:rPr>
          <w:del w:id="4876" w:author="Caree2" w:date="2016-10-28T06:24:00Z"/>
        </w:rPr>
        <w:pPrChange w:id="4877" w:author="Caree2" w:date="2016-10-28T06:24:00Z">
          <w:pPr>
            <w:numPr>
              <w:numId w:val="18"/>
            </w:numPr>
            <w:shd w:val="clear" w:color="auto" w:fill="FFFFFF"/>
            <w:tabs>
              <w:tab w:val="num" w:pos="720"/>
              <w:tab w:val="num" w:pos="1080"/>
            </w:tabs>
            <w:ind w:left="1080" w:hanging="360"/>
          </w:pPr>
        </w:pPrChange>
      </w:pPr>
      <w:del w:id="4878" w:author="Caree2" w:date="2016-10-28T06:24:00Z">
        <w:r w:rsidRPr="00871E1A" w:rsidDel="00682868">
          <w:delText xml:space="preserve">Hoses, water and propane lines and connections, water backflow devices, electric outlets and wiring, propane tanks, etc. </w:delText>
        </w:r>
      </w:del>
    </w:p>
    <w:p w:rsidR="005A35B4" w:rsidRPr="00871E1A" w:rsidDel="00682868" w:rsidRDefault="005A35B4">
      <w:pPr>
        <w:pStyle w:val="h1"/>
        <w:rPr>
          <w:del w:id="4879" w:author="Caree2" w:date="2016-10-28T06:24:00Z"/>
        </w:rPr>
        <w:pPrChange w:id="4880" w:author="Caree2" w:date="2016-10-28T06:24:00Z">
          <w:pPr>
            <w:numPr>
              <w:numId w:val="31"/>
            </w:numPr>
            <w:shd w:val="clear" w:color="auto" w:fill="FFFFFF"/>
            <w:tabs>
              <w:tab w:val="num" w:pos="720"/>
              <w:tab w:val="num" w:pos="1800"/>
            </w:tabs>
            <w:ind w:left="720" w:hanging="360"/>
          </w:pPr>
        </w:pPrChange>
      </w:pPr>
      <w:del w:id="4881" w:author="Caree2" w:date="2016-10-28T06:24:00Z">
        <w:r w:rsidRPr="00871E1A" w:rsidDel="00682868">
          <w:delText>Repair serious defects and/or perform necessary maintenance before processing begins and prior to storage.</w:delText>
        </w:r>
      </w:del>
    </w:p>
    <w:p w:rsidR="005A35B4" w:rsidRPr="00871E1A" w:rsidDel="00682868" w:rsidRDefault="005A35B4">
      <w:pPr>
        <w:pStyle w:val="h1"/>
        <w:rPr>
          <w:del w:id="4882" w:author="Caree2" w:date="2016-10-28T06:24:00Z"/>
        </w:rPr>
        <w:pPrChange w:id="4883" w:author="Caree2" w:date="2016-10-28T06:24:00Z">
          <w:pPr>
            <w:numPr>
              <w:numId w:val="31"/>
            </w:numPr>
            <w:shd w:val="clear" w:color="auto" w:fill="FFFFFF"/>
            <w:tabs>
              <w:tab w:val="num" w:pos="720"/>
              <w:tab w:val="num" w:pos="1800"/>
            </w:tabs>
            <w:ind w:left="720" w:hanging="360"/>
          </w:pPr>
        </w:pPrChange>
      </w:pPr>
      <w:del w:id="4884" w:author="Caree2" w:date="2016-10-28T06:24:00Z">
        <w:r w:rsidRPr="00871E1A" w:rsidDel="00682868">
          <w:delText xml:space="preserve">Store all </w:delText>
        </w:r>
        <w:r w:rsidR="00325317" w:rsidRPr="00871E1A" w:rsidDel="00682868">
          <w:delText xml:space="preserve">cleaned and sanitized </w:delText>
        </w:r>
        <w:r w:rsidRPr="00871E1A" w:rsidDel="00682868">
          <w:delText>equipment and utensils in good conditions in clean, secure storage areas, to prevent damage or contamination of any kind.</w:delText>
        </w:r>
      </w:del>
    </w:p>
    <w:p w:rsidR="005A35B4" w:rsidDel="00682868" w:rsidRDefault="005A35B4">
      <w:pPr>
        <w:pStyle w:val="h1"/>
        <w:rPr>
          <w:del w:id="4885" w:author="Caree2" w:date="2016-10-28T06:24:00Z"/>
        </w:rPr>
        <w:pPrChange w:id="4886" w:author="Caree2" w:date="2016-10-28T06:24:00Z">
          <w:pPr>
            <w:shd w:val="clear" w:color="auto" w:fill="FFFFFF"/>
            <w:tabs>
              <w:tab w:val="num" w:pos="720"/>
            </w:tabs>
            <w:ind w:left="720" w:hanging="360"/>
          </w:pPr>
        </w:pPrChange>
      </w:pPr>
    </w:p>
    <w:p w:rsidR="00A01EE9" w:rsidRPr="00871E1A" w:rsidDel="00682868" w:rsidRDefault="00A01EE9">
      <w:pPr>
        <w:pStyle w:val="h1"/>
        <w:rPr>
          <w:del w:id="4887" w:author="Caree2" w:date="2016-10-28T06:24:00Z"/>
        </w:rPr>
        <w:pPrChange w:id="4888" w:author="Caree2" w:date="2016-10-28T06:24:00Z">
          <w:pPr>
            <w:shd w:val="clear" w:color="auto" w:fill="FFFFFF"/>
            <w:tabs>
              <w:tab w:val="num" w:pos="720"/>
            </w:tabs>
            <w:ind w:left="720" w:hanging="360"/>
          </w:pPr>
        </w:pPrChange>
      </w:pPr>
    </w:p>
    <w:p w:rsidR="005A35B4" w:rsidRPr="00A01EE9" w:rsidDel="00682868" w:rsidRDefault="00D73E1D">
      <w:pPr>
        <w:pStyle w:val="StyleHeading114ptBoldUnderlineLeft"/>
        <w:rPr>
          <w:del w:id="4889" w:author="Caree2" w:date="2016-10-28T06:24:00Z"/>
        </w:rPr>
      </w:pPr>
      <w:del w:id="4890" w:author="Caree2" w:date="2016-10-28T06:24:00Z">
        <w:r w:rsidDel="00682868">
          <w:delText>2</w:delText>
        </w:r>
        <w:r w:rsidR="00A01EE9" w:rsidRPr="00A01EE9" w:rsidDel="00682868">
          <w:delText>.</w:delText>
        </w:r>
        <w:r w:rsidR="005A35B4" w:rsidRPr="00A01EE9" w:rsidDel="00682868">
          <w:delText>8</w:delText>
        </w:r>
        <w:r w:rsidR="00A01EE9" w:rsidRPr="00A01EE9" w:rsidDel="00682868">
          <w:delText xml:space="preserve"> </w:delText>
        </w:r>
      </w:del>
      <w:del w:id="4891" w:author="Caree2" w:date="2016-10-26T18:30:00Z">
        <w:r w:rsidR="00A01EE9" w:rsidRPr="00A01EE9" w:rsidDel="00A76C36">
          <w:delText>-</w:delText>
        </w:r>
      </w:del>
      <w:del w:id="4892" w:author="Caree2" w:date="2016-10-28T06:24:00Z">
        <w:r w:rsidR="00A01EE9" w:rsidRPr="00A01EE9" w:rsidDel="00682868">
          <w:delText xml:space="preserve"> </w:delText>
        </w:r>
      </w:del>
      <w:del w:id="4893" w:author="Caree2" w:date="2016-10-26T18:30:00Z">
        <w:r w:rsidR="005A35B4" w:rsidRPr="00A01EE9" w:rsidDel="00A76C36">
          <w:delText xml:space="preserve">Provide Secure Storage for Processing Supplies </w:delText>
        </w:r>
        <w:r w:rsidR="00350F7F" w:rsidDel="00A76C36">
          <w:delText>and</w:delText>
        </w:r>
        <w:r w:rsidR="005A35B4" w:rsidRPr="00A01EE9" w:rsidDel="00A76C36">
          <w:delText xml:space="preserve"> Materials</w:delText>
        </w:r>
      </w:del>
    </w:p>
    <w:p w:rsidR="00A01EE9" w:rsidDel="00682868" w:rsidRDefault="00A01EE9">
      <w:pPr>
        <w:pStyle w:val="h1"/>
        <w:rPr>
          <w:del w:id="4894" w:author="Caree2" w:date="2016-10-28T06:24:00Z"/>
        </w:rPr>
        <w:pPrChange w:id="4895" w:author="Caree2" w:date="2016-10-28T06:24:00Z">
          <w:pPr>
            <w:shd w:val="clear" w:color="auto" w:fill="FFFFFF"/>
            <w:ind w:left="360"/>
          </w:pPr>
        </w:pPrChange>
      </w:pPr>
    </w:p>
    <w:p w:rsidR="005A35B4" w:rsidRPr="00871E1A" w:rsidDel="00682868" w:rsidRDefault="005A35B4">
      <w:pPr>
        <w:pStyle w:val="h1"/>
        <w:rPr>
          <w:del w:id="4896" w:author="Caree2" w:date="2016-10-28T06:24:00Z"/>
        </w:rPr>
        <w:pPrChange w:id="4897" w:author="Caree2" w:date="2016-10-28T06:24:00Z">
          <w:pPr>
            <w:shd w:val="clear" w:color="auto" w:fill="FFFFFF"/>
            <w:ind w:left="360"/>
          </w:pPr>
        </w:pPrChange>
      </w:pPr>
      <w:del w:id="4898" w:author="Caree2" w:date="2016-10-28T06:24:00Z">
        <w:r w:rsidRPr="00871E1A" w:rsidDel="00682868">
          <w:delText>Store all supplies and materials used in cleaning, sanitizing, packaging and labeling in clean, secure storage areas, to prevent damage or contamination of any kind.</w:delText>
        </w:r>
        <w:r w:rsidR="00350F7F" w:rsidDel="00682868">
          <w:delText xml:space="preserve"> </w:delText>
        </w:r>
        <w:r w:rsidRPr="00871E1A" w:rsidDel="00682868">
          <w:delText>Keep cleaning and sanitizing agents in clearly labeled, secure containers</w:delText>
        </w:r>
        <w:r w:rsidR="00601712" w:rsidDel="00682868">
          <w:delText xml:space="preserve">, and </w:delText>
        </w:r>
        <w:r w:rsidRPr="00871E1A" w:rsidDel="00682868">
          <w:delText>keep separated from supplies that may come in contact with food.</w:delText>
        </w:r>
      </w:del>
    </w:p>
    <w:p w:rsidR="005A35B4" w:rsidDel="00682868" w:rsidRDefault="005A35B4">
      <w:pPr>
        <w:pStyle w:val="h1"/>
        <w:rPr>
          <w:del w:id="4899" w:author="Caree2" w:date="2016-10-28T06:24:00Z"/>
        </w:rPr>
        <w:pPrChange w:id="4900" w:author="Caree2" w:date="2016-10-28T06:24:00Z">
          <w:pPr>
            <w:shd w:val="clear" w:color="auto" w:fill="FFFFFF"/>
            <w:tabs>
              <w:tab w:val="num" w:pos="1260"/>
            </w:tabs>
          </w:pPr>
        </w:pPrChange>
      </w:pPr>
    </w:p>
    <w:p w:rsidR="00A01EE9" w:rsidRPr="00871E1A" w:rsidDel="00682868" w:rsidRDefault="00A01EE9">
      <w:pPr>
        <w:pStyle w:val="h1"/>
        <w:rPr>
          <w:del w:id="4901" w:author="Caree2" w:date="2016-10-28T06:24:00Z"/>
        </w:rPr>
        <w:pPrChange w:id="4902" w:author="Caree2" w:date="2016-10-28T06:24:00Z">
          <w:pPr>
            <w:shd w:val="clear" w:color="auto" w:fill="FFFFFF"/>
            <w:tabs>
              <w:tab w:val="num" w:pos="1260"/>
            </w:tabs>
          </w:pPr>
        </w:pPrChange>
      </w:pPr>
    </w:p>
    <w:p w:rsidR="005A35B4" w:rsidRPr="00A01EE9" w:rsidDel="00682868" w:rsidRDefault="00D73E1D">
      <w:pPr>
        <w:pStyle w:val="StyleHeading114ptBoldUnderlineLeft"/>
        <w:rPr>
          <w:del w:id="4903" w:author="Caree2" w:date="2016-10-28T06:24:00Z"/>
        </w:rPr>
      </w:pPr>
      <w:del w:id="4904" w:author="Caree2" w:date="2016-10-28T06:24:00Z">
        <w:r w:rsidDel="00682868">
          <w:delText>2</w:delText>
        </w:r>
        <w:r w:rsidR="00A01EE9" w:rsidRPr="00A01EE9" w:rsidDel="00682868">
          <w:delText>.</w:delText>
        </w:r>
        <w:r w:rsidR="005A35B4" w:rsidRPr="00A01EE9" w:rsidDel="00682868">
          <w:delText>9</w:delText>
        </w:r>
        <w:r w:rsidR="00A01EE9" w:rsidRPr="00A01EE9" w:rsidDel="00682868">
          <w:delText xml:space="preserve"> </w:delText>
        </w:r>
      </w:del>
      <w:del w:id="4905" w:author="Caree2" w:date="2016-10-26T18:31:00Z">
        <w:r w:rsidR="00A01EE9" w:rsidRPr="00A01EE9" w:rsidDel="00F063B5">
          <w:delText>-</w:delText>
        </w:r>
      </w:del>
      <w:del w:id="4906" w:author="Caree2" w:date="2016-10-28T06:24:00Z">
        <w:r w:rsidR="00A01EE9" w:rsidRPr="00A01EE9" w:rsidDel="00682868">
          <w:delText xml:space="preserve"> </w:delText>
        </w:r>
      </w:del>
      <w:del w:id="4907" w:author="Caree2" w:date="2016-10-26T18:31:00Z">
        <w:r w:rsidR="005A35B4" w:rsidRPr="00A01EE9" w:rsidDel="00F063B5">
          <w:delText>Manage Processing Wastes</w:delText>
        </w:r>
      </w:del>
    </w:p>
    <w:p w:rsidR="00A01EE9" w:rsidDel="00682868" w:rsidRDefault="00A01EE9">
      <w:pPr>
        <w:pStyle w:val="h1"/>
        <w:rPr>
          <w:del w:id="4908" w:author="Caree2" w:date="2016-10-28T06:24:00Z"/>
        </w:rPr>
        <w:pPrChange w:id="4909" w:author="Caree2" w:date="2016-10-28T06:24:00Z">
          <w:pPr>
            <w:shd w:val="clear" w:color="auto" w:fill="FFFFFF"/>
            <w:ind w:left="360"/>
          </w:pPr>
        </w:pPrChange>
      </w:pPr>
    </w:p>
    <w:p w:rsidR="005A35B4" w:rsidRPr="00871E1A" w:rsidDel="00F063B5" w:rsidRDefault="005A35B4">
      <w:pPr>
        <w:pStyle w:val="h1"/>
        <w:rPr>
          <w:del w:id="4910" w:author="Caree2" w:date="2016-10-26T18:31:00Z"/>
        </w:rPr>
        <w:pPrChange w:id="4911" w:author="Caree2" w:date="2016-10-28T06:24:00Z">
          <w:pPr>
            <w:shd w:val="clear" w:color="auto" w:fill="FFFFFF"/>
            <w:spacing w:after="120"/>
            <w:ind w:left="360"/>
          </w:pPr>
        </w:pPrChange>
      </w:pPr>
      <w:del w:id="4912" w:author="Caree2" w:date="2016-10-26T18:31:00Z">
        <w:r w:rsidRPr="00871E1A" w:rsidDel="00F063B5">
          <w:delText xml:space="preserve">Before bringing a Massachusetts-inspected MPPU onto </w:delText>
        </w:r>
        <w:r w:rsidR="00325317" w:rsidRPr="00871E1A" w:rsidDel="00F063B5">
          <w:delText>the</w:delText>
        </w:r>
        <w:r w:rsidRPr="00871E1A" w:rsidDel="00F063B5">
          <w:delText xml:space="preserve"> farm, </w:delText>
        </w:r>
        <w:r w:rsidR="00325317" w:rsidRPr="00871E1A" w:rsidDel="00F063B5">
          <w:delText>the producer</w:delText>
        </w:r>
        <w:r w:rsidRPr="00871E1A" w:rsidDel="00F063B5">
          <w:delText xml:space="preserve"> will be asked to prepare a Processing Wastewater </w:delText>
        </w:r>
        <w:r w:rsidR="00350F7F" w:rsidDel="00F063B5">
          <w:delText>and</w:delText>
        </w:r>
        <w:r w:rsidRPr="00871E1A" w:rsidDel="00F063B5">
          <w:delText xml:space="preserve"> Solid Waste Management Plan and receive a site inspection from M</w:delText>
        </w:r>
        <w:r w:rsidR="00391896" w:rsidDel="00F063B5">
          <w:delText>assachusetts</w:delText>
        </w:r>
        <w:r w:rsidRPr="00871E1A" w:rsidDel="00F063B5">
          <w:delText xml:space="preserve"> </w:delText>
        </w:r>
        <w:r w:rsidR="00391896" w:rsidRPr="00871E1A" w:rsidDel="00F063B5">
          <w:delText>Depa</w:delText>
        </w:r>
        <w:r w:rsidR="00391896" w:rsidDel="00F063B5">
          <w:delText>rtment</w:delText>
        </w:r>
        <w:r w:rsidRPr="00871E1A" w:rsidDel="00F063B5">
          <w:delText xml:space="preserve"> of Agricultural Resources </w:delText>
        </w:r>
        <w:r w:rsidR="00953C57" w:rsidDel="00F063B5">
          <w:delText xml:space="preserve">(DAR) </w:delText>
        </w:r>
        <w:r w:rsidRPr="00871E1A" w:rsidDel="00F063B5">
          <w:delText>staff.</w:delText>
        </w:r>
        <w:r w:rsidR="00350F7F" w:rsidDel="00F063B5">
          <w:delText xml:space="preserve"> </w:delText>
        </w:r>
        <w:r w:rsidR="00325317" w:rsidRPr="00871E1A" w:rsidDel="00F063B5">
          <w:delText>The</w:delText>
        </w:r>
        <w:r w:rsidRPr="00871E1A" w:rsidDel="00F063B5">
          <w:delText xml:space="preserve"> plan should describe the steps </w:delText>
        </w:r>
        <w:r w:rsidR="00325317" w:rsidRPr="00871E1A" w:rsidDel="00F063B5">
          <w:delText>taken</w:delText>
        </w:r>
        <w:r w:rsidRPr="00871E1A" w:rsidDel="00F063B5">
          <w:delText xml:space="preserve"> to manage processing wastes in a safe and environmentally responsible manner.</w:delText>
        </w:r>
        <w:r w:rsidR="00350F7F" w:rsidDel="00F063B5">
          <w:delText xml:space="preserve"> </w:delText>
        </w:r>
        <w:r w:rsidR="00325317" w:rsidRPr="00871E1A" w:rsidDel="00F063B5">
          <w:delText>The plan</w:delText>
        </w:r>
        <w:r w:rsidRPr="00871E1A" w:rsidDel="00F063B5">
          <w:delText xml:space="preserve"> will insure that:</w:delText>
        </w:r>
      </w:del>
    </w:p>
    <w:p w:rsidR="005A35B4" w:rsidRPr="00871E1A" w:rsidDel="00F063B5" w:rsidRDefault="005A35B4">
      <w:pPr>
        <w:pStyle w:val="h1"/>
        <w:rPr>
          <w:del w:id="4913" w:author="Caree2" w:date="2016-10-26T18:31:00Z"/>
        </w:rPr>
        <w:pPrChange w:id="4914" w:author="Caree2" w:date="2016-10-28T06:24:00Z">
          <w:pPr>
            <w:numPr>
              <w:numId w:val="32"/>
            </w:numPr>
            <w:shd w:val="clear" w:color="auto" w:fill="FFFFFF"/>
            <w:tabs>
              <w:tab w:val="num" w:pos="720"/>
              <w:tab w:val="num" w:pos="1800"/>
            </w:tabs>
            <w:spacing w:after="120"/>
            <w:ind w:left="720" w:hanging="360"/>
          </w:pPr>
        </w:pPrChange>
      </w:pPr>
      <w:del w:id="4915" w:author="Caree2" w:date="2016-10-26T18:31:00Z">
        <w:r w:rsidRPr="00601712" w:rsidDel="00F063B5">
          <w:rPr>
            <w:b/>
          </w:rPr>
          <w:delText>Wastewater,</w:delText>
        </w:r>
        <w:r w:rsidRPr="00871E1A" w:rsidDel="00F063B5">
          <w:delText xml:space="preserve"> such as water from chilling, cleaning with approved soaps, and rinsing, is properly collected and land applied on biologically active farm hayfields or pastures in a manner that precludes erosion and functions as a safe and appropriate crop nutrient.</w:delText>
        </w:r>
        <w:r w:rsidR="00350F7F" w:rsidDel="00F063B5">
          <w:delText xml:space="preserve"> </w:delText>
        </w:r>
        <w:r w:rsidRPr="00871E1A" w:rsidDel="00F063B5">
          <w:delText>Such fields or pas</w:delText>
        </w:r>
        <w:r w:rsidR="00C5550C" w:rsidDel="00F063B5">
          <w:delText>tures must be located at least 1</w:delText>
        </w:r>
        <w:r w:rsidRPr="00871E1A" w:rsidDel="00F063B5">
          <w:delText>00 feet from any surface water or wells.</w:delText>
        </w:r>
      </w:del>
    </w:p>
    <w:p w:rsidR="005A35B4" w:rsidRPr="00871E1A" w:rsidDel="00F063B5" w:rsidRDefault="005A35B4">
      <w:pPr>
        <w:pStyle w:val="h1"/>
        <w:rPr>
          <w:del w:id="4916" w:author="Caree2" w:date="2016-10-26T18:31:00Z"/>
        </w:rPr>
        <w:pPrChange w:id="4917" w:author="Caree2" w:date="2016-10-28T06:24:00Z">
          <w:pPr>
            <w:numPr>
              <w:numId w:val="32"/>
            </w:numPr>
            <w:shd w:val="clear" w:color="auto" w:fill="FFFFFF"/>
            <w:tabs>
              <w:tab w:val="num" w:pos="720"/>
              <w:tab w:val="num" w:pos="1800"/>
            </w:tabs>
            <w:spacing w:after="120"/>
            <w:ind w:left="720" w:hanging="360"/>
          </w:pPr>
        </w:pPrChange>
      </w:pPr>
      <w:del w:id="4918" w:author="Caree2" w:date="2016-10-26T18:31:00Z">
        <w:r w:rsidRPr="00601712" w:rsidDel="00F063B5">
          <w:rPr>
            <w:b/>
          </w:rPr>
          <w:delText>Solid processing waste,</w:delText>
        </w:r>
        <w:r w:rsidRPr="00871E1A" w:rsidDel="00F063B5">
          <w:delText xml:space="preserve"> such as poultry feathers, blood and viscera, is properly collected, transported and incorporated into an actively managed agricultural compost pile or windrow.</w:delText>
        </w:r>
        <w:r w:rsidR="00350F7F" w:rsidDel="00F063B5">
          <w:delText xml:space="preserve"> </w:delText>
        </w:r>
        <w:r w:rsidR="00325317" w:rsidRPr="00871E1A" w:rsidDel="00F063B5">
          <w:delText>The</w:delText>
        </w:r>
        <w:r w:rsidRPr="00871E1A" w:rsidDel="00F063B5">
          <w:delText xml:space="preserve"> proposed compost “recipe” must support active composting, including appropriate bulking materials, moisture content and C:N ratio. </w:delText>
        </w:r>
      </w:del>
    </w:p>
    <w:p w:rsidR="005A35B4" w:rsidRPr="00871E1A" w:rsidDel="00682868" w:rsidRDefault="005A35B4">
      <w:pPr>
        <w:pStyle w:val="h1"/>
        <w:rPr>
          <w:del w:id="4919" w:author="Caree2" w:date="2016-10-28T06:24:00Z"/>
        </w:rPr>
        <w:pPrChange w:id="4920" w:author="Caree2" w:date="2016-10-28T06:24:00Z">
          <w:pPr>
            <w:numPr>
              <w:numId w:val="32"/>
            </w:numPr>
            <w:shd w:val="clear" w:color="auto" w:fill="FFFFFF"/>
            <w:tabs>
              <w:tab w:val="num" w:pos="720"/>
              <w:tab w:val="num" w:pos="1800"/>
            </w:tabs>
            <w:ind w:left="720" w:hanging="360"/>
          </w:pPr>
        </w:pPrChange>
      </w:pPr>
      <w:del w:id="4921" w:author="Caree2" w:date="2016-10-26T18:31:00Z">
        <w:r w:rsidRPr="00601712" w:rsidDel="00F063B5">
          <w:rPr>
            <w:b/>
          </w:rPr>
          <w:delText>Trash,</w:delText>
        </w:r>
        <w:r w:rsidRPr="00871E1A" w:rsidDel="00F063B5">
          <w:delText xml:space="preserve"> such as discarded containers for supplies, damaged packaging materials and disposable gloves, is properly collected, contained and removed from </w:delText>
        </w:r>
        <w:r w:rsidR="00325317" w:rsidRPr="00871E1A" w:rsidDel="00F063B5">
          <w:delText>the</w:delText>
        </w:r>
        <w:r w:rsidRPr="00871E1A" w:rsidDel="00F063B5">
          <w:delText xml:space="preserve"> processing environment.</w:delText>
        </w:r>
      </w:del>
      <w:del w:id="4922" w:author="Caree2" w:date="2016-10-28T06:24:00Z">
        <w:r w:rsidRPr="00871E1A" w:rsidDel="00682868">
          <w:delText xml:space="preserve"> </w:delText>
        </w:r>
      </w:del>
    </w:p>
    <w:p w:rsidR="005A35B4" w:rsidRPr="00871E1A" w:rsidDel="00682868" w:rsidRDefault="005A35B4">
      <w:pPr>
        <w:pStyle w:val="h1"/>
        <w:rPr>
          <w:del w:id="4923" w:author="Caree2" w:date="2016-10-28T06:24:00Z"/>
        </w:rPr>
        <w:pPrChange w:id="4924" w:author="Caree2" w:date="2016-10-28T06:24:00Z">
          <w:pPr>
            <w:shd w:val="clear" w:color="auto" w:fill="FFFFFF"/>
          </w:pPr>
        </w:pPrChange>
      </w:pPr>
    </w:p>
    <w:p w:rsidR="00325317" w:rsidRPr="00871E1A" w:rsidDel="00682868" w:rsidRDefault="00325317">
      <w:pPr>
        <w:pStyle w:val="h1"/>
        <w:rPr>
          <w:del w:id="4925" w:author="Caree2" w:date="2016-10-28T06:24:00Z"/>
        </w:rPr>
        <w:pPrChange w:id="4926" w:author="Caree2" w:date="2016-10-28T06:24:00Z">
          <w:pPr>
            <w:shd w:val="clear" w:color="auto" w:fill="FFFFFF"/>
          </w:pPr>
        </w:pPrChange>
      </w:pPr>
    </w:p>
    <w:p w:rsidR="005A35B4" w:rsidRPr="00871E1A" w:rsidDel="00682868" w:rsidRDefault="005A35B4">
      <w:pPr>
        <w:pStyle w:val="h1"/>
        <w:rPr>
          <w:del w:id="4927" w:author="Caree2" w:date="2016-10-28T06:24:00Z"/>
        </w:rPr>
        <w:pPrChange w:id="4928" w:author="Caree2" w:date="2016-10-28T06:24:00Z">
          <w:pPr>
            <w:shd w:val="clear" w:color="auto" w:fill="FFFFFF"/>
            <w:ind w:left="360"/>
          </w:pPr>
        </w:pPrChange>
      </w:pPr>
    </w:p>
    <w:p w:rsidR="005A35B4" w:rsidRPr="00871E1A" w:rsidDel="00682868" w:rsidRDefault="005A35B4">
      <w:pPr>
        <w:pStyle w:val="h1"/>
        <w:rPr>
          <w:del w:id="4929" w:author="Caree2" w:date="2016-10-28T06:24:00Z"/>
        </w:rPr>
        <w:pPrChange w:id="4930" w:author="Caree2" w:date="2016-10-28T06:24:00Z">
          <w:pPr>
            <w:shd w:val="clear" w:color="auto" w:fill="FFFFFF"/>
          </w:pPr>
        </w:pPrChange>
      </w:pPr>
    </w:p>
    <w:p w:rsidR="005A35B4" w:rsidRPr="00871E1A" w:rsidDel="00682868" w:rsidRDefault="005A35B4">
      <w:pPr>
        <w:pStyle w:val="h1"/>
        <w:rPr>
          <w:del w:id="4931" w:author="Caree2" w:date="2016-10-28T06:24:00Z"/>
        </w:rPr>
        <w:pPrChange w:id="4932" w:author="Caree2" w:date="2016-10-28T06:24:00Z">
          <w:pPr>
            <w:shd w:val="clear" w:color="auto" w:fill="FFFFFF"/>
            <w:ind w:left="360"/>
          </w:pPr>
        </w:pPrChange>
      </w:pPr>
      <w:del w:id="4933" w:author="Caree2" w:date="2016-10-28T06:24:00Z">
        <w:r w:rsidRPr="00871E1A" w:rsidDel="00682868">
          <w:delText xml:space="preserve"> </w:delText>
        </w:r>
      </w:del>
    </w:p>
    <w:p w:rsidR="00865881" w:rsidRPr="00865881" w:rsidDel="00682868" w:rsidRDefault="00953C57">
      <w:pPr>
        <w:pStyle w:val="h1"/>
        <w:rPr>
          <w:del w:id="4934" w:author="Caree2" w:date="2016-10-28T06:24:00Z"/>
          <w:sz w:val="44"/>
          <w:szCs w:val="44"/>
        </w:rPr>
        <w:pPrChange w:id="4935" w:author="Caree2" w:date="2016-10-28T06:24:00Z">
          <w:pPr>
            <w:shd w:val="clear" w:color="auto" w:fill="FFFFFF"/>
          </w:pPr>
        </w:pPrChange>
      </w:pPr>
      <w:del w:id="4936" w:author="Caree2" w:date="2016-10-28T06:24:00Z">
        <w:r w:rsidDel="00682868">
          <w:br w:type="page"/>
        </w:r>
        <w:r w:rsidR="00865881" w:rsidRPr="00865881" w:rsidDel="00682868">
          <w:rPr>
            <w:sz w:val="44"/>
            <w:szCs w:val="44"/>
          </w:rPr>
          <w:delText xml:space="preserve">Chapter </w:delText>
        </w:r>
        <w:r w:rsidR="00D73E1D" w:rsidDel="00682868">
          <w:rPr>
            <w:sz w:val="44"/>
            <w:szCs w:val="44"/>
          </w:rPr>
          <w:delText>3</w:delText>
        </w:r>
      </w:del>
    </w:p>
    <w:p w:rsidR="00865881" w:rsidRPr="00865881" w:rsidDel="00682868" w:rsidRDefault="00865881">
      <w:pPr>
        <w:pStyle w:val="h1"/>
        <w:rPr>
          <w:del w:id="4937" w:author="Caree2" w:date="2016-10-28T06:24:00Z"/>
          <w:sz w:val="44"/>
          <w:szCs w:val="44"/>
        </w:rPr>
        <w:pPrChange w:id="4938" w:author="Caree2" w:date="2016-10-28T06:24:00Z">
          <w:pPr>
            <w:pStyle w:val="Heading9"/>
            <w:ind w:left="-1440" w:firstLine="1440"/>
          </w:pPr>
        </w:pPrChange>
      </w:pPr>
      <w:del w:id="4939" w:author="Caree2" w:date="2016-10-28T06:24:00Z">
        <w:r w:rsidRPr="00865881" w:rsidDel="00682868">
          <w:rPr>
            <w:bCs/>
            <w:i w:val="0"/>
            <w:sz w:val="44"/>
            <w:szCs w:val="44"/>
          </w:rPr>
          <w:delText>St</w:delText>
        </w:r>
      </w:del>
      <w:del w:id="4940" w:author="Caree2" w:date="2016-10-26T18:37:00Z">
        <w:r w:rsidRPr="00865881" w:rsidDel="001F2937">
          <w:rPr>
            <w:bCs/>
            <w:i w:val="0"/>
            <w:sz w:val="44"/>
            <w:szCs w:val="44"/>
          </w:rPr>
          <w:delText xml:space="preserve">andard </w:delText>
        </w:r>
        <w:r w:rsidR="002B08AE" w:rsidDel="001F2937">
          <w:rPr>
            <w:bCs/>
            <w:i w:val="0"/>
            <w:sz w:val="44"/>
            <w:szCs w:val="44"/>
          </w:rPr>
          <w:delText xml:space="preserve">Operating </w:delText>
        </w:r>
        <w:r w:rsidRPr="00865881" w:rsidDel="001F2937">
          <w:rPr>
            <w:bCs/>
            <w:i w:val="0"/>
            <w:sz w:val="44"/>
            <w:szCs w:val="44"/>
          </w:rPr>
          <w:delText>Procedures</w:delText>
        </w:r>
      </w:del>
    </w:p>
    <w:p w:rsidR="00865881" w:rsidDel="00682868" w:rsidRDefault="00865881">
      <w:pPr>
        <w:pStyle w:val="h1"/>
        <w:rPr>
          <w:del w:id="4941" w:author="Caree2" w:date="2016-10-28T06:24:00Z"/>
        </w:rPr>
        <w:pPrChange w:id="4942" w:author="Caree2" w:date="2016-10-28T06:24:00Z">
          <w:pPr/>
        </w:pPrChange>
      </w:pPr>
    </w:p>
    <w:p w:rsidR="00865881" w:rsidRPr="00865881" w:rsidDel="00682868" w:rsidRDefault="00865881">
      <w:pPr>
        <w:pStyle w:val="h1"/>
        <w:rPr>
          <w:del w:id="4943" w:author="Caree2" w:date="2016-10-28T06:24:00Z"/>
        </w:rPr>
        <w:pPrChange w:id="4944" w:author="Caree2" w:date="2016-10-28T06:24:00Z">
          <w:pPr/>
        </w:pPrChange>
      </w:pPr>
    </w:p>
    <w:p w:rsidR="005A35B4" w:rsidRPr="00440B3B" w:rsidDel="00682868" w:rsidRDefault="00D73E1D">
      <w:pPr>
        <w:pStyle w:val="StyleHeading114ptBoldUnderlineLeft"/>
        <w:rPr>
          <w:del w:id="4945" w:author="Caree2" w:date="2016-10-28T06:24:00Z"/>
        </w:rPr>
      </w:pPr>
      <w:del w:id="4946" w:author="Caree2" w:date="2016-10-28T06:24:00Z">
        <w:r w:rsidDel="00682868">
          <w:delText>3</w:delText>
        </w:r>
        <w:r w:rsidR="00440B3B" w:rsidRPr="00440B3B" w:rsidDel="00682868">
          <w:delText xml:space="preserve">.0 - </w:delText>
        </w:r>
        <w:r w:rsidR="005A35B4" w:rsidRPr="00440B3B" w:rsidDel="00682868">
          <w:delText>Introduction</w:delText>
        </w:r>
      </w:del>
    </w:p>
    <w:p w:rsidR="00440B3B" w:rsidDel="00682868" w:rsidRDefault="00440B3B">
      <w:pPr>
        <w:pStyle w:val="h1"/>
        <w:rPr>
          <w:del w:id="4947" w:author="Caree2" w:date="2016-10-28T06:24:00Z"/>
        </w:rPr>
        <w:pPrChange w:id="4948" w:author="Caree2" w:date="2016-10-28T06:24:00Z">
          <w:pPr/>
        </w:pPrChange>
      </w:pPr>
    </w:p>
    <w:p w:rsidR="005A35B4" w:rsidRPr="00871E1A" w:rsidDel="00682868" w:rsidRDefault="005A35B4">
      <w:pPr>
        <w:pStyle w:val="h1"/>
        <w:rPr>
          <w:del w:id="4949" w:author="Caree2" w:date="2016-10-28T06:24:00Z"/>
        </w:rPr>
        <w:pPrChange w:id="4950" w:author="Caree2" w:date="2016-10-28T06:24:00Z">
          <w:pPr/>
        </w:pPrChange>
      </w:pPr>
      <w:del w:id="4951" w:author="Caree2" w:date="2016-10-28T06:24:00Z">
        <w:r w:rsidRPr="00871E1A" w:rsidDel="00682868">
          <w:delText>Sta</w:delText>
        </w:r>
        <w:r w:rsidR="004F395B" w:rsidDel="00682868">
          <w:delText>ndard Operating Procedures (SOP</w:delText>
        </w:r>
        <w:r w:rsidRPr="00871E1A" w:rsidDel="00682868">
          <w:delText>s) and Sanitation Standard Sanitation Operating Procedures (SSOPs) are designed to prevent the creation of unsanitary processing conditions and insure that food products are wholesome and unadulterated.</w:delText>
        </w:r>
        <w:r w:rsidR="00350F7F" w:rsidDel="00682868">
          <w:delText xml:space="preserve"> </w:delText>
        </w:r>
        <w:r w:rsidR="00325317" w:rsidRPr="00871E1A" w:rsidDel="00682868">
          <w:delText>They</w:delText>
        </w:r>
        <w:r w:rsidRPr="00871E1A" w:rsidDel="00682868">
          <w:delText xml:space="preserve"> describe how to carry out </w:delText>
        </w:r>
        <w:r w:rsidRPr="00871E1A" w:rsidDel="00682868">
          <w:rPr>
            <w:bCs/>
            <w:iCs/>
          </w:rPr>
          <w:delText>and document</w:delText>
        </w:r>
        <w:r w:rsidRPr="00871E1A" w:rsidDel="00682868">
          <w:delText xml:space="preserve"> safe food handling and </w:delText>
        </w:r>
        <w:r w:rsidR="004F395B" w:rsidDel="00682868">
          <w:delText>personal hygiene practices (GMP</w:delText>
        </w:r>
        <w:r w:rsidRPr="00871E1A" w:rsidDel="00682868">
          <w:delText>s).</w:delText>
        </w:r>
      </w:del>
    </w:p>
    <w:p w:rsidR="005A35B4" w:rsidDel="00682868" w:rsidRDefault="005A35B4">
      <w:pPr>
        <w:pStyle w:val="h1"/>
        <w:rPr>
          <w:del w:id="4952" w:author="Caree2" w:date="2016-10-28T06:24:00Z"/>
        </w:rPr>
        <w:pPrChange w:id="4953" w:author="Caree2" w:date="2016-10-28T06:24:00Z">
          <w:pPr/>
        </w:pPrChange>
      </w:pPr>
    </w:p>
    <w:p w:rsidR="00440B3B" w:rsidRPr="00871E1A" w:rsidDel="00682868" w:rsidRDefault="00440B3B">
      <w:pPr>
        <w:pStyle w:val="h1"/>
        <w:rPr>
          <w:del w:id="4954" w:author="Caree2" w:date="2016-10-28T06:24:00Z"/>
        </w:rPr>
        <w:pPrChange w:id="4955" w:author="Caree2" w:date="2016-10-28T06:24:00Z">
          <w:pPr/>
        </w:pPrChange>
      </w:pPr>
    </w:p>
    <w:p w:rsidR="008F4479" w:rsidRPr="002E6004" w:rsidDel="00682868" w:rsidRDefault="00D73E1D">
      <w:pPr>
        <w:pStyle w:val="StyleHeading114ptBoldUnderlineLeft"/>
        <w:rPr>
          <w:del w:id="4956" w:author="Caree2" w:date="2016-10-28T06:24:00Z"/>
        </w:rPr>
      </w:pPr>
      <w:del w:id="4957" w:author="Caree2" w:date="2016-10-28T06:24:00Z">
        <w:r w:rsidDel="00682868">
          <w:delText>3</w:delText>
        </w:r>
        <w:r w:rsidR="00440B3B" w:rsidRPr="00440B3B" w:rsidDel="00682868">
          <w:delText xml:space="preserve">.1 </w:delText>
        </w:r>
      </w:del>
      <w:del w:id="4958" w:author="Caree2" w:date="2016-10-27T19:06:00Z">
        <w:r w:rsidR="00440B3B" w:rsidRPr="00440B3B" w:rsidDel="008F4479">
          <w:delText>-</w:delText>
        </w:r>
      </w:del>
      <w:del w:id="4959" w:author="Caree2" w:date="2016-10-28T06:24:00Z">
        <w:r w:rsidR="00440B3B" w:rsidRPr="00440B3B" w:rsidDel="00682868">
          <w:delText xml:space="preserve"> </w:delText>
        </w:r>
      </w:del>
      <w:del w:id="4960" w:author="Caree2" w:date="2016-10-27T19:06:00Z">
        <w:r w:rsidR="005A35B4" w:rsidRPr="00440B3B" w:rsidDel="008F4479">
          <w:delText xml:space="preserve">SOP for Site Management </w:delText>
        </w:r>
        <w:r w:rsidR="00350F7F" w:rsidDel="008F4479">
          <w:delText>and</w:delText>
        </w:r>
        <w:r w:rsidR="005A35B4" w:rsidRPr="00440B3B" w:rsidDel="008F4479">
          <w:delText xml:space="preserve"> Pest Control</w:delText>
        </w:r>
      </w:del>
    </w:p>
    <w:p w:rsidR="00440B3B" w:rsidRPr="00440B3B" w:rsidDel="00682868" w:rsidRDefault="00440B3B">
      <w:pPr>
        <w:pStyle w:val="StyleHeading114ptBoldUnderlineLeft"/>
        <w:rPr>
          <w:del w:id="4961" w:author="Caree2" w:date="2016-10-28T06:24:00Z"/>
        </w:rPr>
      </w:pPr>
    </w:p>
    <w:p w:rsidR="005A35B4" w:rsidRPr="00871E1A" w:rsidDel="008F4479" w:rsidRDefault="005A35B4">
      <w:pPr>
        <w:pStyle w:val="h1"/>
        <w:rPr>
          <w:del w:id="4962" w:author="Caree2" w:date="2016-10-27T19:06:00Z"/>
        </w:rPr>
        <w:pPrChange w:id="4963" w:author="Caree2" w:date="2016-10-28T06:24:00Z">
          <w:pPr>
            <w:numPr>
              <w:numId w:val="33"/>
            </w:numPr>
            <w:shd w:val="clear" w:color="auto" w:fill="FFFFFF"/>
            <w:tabs>
              <w:tab w:val="num" w:pos="720"/>
              <w:tab w:val="num" w:pos="1800"/>
            </w:tabs>
            <w:ind w:left="720" w:hanging="360"/>
          </w:pPr>
        </w:pPrChange>
      </w:pPr>
      <w:del w:id="4964" w:author="Caree2" w:date="2016-10-27T19:06:00Z">
        <w:r w:rsidRPr="00871E1A" w:rsidDel="008F4479">
          <w:delText>Frequency: monthly</w:delText>
        </w:r>
        <w:r w:rsidR="00325317" w:rsidRPr="00871E1A" w:rsidDel="008F4479">
          <w:delText xml:space="preserve"> throughout the processing season</w:delText>
        </w:r>
        <w:r w:rsidR="004F395B" w:rsidDel="008F4479">
          <w:delText>.</w:delText>
        </w:r>
        <w:r w:rsidR="00350F7F" w:rsidDel="008F4479">
          <w:delText xml:space="preserve"> </w:delText>
        </w:r>
      </w:del>
    </w:p>
    <w:p w:rsidR="005A35B4" w:rsidRPr="00871E1A" w:rsidDel="008F4479" w:rsidRDefault="005A35B4">
      <w:pPr>
        <w:pStyle w:val="h1"/>
        <w:rPr>
          <w:del w:id="4965" w:author="Caree2" w:date="2016-10-27T19:06:00Z"/>
        </w:rPr>
        <w:pPrChange w:id="4966" w:author="Caree2" w:date="2016-10-28T06:24:00Z">
          <w:pPr>
            <w:numPr>
              <w:numId w:val="33"/>
            </w:numPr>
            <w:shd w:val="clear" w:color="auto" w:fill="FFFFFF"/>
            <w:tabs>
              <w:tab w:val="left" w:pos="720"/>
              <w:tab w:val="num" w:pos="1800"/>
            </w:tabs>
            <w:ind w:left="720" w:hanging="360"/>
          </w:pPr>
        </w:pPrChange>
      </w:pPr>
      <w:del w:id="4967" w:author="Caree2" w:date="2016-10-27T19:06:00Z">
        <w:r w:rsidRPr="00871E1A" w:rsidDel="008F4479">
          <w:delText>Person responsible: Producer-processor or designee.</w:delText>
        </w:r>
      </w:del>
    </w:p>
    <w:p w:rsidR="005A35B4" w:rsidRPr="00871E1A" w:rsidDel="008F4479" w:rsidRDefault="005A35B4">
      <w:pPr>
        <w:pStyle w:val="h1"/>
        <w:rPr>
          <w:del w:id="4968" w:author="Caree2" w:date="2016-10-27T19:06:00Z"/>
        </w:rPr>
        <w:pPrChange w:id="4969" w:author="Caree2" w:date="2016-10-28T06:24:00Z">
          <w:pPr>
            <w:numPr>
              <w:numId w:val="33"/>
            </w:numPr>
            <w:shd w:val="clear" w:color="auto" w:fill="FFFFFF"/>
            <w:tabs>
              <w:tab w:val="left" w:pos="720"/>
              <w:tab w:val="num" w:pos="1800"/>
            </w:tabs>
            <w:ind w:left="720" w:hanging="360"/>
          </w:pPr>
        </w:pPrChange>
      </w:pPr>
      <w:del w:id="4970" w:author="Caree2" w:date="2016-10-27T19:06:00Z">
        <w:r w:rsidRPr="00871E1A" w:rsidDel="008F4479">
          <w:delText>Procedure (see GMPs 3-8):</w:delText>
        </w:r>
      </w:del>
    </w:p>
    <w:p w:rsidR="005A35B4" w:rsidRPr="00871E1A" w:rsidDel="008F4479" w:rsidRDefault="005A35B4">
      <w:pPr>
        <w:pStyle w:val="h1"/>
        <w:rPr>
          <w:del w:id="4971" w:author="Caree2" w:date="2016-10-27T19:06:00Z"/>
        </w:rPr>
        <w:pPrChange w:id="4972" w:author="Caree2" w:date="2016-10-28T06:24:00Z">
          <w:pPr>
            <w:numPr>
              <w:numId w:val="19"/>
            </w:numPr>
            <w:shd w:val="clear" w:color="auto" w:fill="FFFFFF"/>
            <w:tabs>
              <w:tab w:val="num" w:pos="720"/>
              <w:tab w:val="num" w:pos="1080"/>
            </w:tabs>
            <w:ind w:left="1080" w:hanging="360"/>
          </w:pPr>
        </w:pPrChange>
      </w:pPr>
      <w:del w:id="4973" w:author="Caree2" w:date="2016-10-27T19:06:00Z">
        <w:r w:rsidRPr="00871E1A" w:rsidDel="008F4479">
          <w:delText>Visually inspect processing environment (grounds and buildings, including storage areas and sanitary facilities) for cleanliness and presence of pests. List needed corrective actions.</w:delText>
        </w:r>
      </w:del>
    </w:p>
    <w:p w:rsidR="005A35B4" w:rsidRPr="00871E1A" w:rsidDel="008F4479" w:rsidRDefault="005A35B4">
      <w:pPr>
        <w:pStyle w:val="h1"/>
        <w:rPr>
          <w:del w:id="4974" w:author="Caree2" w:date="2016-10-27T19:06:00Z"/>
        </w:rPr>
        <w:pPrChange w:id="4975" w:author="Caree2" w:date="2016-10-28T06:24:00Z">
          <w:pPr>
            <w:numPr>
              <w:numId w:val="19"/>
            </w:numPr>
            <w:shd w:val="clear" w:color="auto" w:fill="FFFFFF"/>
            <w:tabs>
              <w:tab w:val="num" w:pos="720"/>
              <w:tab w:val="num" w:pos="1080"/>
            </w:tabs>
            <w:ind w:left="1080" w:hanging="360"/>
          </w:pPr>
        </w:pPrChange>
      </w:pPr>
      <w:del w:id="4976" w:author="Caree2" w:date="2016-10-27T19:06:00Z">
        <w:r w:rsidRPr="00871E1A" w:rsidDel="008F4479">
          <w:delText>Perform corrective actions</w:delText>
        </w:r>
        <w:r w:rsidR="004F395B" w:rsidDel="008F4479">
          <w:delText>.</w:delText>
        </w:r>
      </w:del>
    </w:p>
    <w:p w:rsidR="005A35B4" w:rsidRPr="00871E1A" w:rsidDel="008F4479" w:rsidRDefault="005A35B4">
      <w:pPr>
        <w:pStyle w:val="h1"/>
        <w:rPr>
          <w:del w:id="4977" w:author="Caree2" w:date="2016-10-27T19:06:00Z"/>
        </w:rPr>
        <w:pPrChange w:id="4978" w:author="Caree2" w:date="2016-10-28T06:24:00Z">
          <w:pPr>
            <w:numPr>
              <w:numId w:val="19"/>
            </w:numPr>
            <w:shd w:val="clear" w:color="auto" w:fill="FFFFFF"/>
            <w:tabs>
              <w:tab w:val="num" w:pos="720"/>
              <w:tab w:val="num" w:pos="1080"/>
            </w:tabs>
            <w:ind w:left="1080" w:hanging="360"/>
          </w:pPr>
        </w:pPrChange>
      </w:pPr>
      <w:del w:id="4979" w:author="Caree2" w:date="2016-10-27T19:06:00Z">
        <w:r w:rsidRPr="00871E1A" w:rsidDel="008F4479">
          <w:delText>Document, sign and date in MPPU Operations Log.</w:delText>
        </w:r>
      </w:del>
    </w:p>
    <w:p w:rsidR="005A35B4" w:rsidDel="008F4479" w:rsidRDefault="005A35B4">
      <w:pPr>
        <w:pStyle w:val="h1"/>
        <w:rPr>
          <w:del w:id="4980" w:author="Caree2" w:date="2016-10-27T19:06:00Z"/>
        </w:rPr>
        <w:pPrChange w:id="4981" w:author="Caree2" w:date="2016-10-28T06:24:00Z">
          <w:pPr>
            <w:shd w:val="clear" w:color="auto" w:fill="FFFFFF"/>
            <w:tabs>
              <w:tab w:val="num" w:pos="1260"/>
            </w:tabs>
            <w:ind w:left="1260" w:hanging="360"/>
          </w:pPr>
        </w:pPrChange>
      </w:pPr>
    </w:p>
    <w:p w:rsidR="00440B3B" w:rsidRPr="00871E1A" w:rsidDel="00682868" w:rsidRDefault="00440B3B">
      <w:pPr>
        <w:pStyle w:val="h1"/>
        <w:rPr>
          <w:del w:id="4982" w:author="Caree2" w:date="2016-10-28T06:24:00Z"/>
        </w:rPr>
        <w:pPrChange w:id="4983" w:author="Caree2" w:date="2016-10-28T06:24:00Z">
          <w:pPr>
            <w:shd w:val="clear" w:color="auto" w:fill="FFFFFF"/>
            <w:tabs>
              <w:tab w:val="num" w:pos="1260"/>
            </w:tabs>
            <w:ind w:left="1260" w:hanging="360"/>
          </w:pPr>
        </w:pPrChange>
      </w:pPr>
    </w:p>
    <w:p w:rsidR="00930E1A" w:rsidRPr="00440B3B" w:rsidDel="00682868" w:rsidRDefault="00D73E1D">
      <w:pPr>
        <w:pStyle w:val="StyleHeading114ptBoldUnderlineLeft"/>
        <w:rPr>
          <w:del w:id="4984" w:author="Caree2" w:date="2016-10-28T06:24:00Z"/>
        </w:rPr>
      </w:pPr>
      <w:del w:id="4985" w:author="Caree2" w:date="2016-10-28T06:24:00Z">
        <w:r w:rsidDel="00682868">
          <w:delText>3</w:delText>
        </w:r>
        <w:r w:rsidR="00440B3B" w:rsidRPr="00440B3B" w:rsidDel="00682868">
          <w:delText>.</w:delText>
        </w:r>
        <w:r w:rsidR="005A35B4" w:rsidRPr="00440B3B" w:rsidDel="00682868">
          <w:delText>2</w:delText>
        </w:r>
        <w:r w:rsidR="00440B3B" w:rsidRPr="00440B3B" w:rsidDel="00682868">
          <w:delText xml:space="preserve"> </w:delText>
        </w:r>
      </w:del>
      <w:del w:id="4986" w:author="Caree2" w:date="2016-10-27T19:07:00Z">
        <w:r w:rsidR="00440B3B" w:rsidRPr="00440B3B" w:rsidDel="00930E1A">
          <w:delText>-</w:delText>
        </w:r>
      </w:del>
      <w:del w:id="4987" w:author="Caree2" w:date="2016-10-28T06:24:00Z">
        <w:r w:rsidR="00440B3B" w:rsidRPr="00440B3B" w:rsidDel="00682868">
          <w:delText xml:space="preserve"> </w:delText>
        </w:r>
      </w:del>
      <w:del w:id="4988" w:author="Caree2" w:date="2016-10-27T19:07:00Z">
        <w:r w:rsidR="005A35B4" w:rsidRPr="00440B3B" w:rsidDel="00930E1A">
          <w:delText xml:space="preserve">SSOP for Personnel Health </w:delText>
        </w:r>
        <w:r w:rsidR="00350F7F" w:rsidDel="00930E1A">
          <w:delText>and</w:delText>
        </w:r>
        <w:r w:rsidR="005A35B4" w:rsidRPr="00440B3B" w:rsidDel="00930E1A">
          <w:delText xml:space="preserve"> Hygiene</w:delText>
        </w:r>
      </w:del>
    </w:p>
    <w:p w:rsidR="00440B3B" w:rsidRPr="00871E1A" w:rsidDel="00682868" w:rsidRDefault="00440B3B">
      <w:pPr>
        <w:pStyle w:val="h1"/>
        <w:rPr>
          <w:del w:id="4989" w:author="Caree2" w:date="2016-10-28T06:24:00Z"/>
          <w:b/>
        </w:rPr>
        <w:pPrChange w:id="4990" w:author="Caree2" w:date="2016-10-28T06:24:00Z">
          <w:pPr>
            <w:shd w:val="clear" w:color="auto" w:fill="FFFFFF"/>
          </w:pPr>
        </w:pPrChange>
      </w:pPr>
    </w:p>
    <w:p w:rsidR="005A35B4" w:rsidRPr="00871E1A" w:rsidDel="00682868" w:rsidRDefault="005A35B4">
      <w:pPr>
        <w:pStyle w:val="h1"/>
        <w:rPr>
          <w:del w:id="4991" w:author="Caree2" w:date="2016-10-28T06:24:00Z"/>
        </w:rPr>
        <w:pPrChange w:id="4992" w:author="Caree2" w:date="2016-10-28T06:24:00Z">
          <w:pPr>
            <w:numPr>
              <w:numId w:val="9"/>
            </w:numPr>
            <w:shd w:val="clear" w:color="auto" w:fill="FFFFFF"/>
            <w:tabs>
              <w:tab w:val="num" w:pos="720"/>
            </w:tabs>
            <w:ind w:left="720" w:hanging="360"/>
          </w:pPr>
        </w:pPrChange>
      </w:pPr>
      <w:del w:id="4993" w:author="Caree2" w:date="2016-10-28T06:24:00Z">
        <w:r w:rsidRPr="00871E1A" w:rsidDel="00682868">
          <w:delText xml:space="preserve">Frequency: each day of </w:delText>
        </w:r>
        <w:r w:rsidR="00325317" w:rsidRPr="00871E1A" w:rsidDel="00682868">
          <w:delText xml:space="preserve">processing </w:delText>
        </w:r>
        <w:r w:rsidRPr="00871E1A" w:rsidDel="00682868">
          <w:delText>operation.</w:delText>
        </w:r>
      </w:del>
    </w:p>
    <w:p w:rsidR="005A35B4" w:rsidRPr="00871E1A" w:rsidDel="00682868" w:rsidRDefault="005A35B4">
      <w:pPr>
        <w:pStyle w:val="h1"/>
        <w:rPr>
          <w:del w:id="4994" w:author="Caree2" w:date="2016-10-28T06:24:00Z"/>
        </w:rPr>
        <w:pPrChange w:id="4995" w:author="Caree2" w:date="2016-10-28T06:24:00Z">
          <w:pPr>
            <w:numPr>
              <w:numId w:val="9"/>
            </w:numPr>
            <w:shd w:val="clear" w:color="auto" w:fill="FFFFFF"/>
            <w:tabs>
              <w:tab w:val="num" w:pos="720"/>
            </w:tabs>
            <w:ind w:left="720" w:hanging="360"/>
          </w:pPr>
        </w:pPrChange>
      </w:pPr>
      <w:del w:id="4996" w:author="Caree2" w:date="2016-10-28T06:24:00Z">
        <w:r w:rsidRPr="00871E1A" w:rsidDel="00682868">
          <w:delText>Person responsible: Producer-processor or designee.</w:delText>
        </w:r>
      </w:del>
    </w:p>
    <w:p w:rsidR="005A35B4" w:rsidRPr="00871E1A" w:rsidDel="00682868" w:rsidRDefault="005A35B4">
      <w:pPr>
        <w:pStyle w:val="h1"/>
        <w:rPr>
          <w:del w:id="4997" w:author="Caree2" w:date="2016-10-28T06:24:00Z"/>
        </w:rPr>
        <w:pPrChange w:id="4998" w:author="Caree2" w:date="2016-10-28T06:24:00Z">
          <w:pPr>
            <w:numPr>
              <w:numId w:val="9"/>
            </w:numPr>
            <w:shd w:val="clear" w:color="auto" w:fill="FFFFFF"/>
            <w:tabs>
              <w:tab w:val="num" w:pos="720"/>
            </w:tabs>
            <w:ind w:left="720" w:hanging="360"/>
          </w:pPr>
        </w:pPrChange>
      </w:pPr>
      <w:del w:id="4999" w:author="Caree2" w:date="2016-10-28T06:24:00Z">
        <w:r w:rsidRPr="00871E1A" w:rsidDel="00682868">
          <w:delText xml:space="preserve">Procedure (see GMP 1 </w:delText>
        </w:r>
        <w:r w:rsidR="00350F7F" w:rsidDel="00682868">
          <w:delText>and</w:delText>
        </w:r>
        <w:r w:rsidRPr="00871E1A" w:rsidDel="00682868">
          <w:delText xml:space="preserve"> 2): </w:delText>
        </w:r>
      </w:del>
    </w:p>
    <w:p w:rsidR="005A35B4" w:rsidRPr="00871E1A" w:rsidDel="00682868" w:rsidRDefault="005A35B4">
      <w:pPr>
        <w:pStyle w:val="h1"/>
        <w:rPr>
          <w:del w:id="5000" w:author="Caree2" w:date="2016-10-28T06:24:00Z"/>
        </w:rPr>
        <w:pPrChange w:id="5001" w:author="Caree2" w:date="2016-10-28T06:24:00Z">
          <w:pPr>
            <w:numPr>
              <w:numId w:val="20"/>
            </w:numPr>
            <w:shd w:val="clear" w:color="auto" w:fill="FFFFFF"/>
            <w:tabs>
              <w:tab w:val="num" w:pos="720"/>
              <w:tab w:val="num" w:pos="1080"/>
            </w:tabs>
            <w:ind w:left="1080" w:hanging="360"/>
          </w:pPr>
        </w:pPrChange>
      </w:pPr>
      <w:del w:id="5002" w:author="Caree2" w:date="2016-10-28T06:24:00Z">
        <w:r w:rsidRPr="00871E1A" w:rsidDel="00682868">
          <w:delText>Interview and visually check processing personnel for health and personal hygiene considerations, prior to approving anyone for food handling. Dismiss anyone found unsuitable for work.</w:delText>
        </w:r>
      </w:del>
    </w:p>
    <w:p w:rsidR="005A35B4" w:rsidRPr="00871E1A" w:rsidDel="00682868" w:rsidRDefault="005A35B4">
      <w:pPr>
        <w:pStyle w:val="h1"/>
        <w:rPr>
          <w:del w:id="5003" w:author="Caree2" w:date="2016-10-28T06:24:00Z"/>
        </w:rPr>
        <w:pPrChange w:id="5004" w:author="Caree2" w:date="2016-10-28T06:24:00Z">
          <w:pPr>
            <w:numPr>
              <w:numId w:val="20"/>
            </w:numPr>
            <w:shd w:val="clear" w:color="auto" w:fill="FFFFFF"/>
            <w:tabs>
              <w:tab w:val="num" w:pos="720"/>
              <w:tab w:val="num" w:pos="1080"/>
            </w:tabs>
            <w:ind w:left="1080" w:hanging="360"/>
          </w:pPr>
        </w:pPrChange>
      </w:pPr>
      <w:del w:id="5005" w:author="Caree2" w:date="2016-10-28T06:24:00Z">
        <w:r w:rsidRPr="00871E1A" w:rsidDel="00682868">
          <w:delText>Document, sign and date in MPPU Operations Log.</w:delText>
        </w:r>
      </w:del>
    </w:p>
    <w:p w:rsidR="005A35B4" w:rsidDel="00682868" w:rsidRDefault="005A35B4">
      <w:pPr>
        <w:pStyle w:val="h1"/>
        <w:rPr>
          <w:del w:id="5006" w:author="Caree2" w:date="2016-10-28T06:24:00Z"/>
          <w:b/>
        </w:rPr>
        <w:pPrChange w:id="5007" w:author="Caree2" w:date="2016-10-28T06:24:00Z">
          <w:pPr>
            <w:shd w:val="clear" w:color="auto" w:fill="FFFFFF"/>
            <w:tabs>
              <w:tab w:val="num" w:pos="1260"/>
            </w:tabs>
            <w:ind w:left="1260" w:hanging="360"/>
          </w:pPr>
        </w:pPrChange>
      </w:pPr>
    </w:p>
    <w:p w:rsidR="00440B3B" w:rsidRPr="00871E1A" w:rsidDel="00682868" w:rsidRDefault="00440B3B">
      <w:pPr>
        <w:pStyle w:val="h1"/>
        <w:rPr>
          <w:del w:id="5008" w:author="Caree2" w:date="2016-10-28T06:24:00Z"/>
          <w:b/>
        </w:rPr>
        <w:pPrChange w:id="5009" w:author="Caree2" w:date="2016-10-28T06:24:00Z">
          <w:pPr>
            <w:shd w:val="clear" w:color="auto" w:fill="FFFFFF"/>
            <w:tabs>
              <w:tab w:val="num" w:pos="1260"/>
            </w:tabs>
            <w:ind w:left="1260" w:hanging="360"/>
          </w:pPr>
        </w:pPrChange>
      </w:pPr>
    </w:p>
    <w:p w:rsidR="005A35B4" w:rsidRPr="00440B3B" w:rsidDel="00682868" w:rsidRDefault="00D73E1D">
      <w:pPr>
        <w:pStyle w:val="StyleHeading114ptBoldUnderlineLeft"/>
        <w:rPr>
          <w:del w:id="5010" w:author="Caree2" w:date="2016-10-28T06:24:00Z"/>
        </w:rPr>
      </w:pPr>
      <w:del w:id="5011" w:author="Caree2" w:date="2016-10-28T06:24:00Z">
        <w:r w:rsidDel="00682868">
          <w:delText>3</w:delText>
        </w:r>
        <w:r w:rsidR="00440B3B" w:rsidRPr="00440B3B" w:rsidDel="00682868">
          <w:delText>.</w:delText>
        </w:r>
        <w:r w:rsidR="005A35B4" w:rsidRPr="00440B3B" w:rsidDel="00682868">
          <w:delText>3</w:delText>
        </w:r>
        <w:r w:rsidR="00440B3B" w:rsidRPr="00440B3B" w:rsidDel="00682868">
          <w:delText xml:space="preserve"> </w:delText>
        </w:r>
      </w:del>
      <w:del w:id="5012" w:author="Caree2" w:date="2016-10-27T19:09:00Z">
        <w:r w:rsidR="00440B3B" w:rsidRPr="00440B3B" w:rsidDel="00930E1A">
          <w:delText>-</w:delText>
        </w:r>
      </w:del>
      <w:del w:id="5013" w:author="Caree2" w:date="2016-10-28T06:24:00Z">
        <w:r w:rsidR="00440B3B" w:rsidRPr="00440B3B" w:rsidDel="00682868">
          <w:delText xml:space="preserve"> </w:delText>
        </w:r>
      </w:del>
      <w:del w:id="5014" w:author="Caree2" w:date="2016-10-27T19:09:00Z">
        <w:r w:rsidR="005A35B4" w:rsidRPr="00440B3B" w:rsidDel="00930E1A">
          <w:delText xml:space="preserve">SSOP: Pre-Operational Inspection </w:delText>
        </w:r>
        <w:r w:rsidR="000D5907" w:rsidDel="00930E1A">
          <w:delText>and</w:delText>
        </w:r>
        <w:r w:rsidR="005A35B4" w:rsidRPr="00440B3B" w:rsidDel="00930E1A">
          <w:delText xml:space="preserve"> Sanitation Schedule</w:delText>
        </w:r>
      </w:del>
    </w:p>
    <w:p w:rsidR="00440B3B" w:rsidRPr="00871E1A" w:rsidDel="00682868" w:rsidRDefault="00440B3B">
      <w:pPr>
        <w:pStyle w:val="h1"/>
        <w:rPr>
          <w:del w:id="5015" w:author="Caree2" w:date="2016-10-28T06:24:00Z"/>
          <w:b/>
          <w:bCs/>
        </w:rPr>
        <w:pPrChange w:id="5016" w:author="Caree2" w:date="2016-10-28T06:24:00Z">
          <w:pPr>
            <w:shd w:val="clear" w:color="auto" w:fill="FFFFFF"/>
            <w:ind w:left="360" w:hanging="360"/>
          </w:pPr>
        </w:pPrChange>
      </w:pPr>
    </w:p>
    <w:p w:rsidR="005A35B4" w:rsidRPr="00871E1A" w:rsidDel="00930E1A" w:rsidRDefault="005A35B4">
      <w:pPr>
        <w:pStyle w:val="h1"/>
        <w:rPr>
          <w:del w:id="5017" w:author="Caree2" w:date="2016-10-27T19:09:00Z"/>
        </w:rPr>
        <w:pPrChange w:id="5018" w:author="Caree2" w:date="2016-10-28T06:24:00Z">
          <w:pPr>
            <w:numPr>
              <w:numId w:val="34"/>
            </w:numPr>
            <w:shd w:val="clear" w:color="auto" w:fill="FFFFFF"/>
            <w:tabs>
              <w:tab w:val="num" w:pos="720"/>
            </w:tabs>
            <w:ind w:left="720" w:hanging="360"/>
          </w:pPr>
        </w:pPrChange>
      </w:pPr>
      <w:del w:id="5019" w:author="Caree2" w:date="2016-10-27T19:09:00Z">
        <w:r w:rsidRPr="00871E1A" w:rsidDel="00930E1A">
          <w:delText xml:space="preserve">Frequency: each day, prior to </w:delText>
        </w:r>
        <w:r w:rsidR="00325317" w:rsidRPr="00871E1A" w:rsidDel="00930E1A">
          <w:delText xml:space="preserve">processing </w:delText>
        </w:r>
        <w:r w:rsidRPr="00871E1A" w:rsidDel="00930E1A">
          <w:delText>operation</w:delText>
        </w:r>
        <w:r w:rsidR="004F395B" w:rsidDel="00930E1A">
          <w:delText>.</w:delText>
        </w:r>
      </w:del>
    </w:p>
    <w:p w:rsidR="005A35B4" w:rsidRPr="00871E1A" w:rsidDel="00930E1A" w:rsidRDefault="005A35B4">
      <w:pPr>
        <w:pStyle w:val="h1"/>
        <w:rPr>
          <w:del w:id="5020" w:author="Caree2" w:date="2016-10-27T19:09:00Z"/>
        </w:rPr>
        <w:pPrChange w:id="5021" w:author="Caree2" w:date="2016-10-28T06:24:00Z">
          <w:pPr>
            <w:numPr>
              <w:numId w:val="34"/>
            </w:numPr>
            <w:shd w:val="clear" w:color="auto" w:fill="FFFFFF"/>
            <w:tabs>
              <w:tab w:val="num" w:pos="720"/>
            </w:tabs>
            <w:ind w:left="720" w:hanging="360"/>
          </w:pPr>
        </w:pPrChange>
      </w:pPr>
      <w:del w:id="5022" w:author="Caree2" w:date="2016-10-27T19:09:00Z">
        <w:r w:rsidRPr="00871E1A" w:rsidDel="00930E1A">
          <w:delText>Persons responsible: Producer-processor or designee.</w:delText>
        </w:r>
      </w:del>
    </w:p>
    <w:p w:rsidR="005A35B4" w:rsidRPr="00871E1A" w:rsidDel="00930E1A" w:rsidRDefault="005A35B4">
      <w:pPr>
        <w:pStyle w:val="h1"/>
        <w:rPr>
          <w:del w:id="5023" w:author="Caree2" w:date="2016-10-27T19:09:00Z"/>
        </w:rPr>
        <w:pPrChange w:id="5024" w:author="Caree2" w:date="2016-10-28T06:24:00Z">
          <w:pPr>
            <w:numPr>
              <w:numId w:val="34"/>
            </w:numPr>
            <w:shd w:val="clear" w:color="auto" w:fill="FFFFFF"/>
            <w:tabs>
              <w:tab w:val="num" w:pos="720"/>
            </w:tabs>
            <w:ind w:left="720" w:hanging="360"/>
          </w:pPr>
        </w:pPrChange>
      </w:pPr>
      <w:del w:id="5025" w:author="Caree2" w:date="2016-10-27T19:09:00Z">
        <w:r w:rsidRPr="00871E1A" w:rsidDel="00930E1A">
          <w:delText>Procedure:</w:delText>
        </w:r>
      </w:del>
    </w:p>
    <w:p w:rsidR="005A35B4" w:rsidRPr="00871E1A" w:rsidDel="00930E1A" w:rsidRDefault="005A35B4">
      <w:pPr>
        <w:pStyle w:val="h1"/>
        <w:rPr>
          <w:del w:id="5026" w:author="Caree2" w:date="2016-10-27T19:09:00Z"/>
        </w:rPr>
        <w:pPrChange w:id="5027" w:author="Caree2" w:date="2016-10-28T06:24:00Z">
          <w:pPr>
            <w:numPr>
              <w:numId w:val="21"/>
            </w:numPr>
            <w:shd w:val="clear" w:color="auto" w:fill="FFFFFF"/>
            <w:tabs>
              <w:tab w:val="num" w:pos="360"/>
              <w:tab w:val="num" w:pos="1080"/>
            </w:tabs>
            <w:ind w:left="1080" w:hanging="360"/>
          </w:pPr>
        </w:pPrChange>
      </w:pPr>
      <w:del w:id="5028" w:author="Caree2" w:date="2016-10-27T19:09:00Z">
        <w:r w:rsidRPr="00871E1A" w:rsidDel="00930E1A">
          <w:delText>Visually inspect all equipment and utensils for cleanliness and operability.</w:delText>
        </w:r>
      </w:del>
    </w:p>
    <w:p w:rsidR="005A35B4" w:rsidRPr="00871E1A" w:rsidDel="00930E1A" w:rsidRDefault="005A35B4">
      <w:pPr>
        <w:pStyle w:val="h1"/>
        <w:rPr>
          <w:del w:id="5029" w:author="Caree2" w:date="2016-10-27T19:09:00Z"/>
        </w:rPr>
        <w:pPrChange w:id="5030" w:author="Caree2" w:date="2016-10-28T06:24:00Z">
          <w:pPr>
            <w:numPr>
              <w:numId w:val="21"/>
            </w:numPr>
            <w:shd w:val="clear" w:color="auto" w:fill="FFFFFF"/>
            <w:tabs>
              <w:tab w:val="num" w:pos="360"/>
              <w:tab w:val="num" w:pos="1080"/>
            </w:tabs>
            <w:ind w:left="1080" w:hanging="360"/>
          </w:pPr>
        </w:pPrChange>
      </w:pPr>
      <w:del w:id="5031" w:author="Caree2" w:date="2016-10-27T19:09:00Z">
        <w:r w:rsidRPr="00871E1A" w:rsidDel="00930E1A">
          <w:delText>Clean, rinse and sanitize all product contact surfaces, equipment and utensils, including coolers. If appropriate, test food contact areas for sanitizer residue.</w:delText>
        </w:r>
      </w:del>
    </w:p>
    <w:p w:rsidR="005A35B4" w:rsidRPr="00871E1A" w:rsidDel="00930E1A" w:rsidRDefault="005A35B4">
      <w:pPr>
        <w:pStyle w:val="h1"/>
        <w:rPr>
          <w:del w:id="5032" w:author="Caree2" w:date="2016-10-27T19:09:00Z"/>
        </w:rPr>
        <w:pPrChange w:id="5033" w:author="Caree2" w:date="2016-10-28T06:24:00Z">
          <w:pPr>
            <w:numPr>
              <w:numId w:val="21"/>
            </w:numPr>
            <w:shd w:val="clear" w:color="auto" w:fill="FFFFFF"/>
            <w:tabs>
              <w:tab w:val="num" w:pos="360"/>
              <w:tab w:val="num" w:pos="1080"/>
            </w:tabs>
            <w:ind w:left="1080" w:hanging="360"/>
          </w:pPr>
        </w:pPrChange>
      </w:pPr>
      <w:del w:id="5034" w:author="Caree2" w:date="2016-10-27T19:09:00Z">
        <w:r w:rsidRPr="00871E1A" w:rsidDel="00930E1A">
          <w:delText>Document, sign and date in MPPU Operations Log.</w:delText>
        </w:r>
      </w:del>
    </w:p>
    <w:p w:rsidR="00CC7A3C" w:rsidRPr="00440B3B" w:rsidDel="006D0E46" w:rsidRDefault="00D73E1D">
      <w:pPr>
        <w:pStyle w:val="StyleHeading114ptBoldUnderlineLeft"/>
        <w:rPr>
          <w:del w:id="5035" w:author="Caree2" w:date="2016-10-27T19:15:00Z"/>
        </w:rPr>
      </w:pPr>
      <w:del w:id="5036" w:author="Caree2" w:date="2016-10-28T06:24:00Z">
        <w:r w:rsidDel="00682868">
          <w:delText>3</w:delText>
        </w:r>
        <w:r w:rsidR="00440B3B" w:rsidRPr="00440B3B" w:rsidDel="00682868">
          <w:delText>.</w:delText>
        </w:r>
        <w:r w:rsidR="005A35B4" w:rsidRPr="00440B3B" w:rsidDel="00682868">
          <w:delText>4</w:delText>
        </w:r>
        <w:r w:rsidR="00440B3B" w:rsidRPr="00440B3B" w:rsidDel="00682868">
          <w:delText xml:space="preserve"> </w:delText>
        </w:r>
      </w:del>
      <w:del w:id="5037" w:author="Caree2" w:date="2016-10-27T19:13:00Z">
        <w:r w:rsidR="00440B3B" w:rsidRPr="00440B3B" w:rsidDel="00930E1A">
          <w:delText>-</w:delText>
        </w:r>
      </w:del>
      <w:del w:id="5038" w:author="Caree2" w:date="2016-10-28T06:24:00Z">
        <w:r w:rsidR="00440B3B" w:rsidRPr="00440B3B" w:rsidDel="00682868">
          <w:delText xml:space="preserve"> </w:delText>
        </w:r>
      </w:del>
      <w:del w:id="5039" w:author="Caree2" w:date="2016-10-27T19:13:00Z">
        <w:r w:rsidR="005A35B4" w:rsidRPr="00440B3B" w:rsidDel="00930E1A">
          <w:delText>SSOP: Daily Operation</w:delText>
        </w:r>
        <w:r w:rsidR="00440B3B" w:rsidRPr="00440B3B" w:rsidDel="00930E1A">
          <w:delText>al Sanitation Maintenance</w:delText>
        </w:r>
      </w:del>
    </w:p>
    <w:p w:rsidR="00440B3B" w:rsidRPr="00871E1A" w:rsidDel="006D0E46" w:rsidRDefault="00440B3B">
      <w:pPr>
        <w:pStyle w:val="h1"/>
        <w:rPr>
          <w:del w:id="5040" w:author="Caree2" w:date="2016-10-27T19:15:00Z"/>
          <w:b/>
        </w:rPr>
        <w:pPrChange w:id="5041" w:author="Caree2" w:date="2016-10-28T06:24:00Z">
          <w:pPr>
            <w:shd w:val="clear" w:color="auto" w:fill="FFFFFF"/>
            <w:ind w:left="720" w:hanging="720"/>
          </w:pPr>
        </w:pPrChange>
      </w:pPr>
    </w:p>
    <w:p w:rsidR="005A35B4" w:rsidRPr="00871E1A" w:rsidDel="006D0E46" w:rsidRDefault="005A35B4">
      <w:pPr>
        <w:pStyle w:val="h1"/>
        <w:rPr>
          <w:del w:id="5042" w:author="Caree2" w:date="2016-10-27T19:15:00Z"/>
        </w:rPr>
        <w:pPrChange w:id="5043" w:author="Caree2" w:date="2016-10-28T06:24:00Z">
          <w:pPr>
            <w:numPr>
              <w:numId w:val="35"/>
            </w:numPr>
            <w:shd w:val="clear" w:color="auto" w:fill="FFFFFF"/>
            <w:tabs>
              <w:tab w:val="num" w:pos="720"/>
            </w:tabs>
            <w:ind w:left="720" w:hanging="360"/>
          </w:pPr>
        </w:pPrChange>
      </w:pPr>
      <w:del w:id="5044" w:author="Caree2" w:date="2016-10-27T19:15:00Z">
        <w:r w:rsidRPr="00871E1A" w:rsidDel="006D0E46">
          <w:delText xml:space="preserve">Frequency: each day, throughout </w:delText>
        </w:r>
        <w:r w:rsidR="00325317" w:rsidRPr="00871E1A" w:rsidDel="006D0E46">
          <w:delText xml:space="preserve">processing </w:delText>
        </w:r>
        <w:r w:rsidRPr="00871E1A" w:rsidDel="006D0E46">
          <w:delText>operation.</w:delText>
        </w:r>
      </w:del>
    </w:p>
    <w:p w:rsidR="005A35B4" w:rsidRPr="00871E1A" w:rsidDel="006D0E46" w:rsidRDefault="005A35B4">
      <w:pPr>
        <w:pStyle w:val="h1"/>
        <w:rPr>
          <w:del w:id="5045" w:author="Caree2" w:date="2016-10-27T19:15:00Z"/>
        </w:rPr>
        <w:pPrChange w:id="5046" w:author="Caree2" w:date="2016-10-28T06:24:00Z">
          <w:pPr>
            <w:numPr>
              <w:numId w:val="35"/>
            </w:numPr>
            <w:shd w:val="clear" w:color="auto" w:fill="FFFFFF"/>
            <w:tabs>
              <w:tab w:val="num" w:pos="720"/>
            </w:tabs>
            <w:ind w:left="720" w:hanging="360"/>
          </w:pPr>
        </w:pPrChange>
      </w:pPr>
      <w:del w:id="5047" w:author="Caree2" w:date="2016-10-27T19:15:00Z">
        <w:r w:rsidRPr="00871E1A" w:rsidDel="006D0E46">
          <w:delText>Person responsible: Producer-processor or designee.</w:delText>
        </w:r>
      </w:del>
    </w:p>
    <w:p w:rsidR="005A35B4" w:rsidRPr="00871E1A" w:rsidDel="006D0E46" w:rsidRDefault="005A35B4">
      <w:pPr>
        <w:pStyle w:val="h1"/>
        <w:rPr>
          <w:del w:id="5048" w:author="Caree2" w:date="2016-10-27T19:15:00Z"/>
        </w:rPr>
        <w:pPrChange w:id="5049" w:author="Caree2" w:date="2016-10-28T06:24:00Z">
          <w:pPr>
            <w:numPr>
              <w:numId w:val="35"/>
            </w:numPr>
            <w:shd w:val="clear" w:color="auto" w:fill="FFFFFF"/>
            <w:tabs>
              <w:tab w:val="num" w:pos="720"/>
            </w:tabs>
            <w:ind w:left="720" w:hanging="360"/>
          </w:pPr>
        </w:pPrChange>
      </w:pPr>
      <w:del w:id="5050" w:author="Caree2" w:date="2016-10-27T19:15:00Z">
        <w:r w:rsidRPr="00871E1A" w:rsidDel="006D0E46">
          <w:delText>Procedure:</w:delText>
        </w:r>
      </w:del>
    </w:p>
    <w:p w:rsidR="005A35B4" w:rsidRPr="000D5907" w:rsidDel="006D0E46" w:rsidRDefault="005A35B4">
      <w:pPr>
        <w:pStyle w:val="h1"/>
        <w:rPr>
          <w:del w:id="5051" w:author="Caree2" w:date="2016-10-27T19:15:00Z"/>
          <w:b/>
        </w:rPr>
        <w:pPrChange w:id="5052" w:author="Caree2" w:date="2016-10-28T06:24:00Z">
          <w:pPr>
            <w:numPr>
              <w:numId w:val="25"/>
            </w:numPr>
            <w:shd w:val="clear" w:color="auto" w:fill="FFFFFF"/>
            <w:tabs>
              <w:tab w:val="num" w:pos="720"/>
              <w:tab w:val="num" w:pos="1080"/>
            </w:tabs>
            <w:ind w:left="1080" w:hanging="360"/>
          </w:pPr>
        </w:pPrChange>
      </w:pPr>
      <w:del w:id="5053" w:author="Caree2" w:date="2016-10-27T19:15:00Z">
        <w:r w:rsidRPr="000D5907" w:rsidDel="006D0E46">
          <w:rPr>
            <w:b/>
          </w:rPr>
          <w:delText>Kill Area</w:delText>
        </w:r>
      </w:del>
    </w:p>
    <w:p w:rsidR="005A35B4" w:rsidRPr="00871E1A" w:rsidDel="006D0E46" w:rsidRDefault="005A35B4">
      <w:pPr>
        <w:pStyle w:val="h1"/>
        <w:rPr>
          <w:del w:id="5054" w:author="Caree2" w:date="2016-10-27T19:15:00Z"/>
        </w:rPr>
        <w:pPrChange w:id="5055" w:author="Caree2" w:date="2016-10-28T06:24:00Z">
          <w:pPr>
            <w:numPr>
              <w:numId w:val="15"/>
            </w:numPr>
            <w:shd w:val="clear" w:color="auto" w:fill="FFFFFF"/>
            <w:tabs>
              <w:tab w:val="num" w:pos="720"/>
              <w:tab w:val="num" w:pos="1440"/>
            </w:tabs>
            <w:ind w:left="1440" w:hanging="360"/>
          </w:pPr>
        </w:pPrChange>
      </w:pPr>
      <w:del w:id="5056" w:author="Caree2" w:date="2016-10-27T19:15:00Z">
        <w:r w:rsidRPr="00871E1A" w:rsidDel="006D0E46">
          <w:delText>If a carcass falls to the floor, pick it up immediately</w:delText>
        </w:r>
        <w:r w:rsidR="008F682C" w:rsidDel="006D0E46">
          <w:delText xml:space="preserve">, and </w:delText>
        </w:r>
        <w:r w:rsidRPr="00871E1A" w:rsidDel="006D0E46">
          <w:delText>wash thoroughly before further processing and document.</w:delText>
        </w:r>
      </w:del>
    </w:p>
    <w:p w:rsidR="005A35B4" w:rsidRPr="00871E1A" w:rsidDel="006D0E46" w:rsidRDefault="005A35B4">
      <w:pPr>
        <w:pStyle w:val="h1"/>
        <w:rPr>
          <w:del w:id="5057" w:author="Caree2" w:date="2016-10-27T19:15:00Z"/>
        </w:rPr>
        <w:pPrChange w:id="5058" w:author="Caree2" w:date="2016-10-28T06:24:00Z">
          <w:pPr>
            <w:numPr>
              <w:numId w:val="15"/>
            </w:numPr>
            <w:shd w:val="clear" w:color="auto" w:fill="FFFFFF"/>
            <w:tabs>
              <w:tab w:val="num" w:pos="720"/>
              <w:tab w:val="num" w:pos="1440"/>
            </w:tabs>
            <w:ind w:left="1440" w:hanging="360"/>
          </w:pPr>
        </w:pPrChange>
      </w:pPr>
      <w:del w:id="5059" w:author="Caree2" w:date="2016-10-27T19:15:00Z">
        <w:r w:rsidRPr="00871E1A" w:rsidDel="006D0E46">
          <w:delText>If a piece of equipment or a utensil falls to the floor, wash thoroughly and document.</w:delText>
        </w:r>
      </w:del>
    </w:p>
    <w:p w:rsidR="005A35B4" w:rsidRPr="00871E1A" w:rsidDel="006D0E46" w:rsidRDefault="005A35B4">
      <w:pPr>
        <w:pStyle w:val="h1"/>
        <w:rPr>
          <w:del w:id="5060" w:author="Caree2" w:date="2016-10-27T19:15:00Z"/>
        </w:rPr>
        <w:pPrChange w:id="5061" w:author="Caree2" w:date="2016-10-28T06:24:00Z">
          <w:pPr>
            <w:numPr>
              <w:numId w:val="15"/>
            </w:numPr>
            <w:shd w:val="clear" w:color="auto" w:fill="FFFFFF"/>
            <w:tabs>
              <w:tab w:val="num" w:pos="720"/>
              <w:tab w:val="num" w:pos="1440"/>
            </w:tabs>
            <w:ind w:left="1440" w:hanging="360"/>
          </w:pPr>
        </w:pPrChange>
      </w:pPr>
      <w:del w:id="5062" w:author="Caree2" w:date="2016-10-27T19:15:00Z">
        <w:r w:rsidRPr="00871E1A" w:rsidDel="006D0E46">
          <w:delText xml:space="preserve">Maintain area in a clean and sanitary condition throughout operation. </w:delText>
        </w:r>
      </w:del>
    </w:p>
    <w:p w:rsidR="005A35B4" w:rsidRPr="000D5907" w:rsidDel="006D0E46" w:rsidRDefault="005A35B4">
      <w:pPr>
        <w:pStyle w:val="h1"/>
        <w:rPr>
          <w:del w:id="5063" w:author="Caree2" w:date="2016-10-27T19:15:00Z"/>
          <w:b/>
        </w:rPr>
        <w:pPrChange w:id="5064" w:author="Caree2" w:date="2016-10-28T06:24:00Z">
          <w:pPr>
            <w:numPr>
              <w:numId w:val="24"/>
            </w:numPr>
            <w:shd w:val="clear" w:color="auto" w:fill="FFFFFF"/>
            <w:tabs>
              <w:tab w:val="num" w:pos="720"/>
              <w:tab w:val="num" w:pos="1080"/>
            </w:tabs>
            <w:ind w:left="1080" w:hanging="360"/>
          </w:pPr>
        </w:pPrChange>
      </w:pPr>
      <w:del w:id="5065" w:author="Caree2" w:date="2016-10-27T19:15:00Z">
        <w:r w:rsidRPr="000D5907" w:rsidDel="006D0E46">
          <w:rPr>
            <w:b/>
          </w:rPr>
          <w:delText>Processing Area</w:delText>
        </w:r>
      </w:del>
    </w:p>
    <w:p w:rsidR="005A35B4" w:rsidRPr="00871E1A" w:rsidDel="006D0E46" w:rsidRDefault="005A35B4">
      <w:pPr>
        <w:pStyle w:val="h1"/>
        <w:rPr>
          <w:del w:id="5066" w:author="Caree2" w:date="2016-10-27T19:15:00Z"/>
        </w:rPr>
        <w:pPrChange w:id="5067" w:author="Caree2" w:date="2016-10-28T06:24:00Z">
          <w:pPr>
            <w:numPr>
              <w:numId w:val="16"/>
            </w:numPr>
            <w:shd w:val="clear" w:color="auto" w:fill="FFFFFF"/>
            <w:tabs>
              <w:tab w:val="num" w:pos="720"/>
              <w:tab w:val="num" w:pos="1440"/>
            </w:tabs>
            <w:ind w:left="1440" w:hanging="360"/>
          </w:pPr>
        </w:pPrChange>
      </w:pPr>
      <w:del w:id="5068" w:author="Caree2" w:date="2016-10-27T19:15:00Z">
        <w:r w:rsidRPr="00871E1A" w:rsidDel="006D0E46">
          <w:delText>If a carcass or giblet falls to the floor, pick it up immediately</w:delText>
        </w:r>
        <w:r w:rsidR="008F682C" w:rsidDel="006D0E46">
          <w:delText xml:space="preserve">, and </w:delText>
        </w:r>
        <w:r w:rsidRPr="00871E1A" w:rsidDel="006D0E46">
          <w:delText>wash thoroughly before further processing</w:delText>
        </w:r>
        <w:r w:rsidR="00C90485" w:rsidDel="006D0E46">
          <w:delText>,</w:delText>
        </w:r>
        <w:r w:rsidRPr="00871E1A" w:rsidDel="006D0E46">
          <w:delText xml:space="preserve"> and document</w:delText>
        </w:r>
        <w:r w:rsidR="00C90485" w:rsidDel="006D0E46">
          <w:delText xml:space="preserve"> event</w:delText>
        </w:r>
        <w:r w:rsidRPr="00871E1A" w:rsidDel="006D0E46">
          <w:delText>.</w:delText>
        </w:r>
      </w:del>
    </w:p>
    <w:p w:rsidR="005A35B4" w:rsidRPr="00871E1A" w:rsidDel="006D0E46" w:rsidRDefault="005A35B4">
      <w:pPr>
        <w:pStyle w:val="h1"/>
        <w:rPr>
          <w:del w:id="5069" w:author="Caree2" w:date="2016-10-27T19:15:00Z"/>
        </w:rPr>
        <w:pPrChange w:id="5070" w:author="Caree2" w:date="2016-10-28T06:24:00Z">
          <w:pPr>
            <w:numPr>
              <w:numId w:val="16"/>
            </w:numPr>
            <w:shd w:val="clear" w:color="auto" w:fill="FFFFFF"/>
            <w:tabs>
              <w:tab w:val="num" w:pos="720"/>
              <w:tab w:val="num" w:pos="1440"/>
            </w:tabs>
            <w:ind w:left="1440" w:hanging="360"/>
          </w:pPr>
        </w:pPrChange>
      </w:pPr>
      <w:del w:id="5071" w:author="Caree2" w:date="2016-10-27T19:15:00Z">
        <w:r w:rsidRPr="00871E1A" w:rsidDel="006D0E46">
          <w:delText>If intestines are nicked during evisceration, thoroughly wash and sanitize all areas and utensils contaminated with fecal matter</w:delText>
        </w:r>
        <w:r w:rsidR="000D5907" w:rsidDel="006D0E46">
          <w:delText>,</w:delText>
        </w:r>
        <w:r w:rsidRPr="00871E1A" w:rsidDel="006D0E46">
          <w:delText xml:space="preserve"> and document</w:delText>
        </w:r>
        <w:r w:rsidR="00C90485" w:rsidDel="006D0E46">
          <w:delText xml:space="preserve"> event</w:delText>
        </w:r>
        <w:r w:rsidRPr="00871E1A" w:rsidDel="006D0E46">
          <w:delText>.</w:delText>
        </w:r>
      </w:del>
    </w:p>
    <w:p w:rsidR="005A35B4" w:rsidRPr="00871E1A" w:rsidDel="006D0E46" w:rsidRDefault="005A35B4">
      <w:pPr>
        <w:pStyle w:val="h1"/>
        <w:rPr>
          <w:del w:id="5072" w:author="Caree2" w:date="2016-10-27T19:15:00Z"/>
        </w:rPr>
        <w:pPrChange w:id="5073" w:author="Caree2" w:date="2016-10-28T06:24:00Z">
          <w:pPr>
            <w:numPr>
              <w:numId w:val="16"/>
            </w:numPr>
            <w:shd w:val="clear" w:color="auto" w:fill="FFFFFF"/>
            <w:tabs>
              <w:tab w:val="num" w:pos="720"/>
              <w:tab w:val="num" w:pos="1440"/>
            </w:tabs>
            <w:ind w:left="1440" w:hanging="360"/>
          </w:pPr>
        </w:pPrChange>
      </w:pPr>
      <w:del w:id="5074" w:author="Caree2" w:date="2016-10-27T19:15:00Z">
        <w:r w:rsidRPr="00871E1A" w:rsidDel="006D0E46">
          <w:delText>If a piece of equipment or a utensil falls to the floor, wash it thoroughly</w:delText>
        </w:r>
        <w:r w:rsidR="000D5907" w:rsidDel="006D0E46">
          <w:delText>,</w:delText>
        </w:r>
        <w:r w:rsidRPr="00871E1A" w:rsidDel="006D0E46">
          <w:delText xml:space="preserve"> and document</w:delText>
        </w:r>
        <w:r w:rsidR="000D5907" w:rsidDel="006D0E46">
          <w:delText xml:space="preserve"> event</w:delText>
        </w:r>
        <w:r w:rsidRPr="00871E1A" w:rsidDel="006D0E46">
          <w:delText>.</w:delText>
        </w:r>
      </w:del>
    </w:p>
    <w:p w:rsidR="005A35B4" w:rsidRPr="00871E1A" w:rsidDel="006D0E46" w:rsidRDefault="005A35B4">
      <w:pPr>
        <w:pStyle w:val="h1"/>
        <w:rPr>
          <w:del w:id="5075" w:author="Caree2" w:date="2016-10-27T19:15:00Z"/>
          <w:u w:val="single"/>
        </w:rPr>
        <w:pPrChange w:id="5076" w:author="Caree2" w:date="2016-10-28T06:24:00Z">
          <w:pPr>
            <w:numPr>
              <w:numId w:val="16"/>
            </w:numPr>
            <w:shd w:val="clear" w:color="auto" w:fill="FFFFFF"/>
            <w:tabs>
              <w:tab w:val="num" w:pos="720"/>
              <w:tab w:val="num" w:pos="1440"/>
            </w:tabs>
            <w:ind w:left="1440" w:hanging="360"/>
          </w:pPr>
        </w:pPrChange>
      </w:pPr>
      <w:del w:id="5077" w:author="Caree2" w:date="2016-10-27T19:15:00Z">
        <w:r w:rsidRPr="00871E1A" w:rsidDel="006D0E46">
          <w:delText>Maintain entire area in a clean and sanitary condition throughout the daily operation</w:delText>
        </w:r>
      </w:del>
    </w:p>
    <w:p w:rsidR="005A35B4" w:rsidRPr="00871E1A" w:rsidDel="006D0E46" w:rsidRDefault="005A35B4">
      <w:pPr>
        <w:pStyle w:val="h1"/>
        <w:rPr>
          <w:del w:id="5078" w:author="Caree2" w:date="2016-10-27T19:15:00Z"/>
          <w:u w:val="single"/>
        </w:rPr>
        <w:pPrChange w:id="5079" w:author="Caree2" w:date="2016-10-28T06:24:00Z">
          <w:pPr>
            <w:numPr>
              <w:numId w:val="35"/>
            </w:numPr>
            <w:shd w:val="clear" w:color="auto" w:fill="FFFFFF"/>
            <w:tabs>
              <w:tab w:val="num" w:pos="720"/>
            </w:tabs>
            <w:ind w:left="720" w:hanging="360"/>
          </w:pPr>
        </w:pPrChange>
      </w:pPr>
      <w:del w:id="5080" w:author="Caree2" w:date="2016-10-27T19:15:00Z">
        <w:r w:rsidRPr="00871E1A" w:rsidDel="006D0E46">
          <w:delText>Document required corrective actions, sign and date as required in MPPU Operations Log when daily operation is complete.</w:delText>
        </w:r>
      </w:del>
    </w:p>
    <w:p w:rsidR="005A35B4" w:rsidDel="00682868" w:rsidRDefault="005A35B4">
      <w:pPr>
        <w:pStyle w:val="h1"/>
        <w:rPr>
          <w:del w:id="5081" w:author="Caree2" w:date="2016-10-28T06:24:00Z"/>
        </w:rPr>
        <w:pPrChange w:id="5082" w:author="Caree2" w:date="2016-10-28T06:24:00Z">
          <w:pPr>
            <w:shd w:val="clear" w:color="auto" w:fill="FFFFFF"/>
            <w:ind w:left="720"/>
          </w:pPr>
        </w:pPrChange>
      </w:pPr>
    </w:p>
    <w:p w:rsidR="00440B3B" w:rsidRPr="00871E1A" w:rsidDel="00682868" w:rsidRDefault="00440B3B">
      <w:pPr>
        <w:pStyle w:val="h1"/>
        <w:rPr>
          <w:del w:id="5083" w:author="Caree2" w:date="2016-10-28T06:24:00Z"/>
        </w:rPr>
        <w:pPrChange w:id="5084" w:author="Caree2" w:date="2016-10-28T06:24:00Z">
          <w:pPr>
            <w:shd w:val="clear" w:color="auto" w:fill="FFFFFF"/>
            <w:ind w:left="720"/>
          </w:pPr>
        </w:pPrChange>
      </w:pPr>
    </w:p>
    <w:p w:rsidR="006D0E46" w:rsidRPr="00440B3B" w:rsidDel="00682868" w:rsidRDefault="00D73E1D">
      <w:pPr>
        <w:pStyle w:val="StyleHeading114ptBoldUnderlineLeft"/>
        <w:rPr>
          <w:del w:id="5085" w:author="Caree2" w:date="2016-10-28T06:24:00Z"/>
        </w:rPr>
      </w:pPr>
      <w:del w:id="5086" w:author="Caree2" w:date="2016-10-28T06:24:00Z">
        <w:r w:rsidDel="00682868">
          <w:delText>3</w:delText>
        </w:r>
        <w:r w:rsidR="00440B3B" w:rsidRPr="00440B3B" w:rsidDel="00682868">
          <w:delText>.</w:delText>
        </w:r>
        <w:r w:rsidR="005A35B4" w:rsidRPr="00440B3B" w:rsidDel="00682868">
          <w:delText>5</w:delText>
        </w:r>
        <w:r w:rsidR="00440B3B" w:rsidRPr="00440B3B" w:rsidDel="00682868">
          <w:delText xml:space="preserve"> </w:delText>
        </w:r>
      </w:del>
      <w:del w:id="5087" w:author="Caree2" w:date="2016-10-27T19:15:00Z">
        <w:r w:rsidR="00440B3B" w:rsidRPr="00440B3B" w:rsidDel="006D0E46">
          <w:delText>-</w:delText>
        </w:r>
      </w:del>
      <w:del w:id="5088" w:author="Caree2" w:date="2016-10-28T06:24:00Z">
        <w:r w:rsidR="00440B3B" w:rsidRPr="00440B3B" w:rsidDel="00682868">
          <w:delText xml:space="preserve"> </w:delText>
        </w:r>
      </w:del>
      <w:del w:id="5089" w:author="Caree2" w:date="2016-10-27T19:15:00Z">
        <w:r w:rsidR="005A35B4" w:rsidRPr="00440B3B" w:rsidDel="006D0E46">
          <w:delText xml:space="preserve">SSOP for Chill Tank </w:delText>
        </w:r>
        <w:r w:rsidR="00C90485" w:rsidDel="006D0E46">
          <w:delText>and</w:delText>
        </w:r>
        <w:r w:rsidR="005A35B4" w:rsidRPr="00440B3B" w:rsidDel="006D0E46">
          <w:delText xml:space="preserve"> Refrigeration Temperature Monitoring</w:delText>
        </w:r>
      </w:del>
    </w:p>
    <w:p w:rsidR="00440B3B" w:rsidRPr="00440B3B" w:rsidDel="006D0E46" w:rsidRDefault="00440B3B">
      <w:pPr>
        <w:pStyle w:val="h1"/>
        <w:rPr>
          <w:del w:id="5090" w:author="Caree2" w:date="2016-10-27T19:15:00Z"/>
        </w:rPr>
        <w:pPrChange w:id="5091" w:author="Caree2" w:date="2016-10-28T06:24:00Z">
          <w:pPr/>
        </w:pPrChange>
      </w:pPr>
    </w:p>
    <w:p w:rsidR="005A35B4" w:rsidRPr="00871E1A" w:rsidDel="006D0E46" w:rsidRDefault="005A35B4">
      <w:pPr>
        <w:pStyle w:val="h1"/>
        <w:rPr>
          <w:del w:id="5092" w:author="Caree2" w:date="2016-10-27T19:15:00Z"/>
        </w:rPr>
        <w:pPrChange w:id="5093" w:author="Caree2" w:date="2016-10-28T06:24:00Z">
          <w:pPr>
            <w:numPr>
              <w:numId w:val="36"/>
            </w:numPr>
            <w:tabs>
              <w:tab w:val="num" w:pos="720"/>
            </w:tabs>
            <w:ind w:left="720" w:hanging="360"/>
          </w:pPr>
        </w:pPrChange>
      </w:pPr>
      <w:del w:id="5094" w:author="Caree2" w:date="2016-10-27T19:15:00Z">
        <w:r w:rsidRPr="00871E1A" w:rsidDel="006D0E46">
          <w:delText xml:space="preserve">Frequency: test chill tank slurry temperatures once per hour of </w:delText>
        </w:r>
        <w:r w:rsidR="00325317" w:rsidRPr="00871E1A" w:rsidDel="006D0E46">
          <w:delText xml:space="preserve">processing </w:delText>
        </w:r>
        <w:r w:rsidRPr="00871E1A" w:rsidDel="006D0E46">
          <w:delText>operation</w:delText>
        </w:r>
        <w:r w:rsidR="008F682C" w:rsidDel="006D0E46">
          <w:delText>, and</w:delText>
        </w:r>
        <w:r w:rsidRPr="00871E1A" w:rsidDel="006D0E46">
          <w:delText xml:space="preserve"> test and record refrigerator temperature once per day.</w:delText>
        </w:r>
      </w:del>
    </w:p>
    <w:p w:rsidR="005A35B4" w:rsidRPr="00871E1A" w:rsidDel="006D0E46" w:rsidRDefault="005A35B4">
      <w:pPr>
        <w:pStyle w:val="h1"/>
        <w:rPr>
          <w:del w:id="5095" w:author="Caree2" w:date="2016-10-27T19:15:00Z"/>
        </w:rPr>
        <w:pPrChange w:id="5096" w:author="Caree2" w:date="2016-10-28T06:24:00Z">
          <w:pPr>
            <w:numPr>
              <w:numId w:val="36"/>
            </w:numPr>
            <w:tabs>
              <w:tab w:val="num" w:pos="720"/>
            </w:tabs>
            <w:ind w:left="720" w:hanging="360"/>
          </w:pPr>
        </w:pPrChange>
      </w:pPr>
      <w:del w:id="5097" w:author="Caree2" w:date="2016-10-27T19:15:00Z">
        <w:r w:rsidRPr="00871E1A" w:rsidDel="006D0E46">
          <w:delText>Person responsible: Producer-processor or designee.</w:delText>
        </w:r>
      </w:del>
    </w:p>
    <w:p w:rsidR="005A35B4" w:rsidRPr="00871E1A" w:rsidDel="006D0E46" w:rsidRDefault="005A35B4">
      <w:pPr>
        <w:pStyle w:val="h1"/>
        <w:rPr>
          <w:del w:id="5098" w:author="Caree2" w:date="2016-10-27T19:15:00Z"/>
        </w:rPr>
        <w:pPrChange w:id="5099" w:author="Caree2" w:date="2016-10-28T06:24:00Z">
          <w:pPr>
            <w:numPr>
              <w:numId w:val="36"/>
            </w:numPr>
            <w:tabs>
              <w:tab w:val="num" w:pos="720"/>
            </w:tabs>
            <w:ind w:left="720" w:hanging="360"/>
          </w:pPr>
        </w:pPrChange>
      </w:pPr>
      <w:del w:id="5100" w:author="Caree2" w:date="2016-10-27T19:15:00Z">
        <w:r w:rsidRPr="00871E1A" w:rsidDel="006D0E46">
          <w:delText>Procedure:</w:delText>
        </w:r>
      </w:del>
    </w:p>
    <w:p w:rsidR="005A35B4" w:rsidRPr="00871E1A" w:rsidDel="006D0E46" w:rsidRDefault="005A35B4">
      <w:pPr>
        <w:pStyle w:val="h1"/>
        <w:rPr>
          <w:del w:id="5101" w:author="Caree2" w:date="2016-10-27T19:15:00Z"/>
        </w:rPr>
        <w:pPrChange w:id="5102" w:author="Caree2" w:date="2016-10-28T06:24:00Z">
          <w:pPr>
            <w:numPr>
              <w:ilvl w:val="1"/>
              <w:numId w:val="23"/>
            </w:numPr>
            <w:tabs>
              <w:tab w:val="num" w:pos="1080"/>
              <w:tab w:val="num" w:pos="1440"/>
            </w:tabs>
            <w:ind w:left="1080" w:hanging="360"/>
          </w:pPr>
        </w:pPrChange>
      </w:pPr>
      <w:del w:id="5103" w:author="Caree2" w:date="2016-10-27T19:15:00Z">
        <w:r w:rsidRPr="00871E1A" w:rsidDel="006D0E46">
          <w:delText xml:space="preserve">Use a digital thermometer to test </w:delText>
        </w:r>
        <w:r w:rsidRPr="00C90485" w:rsidDel="006D0E46">
          <w:rPr>
            <w:b/>
          </w:rPr>
          <w:delText>chill tank</w:delText>
        </w:r>
        <w:r w:rsidRPr="00871E1A" w:rsidDel="006D0E46">
          <w:delText xml:space="preserve"> ice slurry temperatures. The target temperature for chill tank slurry is between 33°</w:delText>
        </w:r>
        <w:r w:rsidR="00C90485" w:rsidDel="006D0E46">
          <w:delText>F</w:delText>
        </w:r>
        <w:r w:rsidRPr="00871E1A" w:rsidDel="006D0E46">
          <w:delText xml:space="preserve"> and 40</w:delText>
        </w:r>
        <w:r w:rsidRPr="00871E1A" w:rsidDel="006D0E46">
          <w:sym w:font="Symbol" w:char="F0B0"/>
        </w:r>
        <w:r w:rsidRPr="00871E1A" w:rsidDel="006D0E46">
          <w:delText>F. Add ice as necessary</w:delText>
        </w:r>
        <w:r w:rsidR="00325317" w:rsidRPr="00871E1A" w:rsidDel="006D0E46">
          <w:delText xml:space="preserve"> to adjust temperature</w:delText>
        </w:r>
        <w:r w:rsidRPr="00871E1A" w:rsidDel="006D0E46">
          <w:delText>.</w:delText>
        </w:r>
        <w:r w:rsidR="00350F7F" w:rsidDel="006D0E46">
          <w:delText xml:space="preserve"> </w:delText>
        </w:r>
        <w:r w:rsidRPr="00871E1A" w:rsidDel="006D0E46">
          <w:delText>Document, sign and date as required in MPPU Operations Log.</w:delText>
        </w:r>
      </w:del>
    </w:p>
    <w:p w:rsidR="005A35B4" w:rsidRPr="00871E1A" w:rsidDel="006D0E46" w:rsidRDefault="005A35B4">
      <w:pPr>
        <w:pStyle w:val="h1"/>
        <w:rPr>
          <w:del w:id="5104" w:author="Caree2" w:date="2016-10-27T19:15:00Z"/>
        </w:rPr>
        <w:pPrChange w:id="5105" w:author="Caree2" w:date="2016-10-28T06:24:00Z">
          <w:pPr>
            <w:numPr>
              <w:ilvl w:val="1"/>
              <w:numId w:val="23"/>
            </w:numPr>
            <w:tabs>
              <w:tab w:val="num" w:pos="1080"/>
              <w:tab w:val="num" w:pos="1440"/>
            </w:tabs>
            <w:ind w:left="1080" w:hanging="360"/>
          </w:pPr>
        </w:pPrChange>
      </w:pPr>
      <w:del w:id="5106" w:author="Caree2" w:date="2016-10-27T19:15:00Z">
        <w:r w:rsidRPr="00C90485" w:rsidDel="006D0E46">
          <w:rPr>
            <w:b/>
          </w:rPr>
          <w:delText>NOTE</w:delText>
        </w:r>
        <w:r w:rsidRPr="00871E1A" w:rsidDel="006D0E46">
          <w:delText>:</w:delText>
        </w:r>
        <w:r w:rsidR="00350F7F" w:rsidDel="006D0E46">
          <w:delText xml:space="preserve"> </w:delText>
        </w:r>
        <w:r w:rsidRPr="00871E1A" w:rsidDel="006D0E46">
          <w:delText>The chill tank must reduce the temperature of carcasses to 40</w:delText>
        </w:r>
        <w:r w:rsidRPr="00871E1A" w:rsidDel="006D0E46">
          <w:sym w:font="Symbol" w:char="F0B0"/>
        </w:r>
        <w:r w:rsidRPr="00871E1A" w:rsidDel="006D0E46">
          <w:delText xml:space="preserve">F or less within 4 hours of evisceration. </w:delText>
        </w:r>
        <w:r w:rsidRPr="00C90485" w:rsidDel="006D0E46">
          <w:rPr>
            <w:b/>
          </w:rPr>
          <w:delText>See HACCP Critical Control Point #2</w:delText>
        </w:r>
        <w:r w:rsidRPr="002B6951" w:rsidDel="006D0E46">
          <w:delText xml:space="preserve">. </w:delText>
        </w:r>
        <w:r w:rsidRPr="00871E1A" w:rsidDel="006D0E46">
          <w:delText>Use a digital thermometer to measure internal carcass temperatures of 2% (or a minimum of 5) of poultry. Document, sign and date as required in MPPU Operations Log.</w:delText>
        </w:r>
      </w:del>
    </w:p>
    <w:p w:rsidR="005A35B4" w:rsidRPr="00871E1A" w:rsidDel="006D0E46" w:rsidRDefault="005A35B4">
      <w:pPr>
        <w:pStyle w:val="h1"/>
        <w:rPr>
          <w:del w:id="5107" w:author="Caree2" w:date="2016-10-27T19:15:00Z"/>
        </w:rPr>
        <w:pPrChange w:id="5108" w:author="Caree2" w:date="2016-10-28T06:24:00Z">
          <w:pPr>
            <w:numPr>
              <w:ilvl w:val="1"/>
              <w:numId w:val="23"/>
            </w:numPr>
            <w:tabs>
              <w:tab w:val="num" w:pos="1080"/>
              <w:tab w:val="num" w:pos="1440"/>
            </w:tabs>
            <w:ind w:left="1080" w:hanging="360"/>
          </w:pPr>
        </w:pPrChange>
      </w:pPr>
      <w:del w:id="5109" w:author="Caree2" w:date="2016-10-27T19:15:00Z">
        <w:r w:rsidRPr="00871E1A" w:rsidDel="006D0E46">
          <w:delText xml:space="preserve">Use a digital thermometer to test </w:delText>
        </w:r>
        <w:r w:rsidRPr="00C90485" w:rsidDel="006D0E46">
          <w:rPr>
            <w:b/>
          </w:rPr>
          <w:delText>pre-chill</w:delText>
        </w:r>
        <w:r w:rsidRPr="00871E1A" w:rsidDel="006D0E46">
          <w:delText xml:space="preserve"> tank water. Add cold water frequently to maintain as cool as possible.</w:delText>
        </w:r>
        <w:r w:rsidR="00350F7F" w:rsidDel="006D0E46">
          <w:delText xml:space="preserve"> </w:delText>
        </w:r>
        <w:r w:rsidRPr="00871E1A" w:rsidDel="006D0E46">
          <w:delText>Ice water slurry is not required.</w:delText>
        </w:r>
      </w:del>
    </w:p>
    <w:p w:rsidR="005A35B4" w:rsidRPr="00871E1A" w:rsidDel="006D0E46" w:rsidRDefault="005A35B4">
      <w:pPr>
        <w:pStyle w:val="h1"/>
        <w:rPr>
          <w:del w:id="5110" w:author="Caree2" w:date="2016-10-27T19:15:00Z"/>
        </w:rPr>
        <w:pPrChange w:id="5111" w:author="Caree2" w:date="2016-10-28T06:24:00Z">
          <w:pPr>
            <w:numPr>
              <w:ilvl w:val="1"/>
              <w:numId w:val="23"/>
            </w:numPr>
            <w:tabs>
              <w:tab w:val="num" w:pos="1080"/>
              <w:tab w:val="num" w:pos="1440"/>
            </w:tabs>
            <w:ind w:left="1080" w:hanging="360"/>
          </w:pPr>
        </w:pPrChange>
      </w:pPr>
      <w:del w:id="5112" w:author="Caree2" w:date="2016-10-27T19:15:00Z">
        <w:r w:rsidRPr="00871E1A" w:rsidDel="006D0E46">
          <w:delText xml:space="preserve">Use a max-min thermometer to measure </w:delText>
        </w:r>
        <w:r w:rsidRPr="00350F7F" w:rsidDel="006D0E46">
          <w:rPr>
            <w:b/>
          </w:rPr>
          <w:delText>refrigerator</w:delText>
        </w:r>
        <w:r w:rsidRPr="00350F7F" w:rsidDel="006D0E46">
          <w:rPr>
            <w:i w:val="0"/>
          </w:rPr>
          <w:delText xml:space="preserve"> </w:delText>
        </w:r>
        <w:r w:rsidRPr="00871E1A" w:rsidDel="006D0E46">
          <w:delText>storage temperatures.  Document, sign and date as required in MPPU Operations Log.</w:delText>
        </w:r>
        <w:r w:rsidR="00350F7F" w:rsidDel="006D0E46">
          <w:delText xml:space="preserve"> </w:delText>
        </w:r>
      </w:del>
    </w:p>
    <w:p w:rsidR="005A35B4" w:rsidRPr="00871E1A" w:rsidDel="006D0E46" w:rsidRDefault="005A35B4">
      <w:pPr>
        <w:pStyle w:val="h1"/>
        <w:rPr>
          <w:del w:id="5113" w:author="Caree2" w:date="2016-10-27T19:15:00Z"/>
        </w:rPr>
        <w:pPrChange w:id="5114" w:author="Caree2" w:date="2016-10-28T06:24:00Z">
          <w:pPr>
            <w:numPr>
              <w:ilvl w:val="1"/>
              <w:numId w:val="23"/>
            </w:numPr>
            <w:tabs>
              <w:tab w:val="num" w:pos="1080"/>
              <w:tab w:val="num" w:pos="1440"/>
            </w:tabs>
            <w:ind w:left="1080" w:hanging="360"/>
          </w:pPr>
        </w:pPrChange>
      </w:pPr>
      <w:del w:id="5115" w:author="Caree2" w:date="2016-10-27T19:15:00Z">
        <w:r w:rsidRPr="002B6951" w:rsidDel="006D0E46">
          <w:rPr>
            <w:b/>
          </w:rPr>
          <w:delText>NOTE</w:delText>
        </w:r>
        <w:r w:rsidRPr="00871E1A" w:rsidDel="006D0E46">
          <w:delText xml:space="preserve">: </w:delText>
        </w:r>
        <w:r w:rsidR="00325317" w:rsidRPr="00871E1A" w:rsidDel="006D0E46">
          <w:delText>H</w:delText>
        </w:r>
        <w:r w:rsidRPr="00871E1A" w:rsidDel="006D0E46">
          <w:delText>old fresh product at 33</w:delText>
        </w:r>
        <w:r w:rsidRPr="00871E1A" w:rsidDel="006D0E46">
          <w:sym w:font="Symbol" w:char="F0B0"/>
        </w:r>
        <w:r w:rsidRPr="00871E1A" w:rsidDel="006D0E46">
          <w:delText>-40</w:delText>
        </w:r>
        <w:r w:rsidRPr="00871E1A" w:rsidDel="006D0E46">
          <w:sym w:font="Symbol" w:char="F0B0"/>
        </w:r>
        <w:r w:rsidRPr="00871E1A" w:rsidDel="006D0E46">
          <w:delText xml:space="preserve">F until delivery. Stored at these temperatures, product shelf life is </w:delText>
        </w:r>
        <w:r w:rsidR="00350F7F" w:rsidDel="006D0E46">
          <w:delText>four</w:delText>
        </w:r>
        <w:r w:rsidRPr="00871E1A" w:rsidDel="006D0E46">
          <w:delText xml:space="preserve"> days. Freeze or discard product if held for more than </w:delText>
        </w:r>
        <w:r w:rsidR="00350F7F" w:rsidDel="006D0E46">
          <w:delText>four</w:delText>
        </w:r>
        <w:r w:rsidRPr="00871E1A" w:rsidDel="006D0E46">
          <w:delText xml:space="preserve"> days.</w:delText>
        </w:r>
      </w:del>
    </w:p>
    <w:p w:rsidR="005A35B4" w:rsidRPr="00871E1A" w:rsidDel="006D0E46" w:rsidRDefault="005A35B4">
      <w:pPr>
        <w:pStyle w:val="h1"/>
        <w:rPr>
          <w:del w:id="5116" w:author="Caree2" w:date="2016-10-27T19:15:00Z"/>
        </w:rPr>
        <w:pPrChange w:id="5117" w:author="Caree2" w:date="2016-10-28T06:24:00Z">
          <w:pPr>
            <w:numPr>
              <w:ilvl w:val="1"/>
              <w:numId w:val="23"/>
            </w:numPr>
            <w:tabs>
              <w:tab w:val="num" w:pos="1080"/>
              <w:tab w:val="num" w:pos="1440"/>
            </w:tabs>
            <w:ind w:left="1080" w:hanging="360"/>
          </w:pPr>
        </w:pPrChange>
      </w:pPr>
      <w:del w:id="5118" w:author="Caree2" w:date="2016-10-27T19:15:00Z">
        <w:r w:rsidRPr="00871E1A" w:rsidDel="006D0E46">
          <w:delText>Maintain Farmer</w:delText>
        </w:r>
        <w:r w:rsidR="00350F7F" w:rsidDel="006D0E46">
          <w:delText>’s</w:delText>
        </w:r>
        <w:r w:rsidRPr="00871E1A" w:rsidDel="006D0E46">
          <w:delText xml:space="preserve"> Market </w:delText>
        </w:r>
        <w:r w:rsidRPr="002B6951" w:rsidDel="006D0E46">
          <w:rPr>
            <w:b/>
          </w:rPr>
          <w:delText xml:space="preserve">cooler </w:delText>
        </w:r>
        <w:r w:rsidRPr="00871E1A" w:rsidDel="006D0E46">
          <w:delText>temperatures at 33</w:delText>
        </w:r>
        <w:r w:rsidRPr="00871E1A" w:rsidDel="006D0E46">
          <w:sym w:font="Symbol" w:char="F0B0"/>
        </w:r>
        <w:r w:rsidRPr="00871E1A" w:rsidDel="006D0E46">
          <w:delText>-40</w:delText>
        </w:r>
        <w:r w:rsidRPr="00871E1A" w:rsidDel="006D0E46">
          <w:sym w:font="Symbol" w:char="F0B0"/>
        </w:r>
        <w:r w:rsidRPr="00871E1A" w:rsidDel="006D0E46">
          <w:delText xml:space="preserve">F for fresh product. Record cooler temperatures at start and end of day. Document, sign and date as required in </w:delText>
        </w:r>
        <w:r w:rsidR="00350F7F" w:rsidDel="006D0E46">
          <w:delText xml:space="preserve">the </w:delText>
        </w:r>
        <w:r w:rsidRPr="00871E1A" w:rsidDel="006D0E46">
          <w:delText>MPPU Daily Operations Log.</w:delText>
        </w:r>
      </w:del>
    </w:p>
    <w:p w:rsidR="00440B3B" w:rsidDel="00682868" w:rsidRDefault="00440B3B">
      <w:pPr>
        <w:pStyle w:val="h1"/>
        <w:rPr>
          <w:del w:id="5119" w:author="Caree2" w:date="2016-10-28T06:24:00Z"/>
        </w:rPr>
        <w:pPrChange w:id="5120" w:author="Caree2" w:date="2016-10-28T06:24:00Z">
          <w:pPr>
            <w:shd w:val="clear" w:color="auto" w:fill="FFFFFF"/>
            <w:ind w:left="360" w:hanging="360"/>
          </w:pPr>
        </w:pPrChange>
      </w:pPr>
    </w:p>
    <w:p w:rsidR="00D603E9" w:rsidRPr="00517759" w:rsidDel="00682868" w:rsidRDefault="005A35B4">
      <w:pPr>
        <w:pStyle w:val="h1"/>
        <w:rPr>
          <w:del w:id="5121" w:author="Caree2" w:date="2016-10-28T06:24:00Z"/>
          <w:rFonts w:ascii="Consolas" w:hAnsi="Consolas" w:cs="Consolas"/>
          <w:color w:val="3F7F7F"/>
          <w:sz w:val="20"/>
          <w:rPrChange w:id="5122" w:author="Caree2" w:date="2016-10-27T20:19:00Z">
            <w:rPr>
              <w:del w:id="5123" w:author="Caree2" w:date="2016-10-28T06:24:00Z"/>
              <w:rFonts w:ascii="Times New Roman" w:hAnsi="Times New Roman"/>
              <w:b/>
              <w:color w:val="000000"/>
              <w:sz w:val="28"/>
              <w:szCs w:val="28"/>
            </w:rPr>
          </w:rPrChange>
        </w:rPr>
        <w:pPrChange w:id="5124" w:author="Caree2" w:date="2016-10-28T06:24:00Z">
          <w:pPr>
            <w:shd w:val="clear" w:color="auto" w:fill="FFFFFF"/>
            <w:ind w:left="360" w:hanging="360"/>
          </w:pPr>
        </w:pPrChange>
      </w:pPr>
      <w:del w:id="5125" w:author="Caree2" w:date="2016-10-28T06:24:00Z">
        <w:r w:rsidRPr="002612E3" w:rsidDel="00682868">
          <w:rPr>
            <w:rFonts w:ascii="Times New Roman" w:hAnsi="Times New Roman"/>
            <w:sz w:val="28"/>
          </w:rPr>
          <w:delText xml:space="preserve"> </w:delText>
        </w:r>
        <w:r w:rsidR="00D73E1D" w:rsidRPr="00141E68" w:rsidDel="00682868">
          <w:rPr>
            <w:rFonts w:ascii="Times New Roman" w:hAnsi="Times New Roman"/>
            <w:b/>
            <w:sz w:val="28"/>
            <w:rPrChange w:id="5126" w:author="Caree2" w:date="2016-10-27T20:44:00Z">
              <w:rPr>
                <w:rFonts w:ascii="Times New Roman" w:hAnsi="Times New Roman"/>
                <w:b/>
                <w:sz w:val="28"/>
                <w:szCs w:val="28"/>
              </w:rPr>
            </w:rPrChange>
          </w:rPr>
          <w:delText>3</w:delText>
        </w:r>
        <w:r w:rsidR="00440B3B" w:rsidRPr="00141E68" w:rsidDel="00682868">
          <w:rPr>
            <w:rFonts w:ascii="Times New Roman" w:hAnsi="Times New Roman"/>
            <w:b/>
            <w:sz w:val="28"/>
            <w:rPrChange w:id="5127" w:author="Caree2" w:date="2016-10-27T20:44:00Z">
              <w:rPr>
                <w:rFonts w:ascii="Times New Roman" w:hAnsi="Times New Roman"/>
                <w:b/>
                <w:sz w:val="28"/>
                <w:szCs w:val="28"/>
              </w:rPr>
            </w:rPrChange>
          </w:rPr>
          <w:delText>.</w:delText>
        </w:r>
        <w:r w:rsidRPr="00141E68" w:rsidDel="00682868">
          <w:rPr>
            <w:rFonts w:ascii="Times New Roman" w:hAnsi="Times New Roman"/>
            <w:b/>
            <w:sz w:val="28"/>
            <w:rPrChange w:id="5128" w:author="Caree2" w:date="2016-10-27T20:44:00Z">
              <w:rPr>
                <w:rFonts w:ascii="Times New Roman" w:hAnsi="Times New Roman"/>
                <w:b/>
                <w:sz w:val="28"/>
                <w:szCs w:val="28"/>
              </w:rPr>
            </w:rPrChange>
          </w:rPr>
          <w:delText>6</w:delText>
        </w:r>
        <w:r w:rsidR="00440B3B" w:rsidRPr="00141E68" w:rsidDel="00682868">
          <w:rPr>
            <w:rFonts w:ascii="Times New Roman" w:hAnsi="Times New Roman"/>
            <w:b/>
            <w:sz w:val="28"/>
            <w:rPrChange w:id="5129" w:author="Caree2" w:date="2016-10-27T20:44:00Z">
              <w:rPr>
                <w:rFonts w:ascii="Times New Roman" w:hAnsi="Times New Roman"/>
                <w:b/>
                <w:sz w:val="28"/>
                <w:szCs w:val="28"/>
              </w:rPr>
            </w:rPrChange>
          </w:rPr>
          <w:delText xml:space="preserve"> </w:delText>
        </w:r>
      </w:del>
      <w:del w:id="5130" w:author="Caree2" w:date="2016-10-27T19:20:00Z">
        <w:r w:rsidR="00440B3B" w:rsidRPr="00141E68" w:rsidDel="00D603E9">
          <w:rPr>
            <w:rFonts w:ascii="Times New Roman" w:hAnsi="Times New Roman"/>
            <w:b/>
            <w:sz w:val="28"/>
            <w:rPrChange w:id="5131" w:author="Caree2" w:date="2016-10-27T20:44:00Z">
              <w:rPr>
                <w:rFonts w:ascii="Times New Roman" w:hAnsi="Times New Roman"/>
                <w:b/>
                <w:sz w:val="28"/>
                <w:szCs w:val="28"/>
              </w:rPr>
            </w:rPrChange>
          </w:rPr>
          <w:delText>-</w:delText>
        </w:r>
      </w:del>
      <w:del w:id="5132" w:author="Caree2" w:date="2016-10-28T06:24:00Z">
        <w:r w:rsidR="00440B3B" w:rsidRPr="00141E68" w:rsidDel="00682868">
          <w:rPr>
            <w:rFonts w:ascii="Times New Roman" w:hAnsi="Times New Roman"/>
            <w:b/>
            <w:sz w:val="28"/>
            <w:rPrChange w:id="5133" w:author="Caree2" w:date="2016-10-27T20:44:00Z">
              <w:rPr>
                <w:rFonts w:ascii="Times New Roman" w:hAnsi="Times New Roman"/>
                <w:b/>
                <w:sz w:val="28"/>
                <w:szCs w:val="28"/>
              </w:rPr>
            </w:rPrChange>
          </w:rPr>
          <w:delText xml:space="preserve"> </w:delText>
        </w:r>
      </w:del>
      <w:del w:id="5134" w:author="Caree2" w:date="2016-10-27T19:20:00Z">
        <w:r w:rsidRPr="00141E68" w:rsidDel="00D603E9">
          <w:rPr>
            <w:rFonts w:ascii="Times New Roman" w:hAnsi="Times New Roman"/>
            <w:b/>
            <w:sz w:val="28"/>
            <w:rPrChange w:id="5135" w:author="Caree2" w:date="2016-10-27T20:44:00Z">
              <w:rPr>
                <w:rFonts w:ascii="Times New Roman" w:hAnsi="Times New Roman"/>
                <w:b/>
                <w:sz w:val="28"/>
                <w:szCs w:val="28"/>
              </w:rPr>
            </w:rPrChange>
          </w:rPr>
          <w:delText>SSOP: Post-Operational Sanitation Schedule</w:delText>
        </w:r>
      </w:del>
    </w:p>
    <w:p w:rsidR="00440B3B" w:rsidRPr="00871E1A" w:rsidDel="00682868" w:rsidRDefault="00440B3B">
      <w:pPr>
        <w:pStyle w:val="h1"/>
        <w:rPr>
          <w:del w:id="5136" w:author="Caree2" w:date="2016-10-28T06:24:00Z"/>
          <w:b/>
          <w:bCs/>
        </w:rPr>
        <w:pPrChange w:id="5137" w:author="Caree2" w:date="2016-10-28T06:24:00Z">
          <w:pPr>
            <w:shd w:val="clear" w:color="auto" w:fill="FFFFFF"/>
            <w:ind w:left="360" w:hanging="360"/>
          </w:pPr>
        </w:pPrChange>
      </w:pPr>
    </w:p>
    <w:p w:rsidR="005A35B4" w:rsidRPr="00871E1A" w:rsidDel="00682868" w:rsidRDefault="005A35B4">
      <w:pPr>
        <w:pStyle w:val="h1"/>
        <w:rPr>
          <w:del w:id="5138" w:author="Caree2" w:date="2016-10-28T06:24:00Z"/>
        </w:rPr>
        <w:pPrChange w:id="5139" w:author="Caree2" w:date="2016-10-28T06:24:00Z">
          <w:pPr>
            <w:numPr>
              <w:ilvl w:val="3"/>
              <w:numId w:val="25"/>
            </w:numPr>
            <w:shd w:val="clear" w:color="auto" w:fill="FFFFFF"/>
            <w:tabs>
              <w:tab w:val="num" w:pos="720"/>
              <w:tab w:val="num" w:pos="1080"/>
            </w:tabs>
            <w:ind w:left="1080" w:hanging="360"/>
          </w:pPr>
        </w:pPrChange>
      </w:pPr>
      <w:del w:id="5140" w:author="Caree2" w:date="2016-10-28T06:24:00Z">
        <w:r w:rsidRPr="00871E1A" w:rsidDel="00682868">
          <w:delText xml:space="preserve">Frequency: each day, after </w:delText>
        </w:r>
        <w:r w:rsidR="00325317" w:rsidRPr="00871E1A" w:rsidDel="00682868">
          <w:delText xml:space="preserve">processing </w:delText>
        </w:r>
        <w:r w:rsidRPr="00871E1A" w:rsidDel="00682868">
          <w:delText>operation</w:delText>
        </w:r>
        <w:r w:rsidR="004F395B" w:rsidDel="00682868">
          <w:delText>.</w:delText>
        </w:r>
      </w:del>
    </w:p>
    <w:p w:rsidR="005A35B4" w:rsidRPr="00871E1A" w:rsidDel="00682868" w:rsidRDefault="005A35B4">
      <w:pPr>
        <w:pStyle w:val="h1"/>
        <w:rPr>
          <w:del w:id="5141" w:author="Caree2" w:date="2016-10-28T06:24:00Z"/>
        </w:rPr>
        <w:pPrChange w:id="5142" w:author="Caree2" w:date="2016-10-28T06:24:00Z">
          <w:pPr>
            <w:numPr>
              <w:ilvl w:val="3"/>
              <w:numId w:val="25"/>
            </w:numPr>
            <w:shd w:val="clear" w:color="auto" w:fill="FFFFFF"/>
            <w:tabs>
              <w:tab w:val="num" w:pos="720"/>
              <w:tab w:val="num" w:pos="1080"/>
            </w:tabs>
            <w:ind w:left="1080" w:hanging="360"/>
          </w:pPr>
        </w:pPrChange>
      </w:pPr>
      <w:del w:id="5143" w:author="Caree2" w:date="2016-10-28T06:24:00Z">
        <w:r w:rsidRPr="00871E1A" w:rsidDel="00682868">
          <w:delText>Person responsible: Producer-processor or designee.</w:delText>
        </w:r>
      </w:del>
    </w:p>
    <w:p w:rsidR="005A35B4" w:rsidRPr="00871E1A" w:rsidDel="00682868" w:rsidRDefault="005A35B4">
      <w:pPr>
        <w:pStyle w:val="h1"/>
        <w:rPr>
          <w:del w:id="5144" w:author="Caree2" w:date="2016-10-28T06:24:00Z"/>
        </w:rPr>
        <w:pPrChange w:id="5145" w:author="Caree2" w:date="2016-10-28T06:24:00Z">
          <w:pPr>
            <w:numPr>
              <w:ilvl w:val="3"/>
              <w:numId w:val="25"/>
            </w:numPr>
            <w:shd w:val="clear" w:color="auto" w:fill="FFFFFF"/>
            <w:tabs>
              <w:tab w:val="num" w:pos="720"/>
              <w:tab w:val="num" w:pos="1080"/>
            </w:tabs>
            <w:ind w:left="1080" w:hanging="360"/>
          </w:pPr>
        </w:pPrChange>
      </w:pPr>
      <w:del w:id="5146" w:author="Caree2" w:date="2016-10-28T06:24:00Z">
        <w:r w:rsidRPr="00871E1A" w:rsidDel="00682868">
          <w:delText>Procedure:</w:delText>
        </w:r>
      </w:del>
    </w:p>
    <w:p w:rsidR="005A35B4" w:rsidRPr="00350F7F" w:rsidDel="00682868" w:rsidRDefault="005A35B4">
      <w:pPr>
        <w:pStyle w:val="h1"/>
        <w:rPr>
          <w:del w:id="5147" w:author="Caree2" w:date="2016-10-28T06:24:00Z"/>
          <w:b/>
        </w:rPr>
        <w:pPrChange w:id="5148" w:author="Caree2" w:date="2016-10-28T06:24:00Z">
          <w:pPr>
            <w:numPr>
              <w:numId w:val="22"/>
            </w:numPr>
            <w:shd w:val="clear" w:color="auto" w:fill="FFFFFF"/>
            <w:tabs>
              <w:tab w:val="num" w:pos="720"/>
              <w:tab w:val="num" w:pos="1440"/>
            </w:tabs>
            <w:ind w:left="1440" w:hanging="360"/>
          </w:pPr>
        </w:pPrChange>
      </w:pPr>
      <w:del w:id="5149" w:author="Caree2" w:date="2016-10-28T06:24:00Z">
        <w:r w:rsidRPr="00350F7F" w:rsidDel="00682868">
          <w:rPr>
            <w:b/>
          </w:rPr>
          <w:delText>Kill Area</w:delText>
        </w:r>
      </w:del>
    </w:p>
    <w:p w:rsidR="005A35B4" w:rsidRPr="00871E1A" w:rsidDel="00682868" w:rsidRDefault="005A35B4">
      <w:pPr>
        <w:pStyle w:val="h1"/>
        <w:rPr>
          <w:del w:id="5150" w:author="Caree2" w:date="2016-10-28T06:24:00Z"/>
        </w:rPr>
        <w:pPrChange w:id="5151" w:author="Caree2" w:date="2016-10-28T06:24:00Z">
          <w:pPr>
            <w:numPr>
              <w:ilvl w:val="1"/>
              <w:numId w:val="2"/>
            </w:numPr>
            <w:shd w:val="clear" w:color="auto" w:fill="FFFFFF"/>
            <w:tabs>
              <w:tab w:val="num" w:pos="1800"/>
            </w:tabs>
            <w:ind w:left="1800" w:hanging="360"/>
          </w:pPr>
        </w:pPrChange>
      </w:pPr>
      <w:del w:id="5152" w:author="Caree2" w:date="2016-10-28T06:24:00Z">
        <w:r w:rsidRPr="00871E1A" w:rsidDel="00682868">
          <w:delText xml:space="preserve">Pick up feathers </w:delText>
        </w:r>
        <w:r w:rsidR="000D5907" w:rsidDel="00682868">
          <w:delText>and</w:delText>
        </w:r>
        <w:r w:rsidRPr="00871E1A" w:rsidDel="00682868">
          <w:delText xml:space="preserve"> other matter</w:delText>
        </w:r>
        <w:r w:rsidR="002B6951" w:rsidDel="00682868">
          <w:delText xml:space="preserve">, and </w:delText>
        </w:r>
        <w:r w:rsidRPr="00871E1A" w:rsidDel="00682868">
          <w:delText>deposit into receptacle for inedible material.</w:delText>
        </w:r>
      </w:del>
    </w:p>
    <w:p w:rsidR="005A35B4" w:rsidRPr="00871E1A" w:rsidDel="00682868" w:rsidRDefault="005A35B4">
      <w:pPr>
        <w:pStyle w:val="h1"/>
        <w:rPr>
          <w:del w:id="5153" w:author="Caree2" w:date="2016-10-28T06:24:00Z"/>
        </w:rPr>
        <w:pPrChange w:id="5154" w:author="Caree2" w:date="2016-10-28T06:24:00Z">
          <w:pPr>
            <w:numPr>
              <w:ilvl w:val="1"/>
              <w:numId w:val="2"/>
            </w:numPr>
            <w:shd w:val="clear" w:color="auto" w:fill="FFFFFF"/>
            <w:tabs>
              <w:tab w:val="num" w:pos="1800"/>
            </w:tabs>
            <w:ind w:left="1800" w:hanging="360"/>
          </w:pPr>
        </w:pPrChange>
      </w:pPr>
      <w:del w:id="5155" w:author="Caree2" w:date="2016-10-28T06:24:00Z">
        <w:r w:rsidRPr="00871E1A" w:rsidDel="00682868">
          <w:delText>Briefly pre-rinse all dirty areas with warm water</w:delText>
        </w:r>
        <w:r w:rsidR="002B6951" w:rsidDel="00682868">
          <w:delText>, and</w:delText>
        </w:r>
        <w:r w:rsidRPr="00871E1A" w:rsidDel="00682868">
          <w:delText xml:space="preserve"> start the process at the top and work all material down to the floor.</w:delText>
        </w:r>
      </w:del>
    </w:p>
    <w:p w:rsidR="005A35B4" w:rsidRPr="00871E1A" w:rsidDel="00682868" w:rsidRDefault="005A35B4">
      <w:pPr>
        <w:pStyle w:val="h1"/>
        <w:rPr>
          <w:del w:id="5156" w:author="Caree2" w:date="2016-10-28T06:24:00Z"/>
        </w:rPr>
        <w:pPrChange w:id="5157" w:author="Caree2" w:date="2016-10-28T06:24:00Z">
          <w:pPr>
            <w:numPr>
              <w:ilvl w:val="1"/>
              <w:numId w:val="2"/>
            </w:numPr>
            <w:shd w:val="clear" w:color="auto" w:fill="FFFFFF"/>
            <w:tabs>
              <w:tab w:val="num" w:pos="1800"/>
            </w:tabs>
            <w:ind w:left="1800" w:hanging="360"/>
          </w:pPr>
        </w:pPrChange>
      </w:pPr>
      <w:del w:id="5158" w:author="Caree2" w:date="2016-10-28T06:24:00Z">
        <w:r w:rsidRPr="00871E1A" w:rsidDel="00682868">
          <w:delText>Apply detergent as directed.</w:delText>
        </w:r>
      </w:del>
    </w:p>
    <w:p w:rsidR="005A35B4" w:rsidRPr="00871E1A" w:rsidDel="00682868" w:rsidRDefault="005A35B4">
      <w:pPr>
        <w:pStyle w:val="h1"/>
        <w:rPr>
          <w:del w:id="5159" w:author="Caree2" w:date="2016-10-28T06:24:00Z"/>
        </w:rPr>
        <w:pPrChange w:id="5160" w:author="Caree2" w:date="2016-10-28T06:24:00Z">
          <w:pPr>
            <w:numPr>
              <w:ilvl w:val="3"/>
              <w:numId w:val="26"/>
            </w:numPr>
            <w:shd w:val="clear" w:color="auto" w:fill="FFFFFF"/>
            <w:tabs>
              <w:tab w:val="left" w:pos="2160"/>
              <w:tab w:val="num" w:pos="2880"/>
            </w:tabs>
            <w:ind w:left="2160" w:hanging="360"/>
          </w:pPr>
        </w:pPrChange>
      </w:pPr>
      <w:del w:id="5161" w:author="Caree2" w:date="2016-10-28T06:24:00Z">
        <w:r w:rsidRPr="00871E1A" w:rsidDel="00682868">
          <w:delText xml:space="preserve">Rinse all equipment from top to bottom. </w:delText>
        </w:r>
      </w:del>
    </w:p>
    <w:p w:rsidR="005A35B4" w:rsidRPr="00871E1A" w:rsidDel="00682868" w:rsidRDefault="005A35B4">
      <w:pPr>
        <w:pStyle w:val="h1"/>
        <w:rPr>
          <w:del w:id="5162" w:author="Caree2" w:date="2016-10-28T06:24:00Z"/>
        </w:rPr>
        <w:pPrChange w:id="5163" w:author="Caree2" w:date="2016-10-28T06:24:00Z">
          <w:pPr>
            <w:numPr>
              <w:ilvl w:val="3"/>
              <w:numId w:val="26"/>
            </w:numPr>
            <w:shd w:val="clear" w:color="auto" w:fill="FFFFFF"/>
            <w:tabs>
              <w:tab w:val="left" w:pos="2160"/>
              <w:tab w:val="num" w:pos="2880"/>
            </w:tabs>
            <w:ind w:left="2160" w:hanging="360"/>
          </w:pPr>
        </w:pPrChange>
      </w:pPr>
      <w:del w:id="5164" w:author="Caree2" w:date="2016-10-28T06:24:00Z">
        <w:r w:rsidRPr="00871E1A" w:rsidDel="00682868">
          <w:delText>Inspect and re-clean any missed areas.</w:delText>
        </w:r>
      </w:del>
    </w:p>
    <w:p w:rsidR="005A35B4" w:rsidRPr="00871E1A" w:rsidDel="00682868" w:rsidRDefault="005A35B4">
      <w:pPr>
        <w:pStyle w:val="h1"/>
        <w:rPr>
          <w:del w:id="5165" w:author="Caree2" w:date="2016-10-28T06:24:00Z"/>
        </w:rPr>
        <w:pPrChange w:id="5166" w:author="Caree2" w:date="2016-10-28T06:24:00Z">
          <w:pPr>
            <w:numPr>
              <w:ilvl w:val="3"/>
              <w:numId w:val="26"/>
            </w:numPr>
            <w:shd w:val="clear" w:color="auto" w:fill="FFFFFF"/>
            <w:tabs>
              <w:tab w:val="left" w:pos="2160"/>
              <w:tab w:val="num" w:pos="2880"/>
            </w:tabs>
            <w:ind w:left="2160" w:hanging="360"/>
          </w:pPr>
        </w:pPrChange>
      </w:pPr>
      <w:del w:id="5167" w:author="Caree2" w:date="2016-10-28T06:24:00Z">
        <w:r w:rsidRPr="00871E1A" w:rsidDel="00682868">
          <w:delText>After cleaning/rinsing work areas, apply sanitizer to all contact surfaces.</w:delText>
        </w:r>
      </w:del>
    </w:p>
    <w:p w:rsidR="005A35B4" w:rsidRPr="00871E1A" w:rsidDel="00682868" w:rsidRDefault="005A35B4">
      <w:pPr>
        <w:pStyle w:val="h1"/>
        <w:rPr>
          <w:del w:id="5168" w:author="Caree2" w:date="2016-10-28T06:24:00Z"/>
        </w:rPr>
        <w:pPrChange w:id="5169" w:author="Caree2" w:date="2016-10-28T06:24:00Z">
          <w:pPr>
            <w:numPr>
              <w:ilvl w:val="3"/>
              <w:numId w:val="26"/>
            </w:numPr>
            <w:shd w:val="clear" w:color="auto" w:fill="FFFFFF"/>
            <w:tabs>
              <w:tab w:val="left" w:pos="2160"/>
              <w:tab w:val="num" w:pos="2880"/>
            </w:tabs>
            <w:ind w:left="2160" w:hanging="360"/>
          </w:pPr>
        </w:pPrChange>
      </w:pPr>
      <w:del w:id="5170" w:author="Caree2" w:date="2016-10-28T06:24:00Z">
        <w:r w:rsidRPr="00871E1A" w:rsidDel="00682868">
          <w:delText>Squeegee standing water to the floor.</w:delText>
        </w:r>
      </w:del>
    </w:p>
    <w:p w:rsidR="005A35B4" w:rsidRPr="00350F7F" w:rsidDel="00682868" w:rsidRDefault="005A35B4">
      <w:pPr>
        <w:pStyle w:val="h1"/>
        <w:rPr>
          <w:del w:id="5171" w:author="Caree2" w:date="2016-10-28T06:24:00Z"/>
          <w:b/>
        </w:rPr>
        <w:pPrChange w:id="5172" w:author="Caree2" w:date="2016-10-28T06:24:00Z">
          <w:pPr>
            <w:numPr>
              <w:numId w:val="22"/>
            </w:numPr>
            <w:shd w:val="clear" w:color="auto" w:fill="FFFFFF"/>
            <w:tabs>
              <w:tab w:val="num" w:pos="720"/>
              <w:tab w:val="num" w:pos="1440"/>
            </w:tabs>
            <w:ind w:left="1440" w:hanging="360"/>
          </w:pPr>
        </w:pPrChange>
      </w:pPr>
      <w:del w:id="5173" w:author="Caree2" w:date="2016-10-28T06:24:00Z">
        <w:r w:rsidRPr="00350F7F" w:rsidDel="00682868">
          <w:rPr>
            <w:b/>
          </w:rPr>
          <w:delText>Processing Area</w:delText>
        </w:r>
      </w:del>
    </w:p>
    <w:p w:rsidR="005A35B4" w:rsidRPr="00871E1A" w:rsidDel="00682868" w:rsidRDefault="005A35B4">
      <w:pPr>
        <w:pStyle w:val="h1"/>
        <w:rPr>
          <w:del w:id="5174" w:author="Caree2" w:date="2016-10-28T06:24:00Z"/>
        </w:rPr>
        <w:pPrChange w:id="5175" w:author="Caree2" w:date="2016-10-28T06:24:00Z">
          <w:pPr>
            <w:pStyle w:val="Footer"/>
            <w:ind w:left="1800"/>
          </w:pPr>
        </w:pPrChange>
      </w:pPr>
      <w:del w:id="5176" w:author="Caree2" w:date="2016-10-28T06:24:00Z">
        <w:r w:rsidRPr="00871E1A" w:rsidDel="00682868">
          <w:delText>(1) Pick up any pieces of bones, fat, meat or other matter and deposit into container for inedible material.</w:delText>
        </w:r>
      </w:del>
    </w:p>
    <w:p w:rsidR="005A35B4" w:rsidRPr="00871E1A" w:rsidDel="00682868" w:rsidRDefault="005A35B4">
      <w:pPr>
        <w:pStyle w:val="h1"/>
        <w:rPr>
          <w:del w:id="5177" w:author="Caree2" w:date="2016-10-28T06:24:00Z"/>
        </w:rPr>
        <w:pPrChange w:id="5178" w:author="Caree2" w:date="2016-10-28T06:24:00Z">
          <w:pPr>
            <w:shd w:val="clear" w:color="auto" w:fill="FFFFFF"/>
            <w:ind w:left="1800" w:hanging="360"/>
          </w:pPr>
        </w:pPrChange>
      </w:pPr>
      <w:del w:id="5179" w:author="Caree2" w:date="2016-10-28T06:24:00Z">
        <w:r w:rsidRPr="00871E1A" w:rsidDel="00682868">
          <w:delText>(2) Disassemble all equipment and place parts in their designated tubs.</w:delText>
        </w:r>
      </w:del>
    </w:p>
    <w:p w:rsidR="005A35B4" w:rsidRPr="00871E1A" w:rsidDel="00682868" w:rsidRDefault="005A35B4">
      <w:pPr>
        <w:pStyle w:val="h1"/>
        <w:rPr>
          <w:del w:id="5180" w:author="Caree2" w:date="2016-10-28T06:24:00Z"/>
        </w:rPr>
        <w:pPrChange w:id="5181" w:author="Caree2" w:date="2016-10-28T06:24:00Z">
          <w:pPr>
            <w:pStyle w:val="Footer"/>
            <w:ind w:left="1800"/>
          </w:pPr>
        </w:pPrChange>
      </w:pPr>
      <w:del w:id="5182" w:author="Caree2" w:date="2016-10-28T06:24:00Z">
        <w:r w:rsidRPr="00871E1A" w:rsidDel="00682868">
          <w:delText>(3) Briefly pre-rinse all soiled areas with warm water. Start the process at the top and work all material down to the floor.</w:delText>
        </w:r>
      </w:del>
    </w:p>
    <w:p w:rsidR="005A35B4" w:rsidRPr="00871E1A" w:rsidDel="00682868" w:rsidRDefault="005A35B4">
      <w:pPr>
        <w:pStyle w:val="h1"/>
        <w:rPr>
          <w:del w:id="5183" w:author="Caree2" w:date="2016-10-28T06:24:00Z"/>
        </w:rPr>
        <w:pPrChange w:id="5184" w:author="Caree2" w:date="2016-10-28T06:24:00Z">
          <w:pPr>
            <w:shd w:val="clear" w:color="auto" w:fill="FFFFFF"/>
            <w:ind w:left="1800" w:hanging="360"/>
          </w:pPr>
        </w:pPrChange>
      </w:pPr>
      <w:del w:id="5185" w:author="Caree2" w:date="2016-10-28T06:24:00Z">
        <w:r w:rsidRPr="00871E1A" w:rsidDel="00682868">
          <w:delText>(4) Apply approved soap as directed.</w:delText>
        </w:r>
      </w:del>
    </w:p>
    <w:p w:rsidR="005A35B4" w:rsidRPr="00871E1A" w:rsidDel="00682868" w:rsidRDefault="005A35B4">
      <w:pPr>
        <w:pStyle w:val="h1"/>
        <w:rPr>
          <w:del w:id="5186" w:author="Caree2" w:date="2016-10-28T06:24:00Z"/>
        </w:rPr>
        <w:pPrChange w:id="5187" w:author="Caree2" w:date="2016-10-28T06:24:00Z">
          <w:pPr>
            <w:shd w:val="clear" w:color="auto" w:fill="FFFFFF"/>
            <w:ind w:left="1800" w:hanging="360"/>
          </w:pPr>
        </w:pPrChange>
      </w:pPr>
      <w:del w:id="5188" w:author="Caree2" w:date="2016-10-28T06:24:00Z">
        <w:r w:rsidRPr="00871E1A" w:rsidDel="00682868">
          <w:delText>(5) Rinse all equipment from top to bottom.</w:delText>
        </w:r>
      </w:del>
    </w:p>
    <w:p w:rsidR="005A35B4" w:rsidRPr="00871E1A" w:rsidDel="00682868" w:rsidRDefault="005A35B4">
      <w:pPr>
        <w:pStyle w:val="h1"/>
        <w:rPr>
          <w:del w:id="5189" w:author="Caree2" w:date="2016-10-28T06:24:00Z"/>
        </w:rPr>
        <w:pPrChange w:id="5190" w:author="Caree2" w:date="2016-10-28T06:24:00Z">
          <w:pPr>
            <w:numPr>
              <w:ilvl w:val="1"/>
              <w:numId w:val="1"/>
            </w:numPr>
            <w:shd w:val="clear" w:color="auto" w:fill="FFFFFF"/>
            <w:tabs>
              <w:tab w:val="num" w:pos="1830"/>
            </w:tabs>
            <w:ind w:left="1800" w:hanging="360"/>
          </w:pPr>
        </w:pPrChange>
      </w:pPr>
      <w:del w:id="5191" w:author="Caree2" w:date="2016-10-28T06:24:00Z">
        <w:r w:rsidRPr="00871E1A" w:rsidDel="00682868">
          <w:delText>Inspect and re-clean any missed areas.</w:delText>
        </w:r>
      </w:del>
    </w:p>
    <w:p w:rsidR="005A35B4" w:rsidRPr="00871E1A" w:rsidDel="00682868" w:rsidRDefault="005A35B4">
      <w:pPr>
        <w:pStyle w:val="h1"/>
        <w:rPr>
          <w:del w:id="5192" w:author="Caree2" w:date="2016-10-28T06:24:00Z"/>
        </w:rPr>
        <w:pPrChange w:id="5193" w:author="Caree2" w:date="2016-10-28T06:24:00Z">
          <w:pPr>
            <w:numPr>
              <w:ilvl w:val="1"/>
              <w:numId w:val="1"/>
            </w:numPr>
            <w:shd w:val="clear" w:color="auto" w:fill="FFFFFF"/>
            <w:tabs>
              <w:tab w:val="num" w:pos="1830"/>
            </w:tabs>
            <w:ind w:left="1800" w:hanging="360"/>
          </w:pPr>
        </w:pPrChange>
      </w:pPr>
      <w:del w:id="5194" w:author="Caree2" w:date="2016-10-28T06:24:00Z">
        <w:r w:rsidRPr="00871E1A" w:rsidDel="00682868">
          <w:delText>After equipment and work areas have been cleaned, apply sanitizer to all contact surfaces.</w:delText>
        </w:r>
      </w:del>
    </w:p>
    <w:p w:rsidR="005A35B4" w:rsidRPr="00871E1A" w:rsidDel="00682868" w:rsidRDefault="005A35B4">
      <w:pPr>
        <w:pStyle w:val="h1"/>
        <w:rPr>
          <w:del w:id="5195" w:author="Caree2" w:date="2016-10-28T06:24:00Z"/>
        </w:rPr>
        <w:pPrChange w:id="5196" w:author="Caree2" w:date="2016-10-28T06:24:00Z">
          <w:pPr>
            <w:numPr>
              <w:ilvl w:val="1"/>
              <w:numId w:val="1"/>
            </w:numPr>
            <w:shd w:val="clear" w:color="auto" w:fill="FFFFFF"/>
            <w:tabs>
              <w:tab w:val="num" w:pos="1830"/>
            </w:tabs>
            <w:ind w:left="1800" w:hanging="360"/>
          </w:pPr>
        </w:pPrChange>
      </w:pPr>
      <w:del w:id="5197" w:author="Caree2" w:date="2016-10-28T06:24:00Z">
        <w:r w:rsidRPr="00871E1A" w:rsidDel="00682868">
          <w:delText>Squeegee any standing water on floor to drainage areas.</w:delText>
        </w:r>
      </w:del>
    </w:p>
    <w:p w:rsidR="005A35B4" w:rsidRPr="00871E1A" w:rsidDel="00682868" w:rsidRDefault="005A35B4">
      <w:pPr>
        <w:pStyle w:val="h1"/>
        <w:rPr>
          <w:del w:id="5198" w:author="Caree2" w:date="2016-10-28T06:24:00Z"/>
        </w:rPr>
        <w:pPrChange w:id="5199" w:author="Caree2" w:date="2016-10-28T06:24:00Z">
          <w:pPr>
            <w:numPr>
              <w:ilvl w:val="1"/>
              <w:numId w:val="1"/>
            </w:numPr>
            <w:shd w:val="clear" w:color="auto" w:fill="FFFFFF"/>
            <w:tabs>
              <w:tab w:val="num" w:pos="1830"/>
            </w:tabs>
            <w:ind w:left="1800" w:hanging="360"/>
          </w:pPr>
        </w:pPrChange>
      </w:pPr>
      <w:del w:id="5200" w:author="Caree2" w:date="2016-10-28T06:24:00Z">
        <w:r w:rsidRPr="00871E1A" w:rsidDel="00682868">
          <w:delText>Remove, clean and sanitize any waste conduits or drains.</w:delText>
        </w:r>
      </w:del>
    </w:p>
    <w:p w:rsidR="005A35B4" w:rsidRPr="00871E1A" w:rsidDel="00682868" w:rsidRDefault="005A35B4">
      <w:pPr>
        <w:pStyle w:val="h1"/>
        <w:rPr>
          <w:del w:id="5201" w:author="Caree2" w:date="2016-10-28T06:24:00Z"/>
          <w:u w:val="single"/>
        </w:rPr>
        <w:pPrChange w:id="5202" w:author="Caree2" w:date="2016-10-28T06:24:00Z">
          <w:pPr>
            <w:shd w:val="clear" w:color="auto" w:fill="FFFFFF"/>
            <w:ind w:left="1008" w:firstLine="432"/>
          </w:pPr>
        </w:pPrChange>
      </w:pPr>
      <w:del w:id="5203" w:author="Caree2" w:date="2016-10-28T06:24:00Z">
        <w:r w:rsidRPr="00871E1A" w:rsidDel="00682868">
          <w:delText>(10) Apply edible oil to all surfaces that are subject to corrosion.</w:delText>
        </w:r>
      </w:del>
    </w:p>
    <w:p w:rsidR="005A35B4" w:rsidRPr="002B6951" w:rsidDel="00682868" w:rsidRDefault="005A35B4">
      <w:pPr>
        <w:pStyle w:val="h1"/>
        <w:rPr>
          <w:del w:id="5204" w:author="Caree2" w:date="2016-10-28T06:24:00Z"/>
          <w:b/>
          <w:u w:val="single"/>
        </w:rPr>
        <w:pPrChange w:id="5205" w:author="Caree2" w:date="2016-10-28T06:24:00Z">
          <w:pPr>
            <w:numPr>
              <w:numId w:val="22"/>
            </w:numPr>
            <w:shd w:val="clear" w:color="auto" w:fill="FFFFFF"/>
            <w:tabs>
              <w:tab w:val="num" w:pos="720"/>
              <w:tab w:val="num" w:pos="1440"/>
            </w:tabs>
            <w:ind w:left="1440" w:hanging="360"/>
          </w:pPr>
        </w:pPrChange>
      </w:pPr>
      <w:del w:id="5206" w:author="Caree2" w:date="2016-10-28T06:24:00Z">
        <w:r w:rsidRPr="002B6951" w:rsidDel="00682868">
          <w:rPr>
            <w:b/>
          </w:rPr>
          <w:delText>Document, sign and date as required in MPPU Operations Log.</w:delText>
        </w:r>
      </w:del>
    </w:p>
    <w:p w:rsidR="005A35B4" w:rsidRPr="00871E1A" w:rsidDel="00682868" w:rsidRDefault="005A35B4">
      <w:pPr>
        <w:pStyle w:val="h1"/>
        <w:rPr>
          <w:del w:id="5207" w:author="Caree2" w:date="2016-10-28T06:24:00Z"/>
        </w:rPr>
        <w:pPrChange w:id="5208" w:author="Caree2" w:date="2016-10-28T06:24:00Z">
          <w:pPr>
            <w:shd w:val="clear" w:color="auto" w:fill="FFFFFF"/>
          </w:pPr>
        </w:pPrChange>
      </w:pPr>
    </w:p>
    <w:p w:rsidR="00865881" w:rsidRPr="00902BF3" w:rsidDel="00D66FFA" w:rsidRDefault="005A35B4">
      <w:pPr>
        <w:pStyle w:val="h1"/>
        <w:rPr>
          <w:del w:id="5209" w:author="Caree2" w:date="2016-10-26T18:37:00Z"/>
          <w:bCs/>
          <w:sz w:val="44"/>
          <w:szCs w:val="44"/>
        </w:rPr>
        <w:pPrChange w:id="5210" w:author="Caree2" w:date="2016-10-28T06:24:00Z">
          <w:pPr>
            <w:pStyle w:val="Heading1"/>
            <w:jc w:val="left"/>
          </w:pPr>
        </w:pPrChange>
      </w:pPr>
      <w:del w:id="5211" w:author="Caree2" w:date="2016-10-28T06:24:00Z">
        <w:r w:rsidRPr="002612E3" w:rsidDel="00682868">
          <w:br w:type="page"/>
        </w:r>
      </w:del>
      <w:del w:id="5212" w:author="Caree2" w:date="2016-10-26T18:37:00Z">
        <w:r w:rsidR="00865881" w:rsidRPr="00902BF3" w:rsidDel="00D66FFA">
          <w:rPr>
            <w:sz w:val="44"/>
            <w:szCs w:val="44"/>
          </w:rPr>
          <w:delText xml:space="preserve">Chapter </w:delText>
        </w:r>
        <w:r w:rsidR="00D73E1D" w:rsidRPr="00902BF3" w:rsidDel="00D66FFA">
          <w:rPr>
            <w:sz w:val="44"/>
            <w:szCs w:val="44"/>
          </w:rPr>
          <w:delText>4</w:delText>
        </w:r>
      </w:del>
    </w:p>
    <w:p w:rsidR="005A35B4" w:rsidRPr="00865881" w:rsidDel="00D66FFA" w:rsidRDefault="00865881">
      <w:pPr>
        <w:pStyle w:val="h1"/>
        <w:rPr>
          <w:del w:id="5213" w:author="Caree2" w:date="2016-10-26T18:37:00Z"/>
          <w:sz w:val="44"/>
          <w:szCs w:val="44"/>
          <w:u w:val="single"/>
        </w:rPr>
        <w:pPrChange w:id="5214" w:author="Caree2" w:date="2016-10-28T06:24:00Z">
          <w:pPr>
            <w:pStyle w:val="Heading9"/>
            <w:ind w:left="-1440" w:firstLine="1440"/>
          </w:pPr>
        </w:pPrChange>
      </w:pPr>
      <w:del w:id="5215" w:author="Caree2" w:date="2016-10-26T18:37:00Z">
        <w:r w:rsidRPr="00865881" w:rsidDel="00D66FFA">
          <w:rPr>
            <w:bCs/>
            <w:i w:val="0"/>
            <w:sz w:val="44"/>
            <w:szCs w:val="44"/>
          </w:rPr>
          <w:delText>Hazard Analysis Critical Control Point Pla</w:delText>
        </w:r>
        <w:r w:rsidRPr="00865881" w:rsidDel="00D66FFA">
          <w:rPr>
            <w:i w:val="0"/>
            <w:sz w:val="44"/>
            <w:szCs w:val="44"/>
          </w:rPr>
          <w:delText>n</w:delText>
        </w:r>
      </w:del>
    </w:p>
    <w:p w:rsidR="00865881" w:rsidRPr="00865881" w:rsidDel="00D66FFA" w:rsidRDefault="00865881">
      <w:pPr>
        <w:pStyle w:val="h1"/>
        <w:rPr>
          <w:del w:id="5216" w:author="Caree2" w:date="2016-10-26T18:37:00Z"/>
          <w:b/>
          <w:bCs/>
          <w:u w:val="single"/>
        </w:rPr>
        <w:pPrChange w:id="5217" w:author="Caree2" w:date="2016-10-28T06:24:00Z">
          <w:pPr>
            <w:pStyle w:val="Heading1"/>
            <w:jc w:val="left"/>
          </w:pPr>
        </w:pPrChange>
      </w:pPr>
    </w:p>
    <w:p w:rsidR="00865881" w:rsidDel="00D66FFA" w:rsidRDefault="00865881">
      <w:pPr>
        <w:pStyle w:val="h1"/>
        <w:rPr>
          <w:del w:id="5218" w:author="Caree2" w:date="2016-10-26T18:37:00Z"/>
          <w:b/>
          <w:bCs/>
        </w:rPr>
        <w:pPrChange w:id="5219" w:author="Caree2" w:date="2016-10-28T06:24:00Z">
          <w:pPr>
            <w:pStyle w:val="Heading1"/>
            <w:jc w:val="left"/>
          </w:pPr>
        </w:pPrChange>
      </w:pPr>
    </w:p>
    <w:p w:rsidR="005A35B4" w:rsidRPr="00440B3B" w:rsidDel="00D66FFA" w:rsidRDefault="00D73E1D">
      <w:pPr>
        <w:pStyle w:val="StyleHeading114ptBoldUnderlineLeft"/>
        <w:rPr>
          <w:del w:id="5220" w:author="Caree2" w:date="2016-10-26T18:37:00Z"/>
        </w:rPr>
      </w:pPr>
      <w:del w:id="5221" w:author="Caree2" w:date="2016-10-26T18:37:00Z">
        <w:r w:rsidDel="00D66FFA">
          <w:delText>4</w:delText>
        </w:r>
        <w:r w:rsidR="00865881" w:rsidRPr="00440B3B" w:rsidDel="00D66FFA">
          <w:delText xml:space="preserve">.0 - </w:delText>
        </w:r>
        <w:r w:rsidR="005A35B4" w:rsidRPr="00440B3B" w:rsidDel="00D66FFA">
          <w:delText>Introduction</w:delText>
        </w:r>
      </w:del>
    </w:p>
    <w:p w:rsidR="00865881" w:rsidRPr="00865881" w:rsidDel="00D66FFA" w:rsidRDefault="00865881">
      <w:pPr>
        <w:pStyle w:val="h1"/>
        <w:rPr>
          <w:del w:id="5222" w:author="Caree2" w:date="2016-10-26T18:37:00Z"/>
        </w:rPr>
        <w:pPrChange w:id="5223" w:author="Caree2" w:date="2016-10-28T06:24:00Z">
          <w:pPr/>
        </w:pPrChange>
      </w:pPr>
    </w:p>
    <w:p w:rsidR="00325317" w:rsidRPr="00865881" w:rsidDel="00D66FFA" w:rsidRDefault="005A35B4">
      <w:pPr>
        <w:pStyle w:val="h1"/>
        <w:rPr>
          <w:del w:id="5224" w:author="Caree2" w:date="2016-10-26T18:37:00Z"/>
        </w:rPr>
        <w:pPrChange w:id="5225" w:author="Caree2" w:date="2016-10-28T06:24:00Z">
          <w:pPr/>
        </w:pPrChange>
      </w:pPr>
      <w:del w:id="5226" w:author="Caree2" w:date="2016-10-26T18:37:00Z">
        <w:r w:rsidRPr="00865881" w:rsidDel="00D66FFA">
          <w:delText xml:space="preserve">The adoption of a Hazard Analysis Critical Control Point (HACCP) plan for </w:delText>
        </w:r>
        <w:r w:rsidR="00FA2E88" w:rsidRPr="00865881" w:rsidDel="00D66FFA">
          <w:delText>p</w:delText>
        </w:r>
        <w:r w:rsidRPr="00865881" w:rsidDel="00D66FFA">
          <w:delText xml:space="preserve">oultry is a valuable tool that can </w:delText>
        </w:r>
        <w:r w:rsidR="00325317" w:rsidRPr="00865881" w:rsidDel="00D66FFA">
          <w:delText>assist</w:delText>
        </w:r>
        <w:r w:rsidRPr="00865881" w:rsidDel="00D66FFA">
          <w:delText xml:space="preserve"> </w:delText>
        </w:r>
        <w:r w:rsidR="00325317" w:rsidRPr="00865881" w:rsidDel="00D66FFA">
          <w:delText xml:space="preserve">producers </w:delText>
        </w:r>
        <w:r w:rsidRPr="00865881" w:rsidDel="00D66FFA">
          <w:delText>to produce a safer food product.</w:delText>
        </w:r>
        <w:r w:rsidR="00325317" w:rsidRPr="00865881" w:rsidDel="00D66FFA">
          <w:delText xml:space="preserve"> Food safety is a critical concern for food business and for consumers.</w:delText>
        </w:r>
        <w:r w:rsidR="00350F7F" w:rsidDel="00D66FFA">
          <w:delText xml:space="preserve"> </w:delText>
        </w:r>
        <w:r w:rsidR="00325317" w:rsidRPr="00865881" w:rsidDel="00D66FFA">
          <w:delText xml:space="preserve">The failure to control a food safety hazard in your operation can </w:delText>
        </w:r>
        <w:r w:rsidR="00D77338" w:rsidRPr="00865881" w:rsidDel="00D66FFA">
          <w:delText>cause food borne illness</w:delText>
        </w:r>
        <w:r w:rsidR="00325317" w:rsidRPr="00865881" w:rsidDel="00D66FFA">
          <w:delText xml:space="preserve"> and result in undesirable legal and economic consequences for </w:delText>
        </w:r>
        <w:r w:rsidR="00D77338" w:rsidRPr="00865881" w:rsidDel="00D66FFA">
          <w:delText>producers</w:delText>
        </w:r>
        <w:r w:rsidR="00325317" w:rsidRPr="00865881" w:rsidDel="00D66FFA">
          <w:delText xml:space="preserve"> and </w:delText>
        </w:r>
        <w:r w:rsidR="00D77338" w:rsidRPr="00865881" w:rsidDel="00D66FFA">
          <w:delText>the</w:delText>
        </w:r>
        <w:r w:rsidR="00325317" w:rsidRPr="00865881" w:rsidDel="00D66FFA">
          <w:delText xml:space="preserve"> industry.</w:delText>
        </w:r>
        <w:r w:rsidR="00350F7F" w:rsidDel="00D66FFA">
          <w:delText xml:space="preserve"> </w:delText>
        </w:r>
      </w:del>
    </w:p>
    <w:p w:rsidR="005A35B4" w:rsidRPr="00865881" w:rsidDel="00D66FFA" w:rsidRDefault="005A35B4">
      <w:pPr>
        <w:pStyle w:val="h1"/>
        <w:rPr>
          <w:del w:id="5227" w:author="Caree2" w:date="2016-10-26T18:37:00Z"/>
        </w:rPr>
        <w:pPrChange w:id="5228" w:author="Caree2" w:date="2016-10-28T06:24:00Z">
          <w:pPr/>
        </w:pPrChange>
      </w:pPr>
    </w:p>
    <w:p w:rsidR="005A35B4" w:rsidRPr="00865881" w:rsidDel="00D66FFA" w:rsidRDefault="005A35B4">
      <w:pPr>
        <w:pStyle w:val="h1"/>
        <w:rPr>
          <w:del w:id="5229" w:author="Caree2" w:date="2016-10-26T18:37:00Z"/>
        </w:rPr>
        <w:pPrChange w:id="5230" w:author="Caree2" w:date="2016-10-28T06:24:00Z">
          <w:pPr/>
        </w:pPrChange>
      </w:pPr>
      <w:del w:id="5231" w:author="Caree2" w:date="2016-10-26T18:37:00Z">
        <w:r w:rsidRPr="00865881" w:rsidDel="00D66FFA">
          <w:delText xml:space="preserve">A </w:delText>
        </w:r>
        <w:r w:rsidR="004F395B" w:rsidRPr="00865881" w:rsidDel="00D66FFA">
          <w:delText xml:space="preserve">HACCP </w:delText>
        </w:r>
        <w:r w:rsidRPr="00865881" w:rsidDel="00D66FFA">
          <w:delText>system is a food safety system that helps processors identify and control their operation from the time they receive raw materials and ingredients until they di</w:delText>
        </w:r>
        <w:r w:rsidR="00D77338" w:rsidRPr="00865881" w:rsidDel="00D66FFA">
          <w:delText>stribute their final product</w:delText>
        </w:r>
        <w:r w:rsidR="00FA2E88" w:rsidRPr="00865881" w:rsidDel="00D66FFA">
          <w:delText>.</w:delText>
        </w:r>
        <w:r w:rsidR="00D77338" w:rsidRPr="00865881" w:rsidDel="00D66FFA">
          <w:delText xml:space="preserve"> It</w:delText>
        </w:r>
        <w:r w:rsidRPr="00865881" w:rsidDel="00D66FFA">
          <w:delText xml:space="preserve"> focuses on thinking about and eliminating, minimizing, or reducing food safety hazards to an acceptable level. A HACCP program will reduce the likelihood that your operation will produce an unwholesome food – and </w:delText>
        </w:r>
        <w:r w:rsidR="00D77338" w:rsidRPr="00865881" w:rsidDel="00D66FFA">
          <w:delText xml:space="preserve">result in fewer </w:delText>
        </w:r>
        <w:r w:rsidRPr="00865881" w:rsidDel="00D66FFA">
          <w:delText xml:space="preserve">economic losses </w:delText>
        </w:r>
        <w:r w:rsidR="00D77338" w:rsidRPr="00865881" w:rsidDel="00D66FFA">
          <w:delText>due to disposal of unsafe foods</w:delText>
        </w:r>
        <w:r w:rsidRPr="00865881" w:rsidDel="00D66FFA">
          <w:delText>.</w:delText>
        </w:r>
      </w:del>
    </w:p>
    <w:p w:rsidR="005A35B4" w:rsidRPr="00865881" w:rsidDel="00D66FFA" w:rsidRDefault="005A35B4">
      <w:pPr>
        <w:pStyle w:val="h1"/>
        <w:rPr>
          <w:del w:id="5232" w:author="Caree2" w:date="2016-10-26T18:37:00Z"/>
        </w:rPr>
        <w:pPrChange w:id="5233" w:author="Caree2" w:date="2016-10-28T06:24:00Z">
          <w:pPr/>
        </w:pPrChange>
      </w:pPr>
    </w:p>
    <w:p w:rsidR="00865881" w:rsidRPr="00865881" w:rsidDel="00D66FFA" w:rsidRDefault="00865881">
      <w:pPr>
        <w:pStyle w:val="h1"/>
        <w:rPr>
          <w:del w:id="5234" w:author="Caree2" w:date="2016-10-26T18:37:00Z"/>
        </w:rPr>
        <w:pPrChange w:id="5235" w:author="Caree2" w:date="2016-10-28T06:24:00Z">
          <w:pPr/>
        </w:pPrChange>
      </w:pPr>
    </w:p>
    <w:p w:rsidR="005A35B4" w:rsidRPr="008F0D68" w:rsidDel="00D66FFA" w:rsidRDefault="00D73E1D">
      <w:pPr>
        <w:pStyle w:val="StyleHeading114ptBoldUnderlineLeft"/>
        <w:rPr>
          <w:del w:id="5236" w:author="Caree2" w:date="2016-10-26T18:37:00Z"/>
        </w:rPr>
      </w:pPr>
      <w:del w:id="5237" w:author="Caree2" w:date="2016-10-26T18:37:00Z">
        <w:r w:rsidRPr="008F0D68" w:rsidDel="00D66FFA">
          <w:delText>4</w:delText>
        </w:r>
        <w:r w:rsidR="00865881" w:rsidRPr="008F0D68" w:rsidDel="00D66FFA">
          <w:delText xml:space="preserve">.1 - </w:delText>
        </w:r>
        <w:r w:rsidR="005A35B4" w:rsidRPr="008F0D68" w:rsidDel="00D66FFA">
          <w:rPr>
            <w:szCs w:val="28"/>
          </w:rPr>
          <w:delText>The Seven Steps of HACCP</w:delText>
        </w:r>
      </w:del>
    </w:p>
    <w:p w:rsidR="00865881" w:rsidRPr="00865881" w:rsidDel="00D66FFA" w:rsidRDefault="00865881">
      <w:pPr>
        <w:pStyle w:val="h1"/>
        <w:rPr>
          <w:del w:id="5238" w:author="Caree2" w:date="2016-10-26T18:37:00Z"/>
          <w:b/>
          <w:bCs/>
        </w:rPr>
        <w:pPrChange w:id="5239" w:author="Caree2" w:date="2016-10-28T06:24:00Z">
          <w:pPr/>
        </w:pPrChange>
      </w:pPr>
    </w:p>
    <w:p w:rsidR="005A35B4" w:rsidRPr="00865881" w:rsidDel="00D66FFA" w:rsidRDefault="005A35B4">
      <w:pPr>
        <w:pStyle w:val="h1"/>
        <w:rPr>
          <w:del w:id="5240" w:author="Caree2" w:date="2016-10-26T18:37:00Z"/>
        </w:rPr>
        <w:pPrChange w:id="5241" w:author="Caree2" w:date="2016-10-28T06:24:00Z">
          <w:pPr>
            <w:numPr>
              <w:numId w:val="6"/>
            </w:numPr>
            <w:tabs>
              <w:tab w:val="num" w:pos="720"/>
            </w:tabs>
            <w:ind w:left="720" w:hanging="360"/>
          </w:pPr>
        </w:pPrChange>
      </w:pPr>
      <w:del w:id="5242" w:author="Caree2" w:date="2016-10-26T18:37:00Z">
        <w:r w:rsidRPr="00865881" w:rsidDel="00D66FFA">
          <w:delText>Assess food safety hazards associated with all areas of your product and your process, and describe measures that prevent the hazards.</w:delText>
        </w:r>
      </w:del>
    </w:p>
    <w:p w:rsidR="005A35B4" w:rsidRPr="00865881" w:rsidDel="00D66FFA" w:rsidRDefault="005A35B4">
      <w:pPr>
        <w:pStyle w:val="h1"/>
        <w:rPr>
          <w:del w:id="5243" w:author="Caree2" w:date="2016-10-26T18:37:00Z"/>
        </w:rPr>
        <w:pPrChange w:id="5244" w:author="Caree2" w:date="2016-10-28T06:24:00Z">
          <w:pPr>
            <w:numPr>
              <w:numId w:val="6"/>
            </w:numPr>
            <w:tabs>
              <w:tab w:val="num" w:pos="720"/>
            </w:tabs>
            <w:ind w:left="720" w:hanging="360"/>
          </w:pPr>
        </w:pPrChange>
      </w:pPr>
      <w:del w:id="5245" w:author="Caree2" w:date="2016-10-26T18:37:00Z">
        <w:r w:rsidRPr="00865881" w:rsidDel="00D66FFA">
          <w:delText>Determine the Critical Control Points (CCPs) – observable and measurable.</w:delText>
        </w:r>
      </w:del>
    </w:p>
    <w:p w:rsidR="005A35B4" w:rsidRPr="00865881" w:rsidDel="00D66FFA" w:rsidRDefault="005A35B4">
      <w:pPr>
        <w:pStyle w:val="h1"/>
        <w:rPr>
          <w:del w:id="5246" w:author="Caree2" w:date="2016-10-26T18:37:00Z"/>
        </w:rPr>
        <w:pPrChange w:id="5247" w:author="Caree2" w:date="2016-10-28T06:24:00Z">
          <w:pPr>
            <w:numPr>
              <w:numId w:val="6"/>
            </w:numPr>
            <w:tabs>
              <w:tab w:val="num" w:pos="720"/>
            </w:tabs>
            <w:ind w:left="720" w:hanging="360"/>
          </w:pPr>
        </w:pPrChange>
      </w:pPr>
      <w:del w:id="5248" w:author="Caree2" w:date="2016-10-26T18:37:00Z">
        <w:r w:rsidRPr="00865881" w:rsidDel="00D66FFA">
          <w:delText>Establish the Critical Limits (standards) for each CCP.</w:delText>
        </w:r>
      </w:del>
    </w:p>
    <w:p w:rsidR="005A35B4" w:rsidRPr="00865881" w:rsidDel="00D66FFA" w:rsidRDefault="005A35B4">
      <w:pPr>
        <w:pStyle w:val="h1"/>
        <w:rPr>
          <w:del w:id="5249" w:author="Caree2" w:date="2016-10-26T18:37:00Z"/>
        </w:rPr>
        <w:pPrChange w:id="5250" w:author="Caree2" w:date="2016-10-28T06:24:00Z">
          <w:pPr>
            <w:numPr>
              <w:numId w:val="6"/>
            </w:numPr>
            <w:tabs>
              <w:tab w:val="num" w:pos="720"/>
            </w:tabs>
            <w:ind w:left="720" w:hanging="360"/>
          </w:pPr>
        </w:pPrChange>
      </w:pPr>
      <w:del w:id="5251" w:author="Caree2" w:date="2016-10-26T18:37:00Z">
        <w:r w:rsidRPr="00865881" w:rsidDel="00D66FFA">
          <w:delText>Establish Monitoring Procedures for the CCPs.</w:delText>
        </w:r>
      </w:del>
    </w:p>
    <w:p w:rsidR="005A35B4" w:rsidRPr="00865881" w:rsidDel="00D66FFA" w:rsidRDefault="005A35B4">
      <w:pPr>
        <w:pStyle w:val="h1"/>
        <w:rPr>
          <w:del w:id="5252" w:author="Caree2" w:date="2016-10-26T18:37:00Z"/>
        </w:rPr>
        <w:pPrChange w:id="5253" w:author="Caree2" w:date="2016-10-28T06:24:00Z">
          <w:pPr>
            <w:numPr>
              <w:numId w:val="6"/>
            </w:numPr>
            <w:tabs>
              <w:tab w:val="num" w:pos="720"/>
            </w:tabs>
            <w:ind w:left="720" w:hanging="360"/>
          </w:pPr>
        </w:pPrChange>
      </w:pPr>
      <w:del w:id="5254" w:author="Caree2" w:date="2016-10-26T18:37:00Z">
        <w:r w:rsidRPr="00865881" w:rsidDel="00D66FFA">
          <w:delText>Establish Corrective Actions to be taken when CCPs are not in control.</w:delText>
        </w:r>
      </w:del>
    </w:p>
    <w:p w:rsidR="005A35B4" w:rsidRPr="00865881" w:rsidDel="00D66FFA" w:rsidRDefault="005A35B4">
      <w:pPr>
        <w:pStyle w:val="h1"/>
        <w:rPr>
          <w:del w:id="5255" w:author="Caree2" w:date="2016-10-26T18:37:00Z"/>
        </w:rPr>
        <w:pPrChange w:id="5256" w:author="Caree2" w:date="2016-10-28T06:24:00Z">
          <w:pPr>
            <w:numPr>
              <w:numId w:val="6"/>
            </w:numPr>
            <w:tabs>
              <w:tab w:val="num" w:pos="720"/>
            </w:tabs>
            <w:ind w:left="720" w:hanging="360"/>
          </w:pPr>
        </w:pPrChange>
      </w:pPr>
      <w:del w:id="5257" w:author="Caree2" w:date="2016-10-26T18:37:00Z">
        <w:r w:rsidRPr="00865881" w:rsidDel="00D66FFA">
          <w:delText>Establish Record-Keeping Procedures that effectively document the HACCP system.</w:delText>
        </w:r>
      </w:del>
    </w:p>
    <w:p w:rsidR="005A35B4" w:rsidRPr="00865881" w:rsidDel="00D66FFA" w:rsidRDefault="005A35B4">
      <w:pPr>
        <w:pStyle w:val="h1"/>
        <w:rPr>
          <w:del w:id="5258" w:author="Caree2" w:date="2016-10-26T18:37:00Z"/>
        </w:rPr>
        <w:pPrChange w:id="5259" w:author="Caree2" w:date="2016-10-28T06:24:00Z">
          <w:pPr>
            <w:numPr>
              <w:numId w:val="6"/>
            </w:numPr>
            <w:tabs>
              <w:tab w:val="num" w:pos="720"/>
            </w:tabs>
            <w:ind w:left="720" w:hanging="360"/>
          </w:pPr>
        </w:pPrChange>
      </w:pPr>
      <w:del w:id="5260" w:author="Caree2" w:date="2016-10-26T18:37:00Z">
        <w:r w:rsidRPr="00865881" w:rsidDel="00D66FFA">
          <w:delText>Establish Verification Procedures to determine that the system is working.</w:delText>
        </w:r>
      </w:del>
    </w:p>
    <w:p w:rsidR="005A35B4" w:rsidRPr="00865881" w:rsidDel="00D66FFA" w:rsidRDefault="005A35B4">
      <w:pPr>
        <w:pStyle w:val="h1"/>
        <w:rPr>
          <w:del w:id="5261" w:author="Caree2" w:date="2016-10-26T18:37:00Z"/>
        </w:rPr>
        <w:pPrChange w:id="5262" w:author="Caree2" w:date="2016-10-28T06:24:00Z">
          <w:pPr/>
        </w:pPrChange>
      </w:pPr>
    </w:p>
    <w:p w:rsidR="005A35B4" w:rsidRPr="00865881" w:rsidDel="00D66FFA" w:rsidRDefault="005A35B4">
      <w:pPr>
        <w:pStyle w:val="h1"/>
        <w:rPr>
          <w:del w:id="5263" w:author="Caree2" w:date="2016-10-26T18:37:00Z"/>
        </w:rPr>
        <w:pPrChange w:id="5264" w:author="Caree2" w:date="2016-10-28T06:24:00Z">
          <w:pPr/>
        </w:pPrChange>
      </w:pPr>
      <w:del w:id="5265" w:author="Caree2" w:date="2016-10-26T18:37:00Z">
        <w:r w:rsidRPr="00865881" w:rsidDel="00D66FFA">
          <w:delText xml:space="preserve">For the seven-step HACCP system to work, </w:delText>
        </w:r>
        <w:r w:rsidR="00D77338" w:rsidRPr="00865881" w:rsidDel="00D66FFA">
          <w:delText>the producer</w:delText>
        </w:r>
        <w:r w:rsidRPr="00865881" w:rsidDel="00D66FFA">
          <w:delText xml:space="preserve"> must have a thorough knowledge and understanding of </w:delText>
        </w:r>
        <w:r w:rsidR="00D77338" w:rsidRPr="00865881" w:rsidDel="00D66FFA">
          <w:delText>the</w:delText>
        </w:r>
        <w:r w:rsidRPr="00865881" w:rsidDel="00D66FFA">
          <w:delText xml:space="preserve"> process and </w:delText>
        </w:r>
        <w:r w:rsidR="00D77338" w:rsidRPr="00865881" w:rsidDel="00D66FFA">
          <w:delText>the</w:delText>
        </w:r>
        <w:r w:rsidRPr="00865881" w:rsidDel="00D66FFA">
          <w:delText xml:space="preserve"> product. Beginning with a “hazard analysis” (Step 1), the processor identifies and reviews all potential food safety problems in the production, processing, packaging and distribution of the product. As a result of this analysis, </w:delText>
        </w:r>
        <w:r w:rsidR="00D77338" w:rsidRPr="00865881" w:rsidDel="00D66FFA">
          <w:delText>producers</w:delText>
        </w:r>
        <w:r w:rsidRPr="00865881" w:rsidDel="00D66FFA">
          <w:delText xml:space="preserve"> target those points in </w:delText>
        </w:r>
        <w:r w:rsidR="00D77338" w:rsidRPr="00865881" w:rsidDel="00D66FFA">
          <w:delText>the</w:delText>
        </w:r>
        <w:r w:rsidRPr="00865881" w:rsidDel="00D66FFA">
          <w:delText xml:space="preserve"> process that must be controlled to prevent the development or minimize the effects of a food safety hazard. These points in </w:delText>
        </w:r>
        <w:r w:rsidR="00D77338" w:rsidRPr="00865881" w:rsidDel="00D66FFA">
          <w:delText>the</w:delText>
        </w:r>
        <w:r w:rsidRPr="00865881" w:rsidDel="00D66FFA">
          <w:delText xml:space="preserve"> process are called Critical Control Points (Step 2). Critical Limits are set for each Critical Control Point or CCP (Step 3).</w:delText>
        </w:r>
        <w:r w:rsidR="00350F7F" w:rsidDel="00D66FFA">
          <w:delText xml:space="preserve"> </w:delText>
        </w:r>
        <w:r w:rsidRPr="00865881" w:rsidDel="00D66FFA">
          <w:delText xml:space="preserve">The Critical Limits at each CCP are monitored (Step 4) and Corrective Actions (Step 5) are taken if </w:delText>
        </w:r>
        <w:r w:rsidR="00D77338" w:rsidRPr="00865881" w:rsidDel="00D66FFA">
          <w:delText>the</w:delText>
        </w:r>
        <w:r w:rsidRPr="00865881" w:rsidDel="00D66FFA">
          <w:delText xml:space="preserve"> system is not in control and a food safety hazard exists.</w:delText>
        </w:r>
      </w:del>
    </w:p>
    <w:p w:rsidR="005A35B4" w:rsidRPr="00865881" w:rsidDel="00D66FFA" w:rsidRDefault="005A35B4">
      <w:pPr>
        <w:pStyle w:val="h1"/>
        <w:rPr>
          <w:del w:id="5266" w:author="Caree2" w:date="2016-10-26T18:37:00Z"/>
        </w:rPr>
        <w:pPrChange w:id="5267" w:author="Caree2" w:date="2016-10-28T06:24:00Z">
          <w:pPr/>
        </w:pPrChange>
      </w:pPr>
    </w:p>
    <w:p w:rsidR="005A35B4" w:rsidRPr="00865881" w:rsidDel="00D66FFA" w:rsidRDefault="005A35B4">
      <w:pPr>
        <w:pStyle w:val="h1"/>
        <w:rPr>
          <w:del w:id="5268" w:author="Caree2" w:date="2016-10-26T18:37:00Z"/>
        </w:rPr>
        <w:pPrChange w:id="5269" w:author="Caree2" w:date="2016-10-28T06:24:00Z">
          <w:pPr/>
        </w:pPrChange>
      </w:pPr>
      <w:del w:id="5270" w:author="Caree2" w:date="2016-10-26T18:37:00Z">
        <w:r w:rsidRPr="00865881" w:rsidDel="00D66FFA">
          <w:delText xml:space="preserve">A HACCP plan includes a record-keeping system </w:delText>
        </w:r>
        <w:r w:rsidR="00FA2E88" w:rsidRPr="00865881" w:rsidDel="00D66FFA">
          <w:delText xml:space="preserve">(Step 6) </w:delText>
        </w:r>
        <w:r w:rsidRPr="00865881" w:rsidDel="00D66FFA">
          <w:delText xml:space="preserve">that </w:delText>
        </w:r>
        <w:r w:rsidR="00D77338" w:rsidRPr="00865881" w:rsidDel="00D66FFA">
          <w:delText>validates</w:delText>
        </w:r>
        <w:r w:rsidRPr="00865881" w:rsidDel="00D66FFA">
          <w:delText xml:space="preserve"> that the potential food safety hazards in </w:delText>
        </w:r>
        <w:r w:rsidR="00D77338" w:rsidRPr="00865881" w:rsidDel="00D66FFA">
          <w:delText>the</w:delText>
        </w:r>
        <w:r w:rsidRPr="00865881" w:rsidDel="00D66FFA">
          <w:delText xml:space="preserve"> process are under control. </w:delText>
        </w:r>
        <w:r w:rsidR="00FA2E88" w:rsidRPr="00865881" w:rsidDel="00D66FFA">
          <w:delText>T</w:delText>
        </w:r>
        <w:r w:rsidR="00D77338" w:rsidRPr="00865881" w:rsidDel="00D66FFA">
          <w:delText>he producer</w:delText>
        </w:r>
        <w:r w:rsidRPr="00865881" w:rsidDel="00D66FFA">
          <w:delText xml:space="preserve"> will need</w:delText>
        </w:r>
        <w:r w:rsidR="009846EC" w:rsidDel="00D66FFA">
          <w:delText xml:space="preserve"> a</w:delText>
        </w:r>
        <w:r w:rsidRPr="00865881" w:rsidDel="00D66FFA">
          <w:delText xml:space="preserve"> plan to regularly review the records and </w:delText>
        </w:r>
        <w:r w:rsidR="00D77338" w:rsidRPr="00865881" w:rsidDel="00D66FFA">
          <w:delText>the</w:delText>
        </w:r>
        <w:r w:rsidRPr="00865881" w:rsidDel="00D66FFA">
          <w:delText xml:space="preserve"> process to verify that </w:delText>
        </w:r>
        <w:r w:rsidR="00D77338" w:rsidRPr="00865881" w:rsidDel="00D66FFA">
          <w:delText>the</w:delText>
        </w:r>
        <w:r w:rsidRPr="00865881" w:rsidDel="00D66FFA">
          <w:delText xml:space="preserve"> HACCP system </w:delText>
        </w:r>
        <w:r w:rsidR="008857C7" w:rsidRPr="00865881" w:rsidDel="00D66FFA">
          <w:delText xml:space="preserve">is </w:delText>
        </w:r>
        <w:r w:rsidR="00D77338" w:rsidRPr="00865881" w:rsidDel="00D66FFA">
          <w:delText>performing adequately</w:delText>
        </w:r>
        <w:r w:rsidR="00FA2E88" w:rsidRPr="00865881" w:rsidDel="00D66FFA">
          <w:delText xml:space="preserve"> (Step 7)</w:delText>
        </w:r>
        <w:r w:rsidR="00D77338" w:rsidRPr="00865881" w:rsidDel="00D66FFA">
          <w:delText>.</w:delText>
        </w:r>
        <w:r w:rsidRPr="00865881" w:rsidDel="00D66FFA">
          <w:delText xml:space="preserve"> </w:delText>
        </w:r>
      </w:del>
    </w:p>
    <w:p w:rsidR="005A35B4" w:rsidRPr="00865881" w:rsidDel="00D66FFA" w:rsidRDefault="005A35B4">
      <w:pPr>
        <w:pStyle w:val="h1"/>
        <w:rPr>
          <w:del w:id="5271" w:author="Caree2" w:date="2016-10-26T18:37:00Z"/>
        </w:rPr>
        <w:pPrChange w:id="5272" w:author="Caree2" w:date="2016-10-28T06:24:00Z">
          <w:pPr/>
        </w:pPrChange>
      </w:pPr>
    </w:p>
    <w:p w:rsidR="005A35B4" w:rsidRPr="00865881" w:rsidDel="00D66FFA" w:rsidRDefault="005A35B4">
      <w:pPr>
        <w:pStyle w:val="h1"/>
        <w:rPr>
          <w:del w:id="5273" w:author="Caree2" w:date="2016-10-26T18:37:00Z"/>
        </w:rPr>
        <w:pPrChange w:id="5274" w:author="Caree2" w:date="2016-10-28T06:24:00Z">
          <w:pPr/>
        </w:pPrChange>
      </w:pPr>
      <w:del w:id="5275" w:author="Caree2" w:date="2016-10-26T18:37:00Z">
        <w:r w:rsidRPr="00865881" w:rsidDel="00D66FFA">
          <w:delText>Each HACCP plan is unique to a specific food product and processing facility. The plan included in the following pages has been developed for use by Massachusetts’ “smallest-scale” poultry producer processors using a Massachusetts-licensed MPPU to produce whole raw poultry carcasses and giblets for direct-to-consumer sale.</w:delText>
        </w:r>
      </w:del>
    </w:p>
    <w:p w:rsidR="005A35B4" w:rsidRPr="00871E1A" w:rsidDel="00D66FFA" w:rsidRDefault="005A35B4">
      <w:pPr>
        <w:pStyle w:val="StyleHeading114ptBoldUnderlineLeft"/>
        <w:rPr>
          <w:del w:id="5276" w:author="Caree2" w:date="2016-10-26T18:37:00Z"/>
        </w:rPr>
      </w:pPr>
      <w:del w:id="5277" w:author="Caree2" w:date="2016-10-26T18:37:00Z">
        <w:r w:rsidRPr="00871E1A" w:rsidDel="00D66FFA">
          <w:br w:type="page"/>
        </w:r>
        <w:r w:rsidR="00C37EC7" w:rsidDel="00D66FFA">
          <w:delText xml:space="preserve">4.2 - </w:delText>
        </w:r>
        <w:r w:rsidRPr="00871E1A" w:rsidDel="00D66FFA">
          <w:delText xml:space="preserve">Hazard Analysis </w:delText>
        </w:r>
        <w:r w:rsidR="00B86B1C" w:rsidDel="00D66FFA">
          <w:delText>and</w:delText>
        </w:r>
        <w:r w:rsidRPr="00871E1A" w:rsidDel="00D66FFA">
          <w:delText xml:space="preserve"> Identification of Critical Control Points</w:delText>
        </w:r>
      </w:del>
    </w:p>
    <w:p w:rsidR="005A35B4" w:rsidRPr="00871E1A" w:rsidDel="00D66FFA" w:rsidRDefault="005A35B4">
      <w:pPr>
        <w:pStyle w:val="h1"/>
        <w:rPr>
          <w:del w:id="5278" w:author="Caree2" w:date="2016-10-26T18:37:00Z"/>
          <w:sz w:val="16"/>
        </w:rPr>
        <w:pPrChange w:id="5279" w:author="Caree2" w:date="2016-10-28T06:24:00Z">
          <w:pPr/>
        </w:pPrChange>
      </w:pPr>
    </w:p>
    <w:tbl>
      <w:tblPr>
        <w:tblW w:w="10440" w:type="dxa"/>
        <w:tblInd w:w="-320" w:type="dxa"/>
        <w:tblLayout w:type="fixed"/>
        <w:tblCellMar>
          <w:left w:w="40" w:type="dxa"/>
          <w:right w:w="40" w:type="dxa"/>
        </w:tblCellMar>
        <w:tblLook w:val="0000" w:firstRow="0" w:lastRow="0" w:firstColumn="0" w:lastColumn="0" w:noHBand="0" w:noVBand="0"/>
      </w:tblPr>
      <w:tblGrid>
        <w:gridCol w:w="1618"/>
        <w:gridCol w:w="2294"/>
        <w:gridCol w:w="3149"/>
        <w:gridCol w:w="2479"/>
        <w:gridCol w:w="900"/>
      </w:tblGrid>
      <w:tr w:rsidR="005A35B4" w:rsidRPr="00871E1A" w:rsidDel="00D66FFA">
        <w:trPr>
          <w:trHeight w:val="1416"/>
          <w:del w:id="5280" w:author="Caree2" w:date="2016-10-26T18:37:00Z"/>
        </w:trPr>
        <w:tc>
          <w:tcPr>
            <w:tcW w:w="1618"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281" w:author="Caree2" w:date="2016-10-26T18:37:00Z"/>
                <w:sz w:val="16"/>
              </w:rPr>
              <w:pPrChange w:id="5282" w:author="Caree2" w:date="2016-10-28T06:24:00Z">
                <w:pPr>
                  <w:shd w:val="clear" w:color="auto" w:fill="FFFFFF"/>
                </w:pPr>
              </w:pPrChange>
            </w:pPr>
          </w:p>
          <w:p w:rsidR="005A35B4" w:rsidRPr="00871E1A" w:rsidDel="00D66FFA" w:rsidRDefault="005A35B4">
            <w:pPr>
              <w:pStyle w:val="h1"/>
              <w:rPr>
                <w:del w:id="5283" w:author="Caree2" w:date="2016-10-26T18:37:00Z"/>
                <w:b/>
                <w:bCs/>
                <w:iCs/>
              </w:rPr>
              <w:pPrChange w:id="5284" w:author="Caree2" w:date="2016-10-28T06:24:00Z">
                <w:pPr>
                  <w:shd w:val="clear" w:color="auto" w:fill="FFFFFF"/>
                </w:pPr>
              </w:pPrChange>
            </w:pPr>
            <w:del w:id="5285" w:author="Caree2" w:date="2016-10-26T18:37:00Z">
              <w:r w:rsidRPr="00871E1A" w:rsidDel="00D66FFA">
                <w:rPr>
                  <w:b/>
                  <w:bCs/>
                  <w:i w:val="0"/>
                  <w:iCs/>
                </w:rPr>
                <w:delText>Process Step</w:delText>
              </w:r>
            </w:del>
          </w:p>
          <w:p w:rsidR="005A35B4" w:rsidRPr="00871E1A" w:rsidDel="00D66FFA" w:rsidRDefault="005A35B4">
            <w:pPr>
              <w:pStyle w:val="h1"/>
              <w:rPr>
                <w:del w:id="5286" w:author="Caree2" w:date="2016-10-26T18:37:00Z"/>
                <w:b/>
                <w:bCs/>
                <w:iCs/>
              </w:rPr>
              <w:pPrChange w:id="5287" w:author="Caree2" w:date="2016-10-28T06:24:00Z">
                <w:pPr>
                  <w:shd w:val="clear" w:color="auto" w:fill="FFFFFF"/>
                </w:pPr>
              </w:pPrChange>
            </w:pPr>
          </w:p>
          <w:p w:rsidR="005A35B4" w:rsidRPr="00871E1A" w:rsidDel="00D66FFA" w:rsidRDefault="005A35B4">
            <w:pPr>
              <w:pStyle w:val="h1"/>
              <w:rPr>
                <w:del w:id="5288" w:author="Caree2" w:date="2016-10-26T18:37:00Z"/>
                <w:b/>
                <w:bCs/>
                <w:iCs/>
              </w:rPr>
              <w:pPrChange w:id="5289" w:author="Caree2" w:date="2016-10-28T06:24:00Z">
                <w:pPr>
                  <w:shd w:val="clear" w:color="auto" w:fill="FFFFFF"/>
                </w:pPr>
              </w:pPrChange>
            </w:pPr>
          </w:p>
          <w:p w:rsidR="005A35B4" w:rsidRPr="00871E1A" w:rsidDel="00D66FFA" w:rsidRDefault="005A35B4">
            <w:pPr>
              <w:pStyle w:val="h1"/>
              <w:rPr>
                <w:del w:id="5290" w:author="Caree2" w:date="2016-10-26T18:37:00Z"/>
              </w:rPr>
              <w:pPrChange w:id="5291" w:author="Caree2" w:date="2016-10-28T06:24:00Z">
                <w:pPr>
                  <w:shd w:val="clear" w:color="auto" w:fill="FFFFFF"/>
                </w:pPr>
              </w:pPrChange>
            </w:pPr>
          </w:p>
        </w:tc>
        <w:tc>
          <w:tcPr>
            <w:tcW w:w="2294" w:type="dxa"/>
            <w:tcBorders>
              <w:top w:val="single" w:sz="6" w:space="0" w:color="auto"/>
              <w:left w:val="single" w:sz="6" w:space="0" w:color="auto"/>
              <w:bottom w:val="single" w:sz="6" w:space="0" w:color="auto"/>
              <w:right w:val="single" w:sz="6" w:space="0" w:color="auto"/>
            </w:tcBorders>
            <w:shd w:val="clear" w:color="auto" w:fill="E0E0E0"/>
          </w:tcPr>
          <w:p w:rsidR="005A35B4" w:rsidRPr="00871E1A" w:rsidDel="00D66FFA" w:rsidRDefault="005A35B4">
            <w:pPr>
              <w:pStyle w:val="h1"/>
              <w:rPr>
                <w:del w:id="5292" w:author="Caree2" w:date="2016-10-26T18:37:00Z"/>
                <w:sz w:val="16"/>
              </w:rPr>
              <w:pPrChange w:id="5293" w:author="Caree2" w:date="2016-10-28T06:24:00Z">
                <w:pPr>
                  <w:shd w:val="clear" w:color="auto" w:fill="FFFFFF"/>
                </w:pPr>
              </w:pPrChange>
            </w:pPr>
          </w:p>
          <w:p w:rsidR="005A35B4" w:rsidRPr="00871E1A" w:rsidDel="00D66FFA" w:rsidRDefault="005A35B4">
            <w:pPr>
              <w:pStyle w:val="h1"/>
              <w:rPr>
                <w:del w:id="5294" w:author="Caree2" w:date="2016-10-26T18:37:00Z"/>
                <w:b/>
                <w:bCs/>
                <w:iCs/>
              </w:rPr>
              <w:pPrChange w:id="5295" w:author="Caree2" w:date="2016-10-28T06:24:00Z">
                <w:pPr>
                  <w:shd w:val="clear" w:color="auto" w:fill="FFFFFF"/>
                </w:pPr>
              </w:pPrChange>
            </w:pPr>
            <w:del w:id="5296" w:author="Caree2" w:date="2016-10-26T18:37:00Z">
              <w:r w:rsidRPr="00871E1A" w:rsidDel="00D66FFA">
                <w:rPr>
                  <w:b/>
                  <w:bCs/>
                  <w:i w:val="0"/>
                  <w:iCs/>
                </w:rPr>
                <w:delText>Potential Hazard</w:delText>
              </w:r>
            </w:del>
          </w:p>
          <w:p w:rsidR="005A35B4" w:rsidRPr="00871E1A" w:rsidDel="00D66FFA" w:rsidRDefault="005A35B4">
            <w:pPr>
              <w:pStyle w:val="h1"/>
              <w:rPr>
                <w:del w:id="5297" w:author="Caree2" w:date="2016-10-26T18:37:00Z"/>
              </w:rPr>
              <w:pPrChange w:id="5298" w:author="Caree2" w:date="2016-10-28T06:24:00Z">
                <w:pPr>
                  <w:shd w:val="clear" w:color="auto" w:fill="FFFFFF"/>
                </w:pPr>
              </w:pPrChange>
            </w:pPr>
          </w:p>
          <w:p w:rsidR="005A35B4" w:rsidRPr="00871E1A" w:rsidDel="00D66FFA" w:rsidRDefault="005A35B4">
            <w:pPr>
              <w:pStyle w:val="h1"/>
              <w:rPr>
                <w:del w:id="5299" w:author="Caree2" w:date="2016-10-26T18:37:00Z"/>
                <w:sz w:val="20"/>
              </w:rPr>
              <w:pPrChange w:id="5300" w:author="Caree2" w:date="2016-10-28T06:24:00Z">
                <w:pPr>
                  <w:shd w:val="clear" w:color="auto" w:fill="FFFFFF"/>
                </w:pPr>
              </w:pPrChange>
            </w:pPr>
            <w:del w:id="5301" w:author="Caree2" w:date="2016-10-26T18:37:00Z">
              <w:r w:rsidRPr="00871E1A" w:rsidDel="00D66FFA">
                <w:rPr>
                  <w:i w:val="0"/>
                  <w:iCs/>
                  <w:sz w:val="20"/>
                  <w:u w:val="single"/>
                </w:rPr>
                <w:delText>Note</w:delText>
              </w:r>
              <w:r w:rsidRPr="00871E1A" w:rsidDel="00D66FFA">
                <w:rPr>
                  <w:sz w:val="20"/>
                </w:rPr>
                <w:delText>: “X-C”  = cross contamination</w:delText>
              </w:r>
            </w:del>
          </w:p>
          <w:p w:rsidR="005A35B4" w:rsidRPr="00871E1A" w:rsidDel="00D66FFA" w:rsidRDefault="005A35B4">
            <w:pPr>
              <w:pStyle w:val="h1"/>
              <w:rPr>
                <w:del w:id="5302" w:author="Caree2" w:date="2016-10-26T18:37:00Z"/>
                <w:sz w:val="20"/>
              </w:rPr>
              <w:pPrChange w:id="5303" w:author="Caree2" w:date="2016-10-28T06:24:00Z">
                <w:pPr>
                  <w:shd w:val="clear" w:color="auto" w:fill="FFFFFF"/>
                </w:pPr>
              </w:pPrChange>
            </w:pPr>
          </w:p>
        </w:tc>
        <w:tc>
          <w:tcPr>
            <w:tcW w:w="3149"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304" w:author="Caree2" w:date="2016-10-26T18:37:00Z"/>
                <w:sz w:val="16"/>
              </w:rPr>
              <w:pPrChange w:id="5305" w:author="Caree2" w:date="2016-10-28T06:24:00Z">
                <w:pPr>
                  <w:shd w:val="clear" w:color="auto" w:fill="FFFFFF"/>
                </w:pPr>
              </w:pPrChange>
            </w:pPr>
          </w:p>
          <w:p w:rsidR="005A35B4" w:rsidRPr="00871E1A" w:rsidDel="00D66FFA" w:rsidRDefault="005A35B4">
            <w:pPr>
              <w:pStyle w:val="h1"/>
              <w:rPr>
                <w:del w:id="5306" w:author="Caree2" w:date="2016-10-26T18:37:00Z"/>
              </w:rPr>
              <w:pPrChange w:id="5307" w:author="Caree2" w:date="2016-10-28T06:24:00Z">
                <w:pPr>
                  <w:pStyle w:val="Header"/>
                </w:pPr>
              </w:pPrChange>
            </w:pPr>
            <w:del w:id="5308" w:author="Caree2" w:date="2016-10-26T18:37:00Z">
              <w:r w:rsidRPr="00871E1A" w:rsidDel="00D66FFA">
                <w:delText>What control measures can be applied to prevent the hazard?</w:delText>
              </w:r>
            </w:del>
          </w:p>
          <w:p w:rsidR="005A35B4" w:rsidRPr="00871E1A" w:rsidDel="00D66FFA" w:rsidRDefault="005A35B4">
            <w:pPr>
              <w:pStyle w:val="h1"/>
              <w:rPr>
                <w:del w:id="5309" w:author="Caree2" w:date="2016-10-26T18:37:00Z"/>
              </w:rPr>
              <w:pPrChange w:id="5310" w:author="Caree2" w:date="2016-10-28T06:24:00Z">
                <w:pPr>
                  <w:shd w:val="clear" w:color="auto" w:fill="FFFFFF"/>
                </w:pPr>
              </w:pPrChange>
            </w:pPr>
          </w:p>
          <w:p w:rsidR="005A35B4" w:rsidRPr="00871E1A" w:rsidDel="00D66FFA" w:rsidRDefault="005A35B4">
            <w:pPr>
              <w:pStyle w:val="h1"/>
              <w:rPr>
                <w:del w:id="5311" w:author="Caree2" w:date="2016-10-26T18:37:00Z"/>
              </w:rPr>
              <w:pPrChange w:id="5312" w:author="Caree2" w:date="2016-10-28T06:24:00Z">
                <w:pPr>
                  <w:shd w:val="clear" w:color="auto" w:fill="FFFFFF"/>
                </w:pPr>
              </w:pPrChange>
            </w:pPr>
          </w:p>
        </w:tc>
        <w:tc>
          <w:tcPr>
            <w:tcW w:w="2479"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313" w:author="Caree2" w:date="2016-10-26T18:37:00Z"/>
                <w:sz w:val="16"/>
              </w:rPr>
              <w:pPrChange w:id="5314" w:author="Caree2" w:date="2016-10-28T06:24:00Z">
                <w:pPr>
                  <w:shd w:val="clear" w:color="auto" w:fill="FFFFFF"/>
                </w:pPr>
              </w:pPrChange>
            </w:pPr>
          </w:p>
          <w:p w:rsidR="005A35B4" w:rsidRPr="00871E1A" w:rsidDel="00D66FFA" w:rsidRDefault="005A35B4">
            <w:pPr>
              <w:pStyle w:val="h1"/>
              <w:rPr>
                <w:del w:id="5315" w:author="Caree2" w:date="2016-10-26T18:37:00Z"/>
                <w:sz w:val="16"/>
              </w:rPr>
              <w:pPrChange w:id="5316" w:author="Caree2" w:date="2016-10-28T06:24:00Z">
                <w:pPr>
                  <w:shd w:val="clear" w:color="auto" w:fill="FFFFFF"/>
                </w:pPr>
              </w:pPrChange>
            </w:pPr>
            <w:del w:id="5317" w:author="Caree2" w:date="2016-10-26T18:37:00Z">
              <w:r w:rsidRPr="00871E1A" w:rsidDel="00D66FFA">
                <w:rPr>
                  <w:i w:val="0"/>
                  <w:iCs/>
                </w:rPr>
                <w:delText>I</w:delText>
              </w:r>
              <w:r w:rsidRPr="00871E1A" w:rsidDel="00D66FFA">
                <w:rPr>
                  <w:b/>
                  <w:bCs/>
                  <w:i w:val="0"/>
                  <w:iCs/>
                </w:rPr>
                <w:delText>s the potential safety hazard significant and reasonably likely to occur?</w:delText>
              </w:r>
            </w:del>
          </w:p>
        </w:tc>
        <w:tc>
          <w:tcPr>
            <w:tcW w:w="90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318" w:author="Caree2" w:date="2016-10-26T18:37:00Z"/>
                <w:sz w:val="16"/>
              </w:rPr>
              <w:pPrChange w:id="5319" w:author="Caree2" w:date="2016-10-28T06:24:00Z">
                <w:pPr>
                  <w:shd w:val="clear" w:color="auto" w:fill="FFFFFF"/>
                </w:pPr>
              </w:pPrChange>
            </w:pPr>
          </w:p>
          <w:p w:rsidR="005A35B4" w:rsidRPr="00871E1A" w:rsidDel="00D66FFA" w:rsidRDefault="005A35B4">
            <w:pPr>
              <w:pStyle w:val="h1"/>
              <w:rPr>
                <w:del w:id="5320" w:author="Caree2" w:date="2016-10-26T18:37:00Z"/>
                <w:b/>
                <w:bCs/>
                <w:iCs/>
              </w:rPr>
              <w:pPrChange w:id="5321" w:author="Caree2" w:date="2016-10-28T06:24:00Z">
                <w:pPr>
                  <w:shd w:val="clear" w:color="auto" w:fill="FFFFFF"/>
                </w:pPr>
              </w:pPrChange>
            </w:pPr>
            <w:del w:id="5322" w:author="Caree2" w:date="2016-10-26T18:37:00Z">
              <w:r w:rsidRPr="00871E1A" w:rsidDel="00D66FFA">
                <w:rPr>
                  <w:b/>
                  <w:bCs/>
                  <w:i w:val="0"/>
                  <w:iCs/>
                </w:rPr>
                <w:delText>CCP#</w:delText>
              </w:r>
            </w:del>
          </w:p>
          <w:p w:rsidR="005A35B4" w:rsidRPr="00871E1A" w:rsidDel="00D66FFA" w:rsidRDefault="005A35B4">
            <w:pPr>
              <w:pStyle w:val="h1"/>
              <w:rPr>
                <w:del w:id="5323" w:author="Caree2" w:date="2016-10-26T18:37:00Z"/>
              </w:rPr>
              <w:pPrChange w:id="5324" w:author="Caree2" w:date="2016-10-28T06:24:00Z">
                <w:pPr>
                  <w:shd w:val="clear" w:color="auto" w:fill="FFFFFF"/>
                </w:pPr>
              </w:pPrChange>
            </w:pPr>
          </w:p>
        </w:tc>
      </w:tr>
      <w:tr w:rsidR="005A35B4" w:rsidRPr="00871E1A" w:rsidDel="00D66FFA">
        <w:trPr>
          <w:trHeight w:val="278"/>
          <w:del w:id="5325" w:author="Caree2" w:date="2016-10-26T18:37:00Z"/>
        </w:trPr>
        <w:tc>
          <w:tcPr>
            <w:tcW w:w="1618" w:type="dxa"/>
            <w:tcBorders>
              <w:top w:val="single" w:sz="6" w:space="0" w:color="auto"/>
              <w:left w:val="single" w:sz="6" w:space="0" w:color="auto"/>
              <w:right w:val="single" w:sz="6" w:space="0" w:color="auto"/>
            </w:tcBorders>
          </w:tcPr>
          <w:p w:rsidR="005A35B4" w:rsidRPr="00871E1A" w:rsidDel="00D66FFA" w:rsidRDefault="005A35B4">
            <w:pPr>
              <w:pStyle w:val="h1"/>
              <w:rPr>
                <w:del w:id="5326" w:author="Caree2" w:date="2016-10-26T18:37:00Z"/>
                <w:sz w:val="16"/>
              </w:rPr>
              <w:pPrChange w:id="5327" w:author="Caree2" w:date="2016-10-28T06:24:00Z">
                <w:pPr>
                  <w:shd w:val="clear" w:color="auto" w:fill="FFFFFF"/>
                </w:pPr>
              </w:pPrChange>
            </w:pPr>
          </w:p>
          <w:p w:rsidR="005A35B4" w:rsidRPr="00871E1A" w:rsidDel="00D66FFA" w:rsidRDefault="005A35B4">
            <w:pPr>
              <w:pStyle w:val="h1"/>
              <w:rPr>
                <w:del w:id="5328" w:author="Caree2" w:date="2016-10-26T18:37:00Z"/>
              </w:rPr>
              <w:pPrChange w:id="5329" w:author="Caree2" w:date="2016-10-28T06:24:00Z">
                <w:pPr>
                  <w:shd w:val="clear" w:color="auto" w:fill="FFFFFF"/>
                </w:pPr>
              </w:pPrChange>
            </w:pPr>
            <w:del w:id="5330" w:author="Caree2" w:date="2016-10-26T18:37:00Z">
              <w:r w:rsidRPr="00871E1A" w:rsidDel="00D66FFA">
                <w:delText>Receive/</w:delText>
              </w:r>
            </w:del>
          </w:p>
          <w:p w:rsidR="005A35B4" w:rsidRPr="00871E1A" w:rsidDel="00D66FFA" w:rsidRDefault="005A35B4">
            <w:pPr>
              <w:pStyle w:val="h1"/>
              <w:rPr>
                <w:del w:id="5331" w:author="Caree2" w:date="2016-10-26T18:37:00Z"/>
              </w:rPr>
              <w:pPrChange w:id="5332" w:author="Caree2" w:date="2016-10-28T06:24:00Z">
                <w:pPr>
                  <w:shd w:val="clear" w:color="auto" w:fill="FFFFFF"/>
                </w:pPr>
              </w:pPrChange>
            </w:pPr>
            <w:del w:id="5333" w:author="Caree2" w:date="2016-10-26T18:37:00Z">
              <w:r w:rsidRPr="00871E1A" w:rsidDel="00D66FFA">
                <w:delText>Hold</w:delText>
              </w:r>
            </w:del>
          </w:p>
        </w:tc>
        <w:tc>
          <w:tcPr>
            <w:tcW w:w="2294" w:type="dxa"/>
            <w:tcBorders>
              <w:top w:val="single" w:sz="6" w:space="0" w:color="auto"/>
              <w:left w:val="single" w:sz="6" w:space="0" w:color="auto"/>
              <w:right w:val="single" w:sz="6" w:space="0" w:color="auto"/>
            </w:tcBorders>
          </w:tcPr>
          <w:p w:rsidR="005A35B4" w:rsidRPr="00871E1A" w:rsidDel="00D66FFA" w:rsidRDefault="005A35B4">
            <w:pPr>
              <w:pStyle w:val="h1"/>
              <w:rPr>
                <w:del w:id="5334" w:author="Caree2" w:date="2016-10-26T18:37:00Z"/>
                <w:sz w:val="16"/>
              </w:rPr>
              <w:pPrChange w:id="5335" w:author="Caree2" w:date="2016-10-28T06:24:00Z">
                <w:pPr>
                  <w:shd w:val="clear" w:color="auto" w:fill="FFFFFF"/>
                </w:pPr>
              </w:pPrChange>
            </w:pPr>
          </w:p>
          <w:p w:rsidR="005A35B4" w:rsidRPr="00871E1A" w:rsidDel="00D66FFA" w:rsidRDefault="005A35B4">
            <w:pPr>
              <w:pStyle w:val="h1"/>
              <w:rPr>
                <w:del w:id="5336" w:author="Caree2" w:date="2016-10-26T18:37:00Z"/>
              </w:rPr>
              <w:pPrChange w:id="5337" w:author="Caree2" w:date="2016-10-28T06:24:00Z">
                <w:pPr>
                  <w:shd w:val="clear" w:color="auto" w:fill="FFFFFF"/>
                </w:pPr>
              </w:pPrChange>
            </w:pPr>
            <w:del w:id="5338" w:author="Caree2" w:date="2016-10-26T18:37:00Z">
              <w:r w:rsidRPr="00871E1A" w:rsidDel="00D66FFA">
                <w:delText>Biological: fecal contamination</w:delText>
              </w:r>
            </w:del>
          </w:p>
          <w:p w:rsidR="005A35B4" w:rsidRPr="00871E1A" w:rsidDel="00D66FFA" w:rsidRDefault="005A35B4">
            <w:pPr>
              <w:pStyle w:val="h1"/>
              <w:rPr>
                <w:del w:id="5339" w:author="Caree2" w:date="2016-10-26T18:37:00Z"/>
              </w:rPr>
              <w:pPrChange w:id="5340" w:author="Caree2" w:date="2016-10-28T06:24:00Z">
                <w:pPr>
                  <w:shd w:val="clear" w:color="auto" w:fill="FFFFFF"/>
                </w:pPr>
              </w:pPrChange>
            </w:pPr>
            <w:del w:id="5341" w:author="Caree2" w:date="2016-10-26T18:37:00Z">
              <w:r w:rsidRPr="00871E1A" w:rsidDel="00D66FFA">
                <w:delText>(</w:delText>
              </w:r>
              <w:r w:rsidRPr="00871E1A" w:rsidDel="00D66FFA">
                <w:rPr>
                  <w:i w:val="0"/>
                  <w:iCs/>
                </w:rPr>
                <w:delText>salmonella ssp</w:delText>
              </w:r>
              <w:r w:rsidRPr="00871E1A" w:rsidDel="00D66FFA">
                <w:delText>.)</w:delText>
              </w:r>
            </w:del>
          </w:p>
          <w:p w:rsidR="005A35B4" w:rsidRPr="00871E1A" w:rsidDel="00D66FFA" w:rsidRDefault="005A35B4">
            <w:pPr>
              <w:pStyle w:val="h1"/>
              <w:rPr>
                <w:del w:id="5342" w:author="Caree2" w:date="2016-10-26T18:37:00Z"/>
              </w:rPr>
              <w:pPrChange w:id="5343" w:author="Caree2" w:date="2016-10-28T06:24:00Z">
                <w:pPr>
                  <w:shd w:val="clear" w:color="auto" w:fill="FFFFFF"/>
                </w:pPr>
              </w:pPrChange>
            </w:pPr>
            <w:del w:id="5344" w:author="Caree2" w:date="2016-10-26T18:37:00Z">
              <w:r w:rsidRPr="00871E1A" w:rsidDel="00D66FFA">
                <w:delText xml:space="preserve"> from birds or infected personnel.</w:delText>
              </w:r>
            </w:del>
          </w:p>
        </w:tc>
        <w:tc>
          <w:tcPr>
            <w:tcW w:w="3149" w:type="dxa"/>
            <w:tcBorders>
              <w:top w:val="single" w:sz="6" w:space="0" w:color="auto"/>
              <w:left w:val="single" w:sz="6" w:space="0" w:color="auto"/>
              <w:right w:val="single" w:sz="6" w:space="0" w:color="auto"/>
            </w:tcBorders>
          </w:tcPr>
          <w:p w:rsidR="005A35B4" w:rsidRPr="00871E1A" w:rsidDel="00D66FFA" w:rsidRDefault="005A35B4">
            <w:pPr>
              <w:pStyle w:val="h1"/>
              <w:rPr>
                <w:del w:id="5345" w:author="Caree2" w:date="2016-10-26T18:37:00Z"/>
                <w:sz w:val="16"/>
              </w:rPr>
              <w:pPrChange w:id="5346" w:author="Caree2" w:date="2016-10-28T06:24:00Z">
                <w:pPr>
                  <w:shd w:val="clear" w:color="auto" w:fill="FFFFFF"/>
                </w:pPr>
              </w:pPrChange>
            </w:pPr>
            <w:del w:id="5347" w:author="Caree2" w:date="2016-10-26T18:37:00Z">
              <w:r w:rsidRPr="00871E1A" w:rsidDel="00D66FFA">
                <w:delText xml:space="preserve"> </w:delText>
              </w:r>
            </w:del>
          </w:p>
          <w:p w:rsidR="005A35B4" w:rsidRPr="00871E1A" w:rsidDel="00D66FFA" w:rsidRDefault="005A35B4">
            <w:pPr>
              <w:pStyle w:val="h1"/>
              <w:rPr>
                <w:del w:id="5348" w:author="Caree2" w:date="2016-10-26T18:37:00Z"/>
              </w:rPr>
              <w:pPrChange w:id="5349" w:author="Caree2" w:date="2016-10-28T06:24:00Z">
                <w:pPr>
                  <w:shd w:val="clear" w:color="auto" w:fill="FFFFFF"/>
                </w:pPr>
              </w:pPrChange>
            </w:pPr>
            <w:del w:id="5350" w:author="Caree2" w:date="2016-10-26T18:37:00Z">
              <w:r w:rsidRPr="00871E1A" w:rsidDel="00D66FFA">
                <w:delText>Withhold feed, provide acidified water prior day. Clean</w:delText>
              </w:r>
            </w:del>
          </w:p>
          <w:p w:rsidR="005A35B4" w:rsidRPr="00DE2B28" w:rsidDel="00D66FFA" w:rsidRDefault="005A35B4">
            <w:pPr>
              <w:pStyle w:val="h1"/>
              <w:rPr>
                <w:del w:id="5351" w:author="Caree2" w:date="2016-10-26T18:37:00Z"/>
                <w:lang w:val="fr-FR"/>
              </w:rPr>
              <w:pPrChange w:id="5352" w:author="Caree2" w:date="2016-10-28T06:24:00Z">
                <w:pPr>
                  <w:shd w:val="clear" w:color="auto" w:fill="FFFFFF"/>
                </w:pPr>
              </w:pPrChange>
            </w:pPr>
            <w:del w:id="5353" w:author="Caree2" w:date="2016-10-26T18:37:00Z">
              <w:r w:rsidRPr="00871E1A" w:rsidDel="00D66FFA">
                <w:delText xml:space="preserve">any foreign matter from birds. </w:delText>
              </w:r>
              <w:r w:rsidRPr="00DE2B28" w:rsidDel="00D66FFA">
                <w:rPr>
                  <w:lang w:val="fr-FR"/>
                </w:rPr>
                <w:delText>Prevent X-C. Proper personnel hygiene (GMP 2; SSOP 2).</w:delText>
              </w:r>
            </w:del>
          </w:p>
        </w:tc>
        <w:tc>
          <w:tcPr>
            <w:tcW w:w="2479" w:type="dxa"/>
            <w:tcBorders>
              <w:top w:val="single" w:sz="6" w:space="0" w:color="auto"/>
              <w:left w:val="single" w:sz="6" w:space="0" w:color="auto"/>
              <w:right w:val="single" w:sz="6" w:space="0" w:color="auto"/>
            </w:tcBorders>
          </w:tcPr>
          <w:p w:rsidR="005A35B4" w:rsidRPr="00DE2B28" w:rsidDel="00D66FFA" w:rsidRDefault="005A35B4">
            <w:pPr>
              <w:pStyle w:val="h1"/>
              <w:rPr>
                <w:del w:id="5354" w:author="Caree2" w:date="2016-10-26T18:37:00Z"/>
                <w:sz w:val="16"/>
                <w:lang w:val="fr-FR"/>
              </w:rPr>
              <w:pPrChange w:id="5355" w:author="Caree2" w:date="2016-10-28T06:24:00Z">
                <w:pPr>
                  <w:shd w:val="clear" w:color="auto" w:fill="FFFFFF"/>
                </w:pPr>
              </w:pPrChange>
            </w:pPr>
          </w:p>
          <w:p w:rsidR="005A35B4" w:rsidRPr="00871E1A" w:rsidDel="00D66FFA" w:rsidRDefault="005A35B4">
            <w:pPr>
              <w:pStyle w:val="h1"/>
              <w:rPr>
                <w:del w:id="5356" w:author="Caree2" w:date="2016-10-26T18:37:00Z"/>
                <w:sz w:val="16"/>
              </w:rPr>
              <w:pPrChange w:id="5357" w:author="Caree2" w:date="2016-10-28T06:24:00Z">
                <w:pPr>
                  <w:shd w:val="clear" w:color="auto" w:fill="FFFFFF"/>
                </w:pPr>
              </w:pPrChange>
            </w:pPr>
            <w:del w:id="5358" w:author="Caree2" w:date="2016-10-26T18:37:00Z">
              <w:r w:rsidRPr="00871E1A" w:rsidDel="00D66FFA">
                <w:delText>YES. Steps to control contamination occur throughout processing process.</w:delText>
              </w:r>
            </w:del>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5359" w:author="Caree2" w:date="2016-10-26T18:37:00Z"/>
              </w:rPr>
              <w:pPrChange w:id="5360" w:author="Caree2" w:date="2016-10-28T06:24:00Z">
                <w:pPr>
                  <w:shd w:val="clear" w:color="auto" w:fill="FFFFFF"/>
                </w:pPr>
              </w:pPrChange>
            </w:pPr>
          </w:p>
          <w:p w:rsidR="005A35B4" w:rsidRPr="00871E1A" w:rsidDel="00D66FFA" w:rsidRDefault="005A35B4">
            <w:pPr>
              <w:pStyle w:val="h1"/>
              <w:rPr>
                <w:del w:id="5361" w:author="Caree2" w:date="2016-10-26T18:37:00Z"/>
              </w:rPr>
              <w:pPrChange w:id="5362" w:author="Caree2" w:date="2016-10-28T06:24:00Z">
                <w:pPr>
                  <w:shd w:val="clear" w:color="auto" w:fill="FFFFFF"/>
                </w:pPr>
              </w:pPrChange>
            </w:pPr>
          </w:p>
        </w:tc>
      </w:tr>
      <w:tr w:rsidR="005A35B4" w:rsidRPr="00871E1A" w:rsidDel="00D66FFA">
        <w:trPr>
          <w:trHeight w:val="278"/>
          <w:del w:id="5363" w:author="Caree2" w:date="2016-10-26T18:37:00Z"/>
        </w:trPr>
        <w:tc>
          <w:tcPr>
            <w:tcW w:w="1618" w:type="dxa"/>
            <w:tcBorders>
              <w:left w:val="single" w:sz="6" w:space="0" w:color="auto"/>
              <w:right w:val="single" w:sz="6" w:space="0" w:color="auto"/>
            </w:tcBorders>
          </w:tcPr>
          <w:p w:rsidR="005A35B4" w:rsidRPr="00871E1A" w:rsidDel="00D66FFA" w:rsidRDefault="005A35B4">
            <w:pPr>
              <w:pStyle w:val="h1"/>
              <w:rPr>
                <w:del w:id="5364" w:author="Caree2" w:date="2016-10-26T18:37:00Z"/>
                <w:sz w:val="16"/>
              </w:rPr>
              <w:pPrChange w:id="5365" w:author="Caree2" w:date="2016-10-28T06:24:00Z">
                <w:pPr>
                  <w:shd w:val="clear" w:color="auto" w:fill="FFFFFF"/>
                </w:pPr>
              </w:pPrChange>
            </w:pPr>
          </w:p>
        </w:tc>
        <w:tc>
          <w:tcPr>
            <w:tcW w:w="2294" w:type="dxa"/>
            <w:tcBorders>
              <w:left w:val="single" w:sz="6" w:space="0" w:color="auto"/>
              <w:right w:val="single" w:sz="6" w:space="0" w:color="auto"/>
            </w:tcBorders>
          </w:tcPr>
          <w:p w:rsidR="005A35B4" w:rsidRPr="00871E1A" w:rsidDel="00D66FFA" w:rsidRDefault="005A35B4">
            <w:pPr>
              <w:pStyle w:val="h1"/>
              <w:rPr>
                <w:del w:id="5366" w:author="Caree2" w:date="2016-10-26T18:37:00Z"/>
                <w:sz w:val="16"/>
              </w:rPr>
              <w:pPrChange w:id="5367" w:author="Caree2" w:date="2016-10-28T06:24:00Z">
                <w:pPr>
                  <w:shd w:val="clear" w:color="auto" w:fill="FFFFFF"/>
                </w:pPr>
              </w:pPrChange>
            </w:pPr>
          </w:p>
          <w:p w:rsidR="005A35B4" w:rsidRPr="00871E1A" w:rsidDel="00D66FFA" w:rsidRDefault="005A35B4">
            <w:pPr>
              <w:pStyle w:val="h1"/>
              <w:rPr>
                <w:del w:id="5368" w:author="Caree2" w:date="2016-10-26T18:37:00Z"/>
                <w:sz w:val="16"/>
              </w:rPr>
              <w:pPrChange w:id="5369" w:author="Caree2" w:date="2016-10-28T06:24:00Z">
                <w:pPr>
                  <w:shd w:val="clear" w:color="auto" w:fill="FFFFFF"/>
                </w:pPr>
              </w:pPrChange>
            </w:pPr>
            <w:del w:id="5370" w:author="Caree2" w:date="2016-10-26T18:37:00Z">
              <w:r w:rsidRPr="00871E1A" w:rsidDel="00D66FFA">
                <w:delText xml:space="preserve"> Physical: fecal</w:delText>
              </w:r>
            </w:del>
          </w:p>
        </w:tc>
        <w:tc>
          <w:tcPr>
            <w:tcW w:w="3149" w:type="dxa"/>
            <w:tcBorders>
              <w:left w:val="single" w:sz="6" w:space="0" w:color="auto"/>
              <w:right w:val="single" w:sz="6" w:space="0" w:color="auto"/>
            </w:tcBorders>
          </w:tcPr>
          <w:p w:rsidR="005A35B4" w:rsidRPr="00871E1A" w:rsidDel="00D66FFA" w:rsidRDefault="005A35B4">
            <w:pPr>
              <w:pStyle w:val="h1"/>
              <w:rPr>
                <w:del w:id="5371" w:author="Caree2" w:date="2016-10-26T18:37:00Z"/>
                <w:sz w:val="16"/>
              </w:rPr>
              <w:pPrChange w:id="5372" w:author="Caree2" w:date="2016-10-28T06:24:00Z">
                <w:pPr>
                  <w:shd w:val="clear" w:color="auto" w:fill="FFFFFF"/>
                </w:pPr>
              </w:pPrChange>
            </w:pPr>
          </w:p>
          <w:p w:rsidR="005A35B4" w:rsidRPr="00871E1A" w:rsidDel="00D66FFA" w:rsidRDefault="005A35B4">
            <w:pPr>
              <w:pStyle w:val="h1"/>
              <w:rPr>
                <w:del w:id="5373" w:author="Caree2" w:date="2016-10-26T18:37:00Z"/>
              </w:rPr>
              <w:pPrChange w:id="5374" w:author="Caree2" w:date="2016-10-28T06:24:00Z">
                <w:pPr>
                  <w:shd w:val="clear" w:color="auto" w:fill="FFFFFF"/>
                </w:pPr>
              </w:pPrChange>
            </w:pPr>
            <w:del w:id="5375" w:author="Caree2" w:date="2016-10-26T18:37:00Z">
              <w:r w:rsidRPr="00871E1A" w:rsidDel="00D66FFA">
                <w:delText xml:space="preserve"> See above.</w:delText>
              </w:r>
            </w:del>
          </w:p>
        </w:tc>
        <w:tc>
          <w:tcPr>
            <w:tcW w:w="2479" w:type="dxa"/>
            <w:tcBorders>
              <w:left w:val="single" w:sz="6" w:space="0" w:color="auto"/>
              <w:right w:val="single" w:sz="6" w:space="0" w:color="auto"/>
            </w:tcBorders>
          </w:tcPr>
          <w:p w:rsidR="005A35B4" w:rsidRPr="00871E1A" w:rsidDel="00D66FFA" w:rsidRDefault="005A35B4">
            <w:pPr>
              <w:pStyle w:val="h1"/>
              <w:rPr>
                <w:del w:id="5376" w:author="Caree2" w:date="2016-10-26T18:37:00Z"/>
                <w:sz w:val="16"/>
              </w:rPr>
              <w:pPrChange w:id="5377" w:author="Caree2" w:date="2016-10-28T06:24:00Z">
                <w:pPr>
                  <w:shd w:val="clear" w:color="auto" w:fill="FFFFFF"/>
                </w:pPr>
              </w:pPrChange>
            </w:pPr>
          </w:p>
          <w:p w:rsidR="005A35B4" w:rsidRPr="00871E1A" w:rsidDel="00D66FFA" w:rsidRDefault="005A35B4">
            <w:pPr>
              <w:pStyle w:val="h1"/>
              <w:rPr>
                <w:del w:id="5378" w:author="Caree2" w:date="2016-10-26T18:37:00Z"/>
                <w:sz w:val="16"/>
              </w:rPr>
              <w:pPrChange w:id="5379" w:author="Caree2" w:date="2016-10-28T06:24:00Z">
                <w:pPr>
                  <w:shd w:val="clear" w:color="auto" w:fill="FFFFFF"/>
                </w:pPr>
              </w:pPrChange>
            </w:pPr>
            <w:del w:id="5380" w:author="Caree2" w:date="2016-10-26T18:37:00Z">
              <w:r w:rsidRPr="00871E1A" w:rsidDel="00D66FFA">
                <w:delText xml:space="preserve"> See above.</w:delText>
              </w:r>
            </w:del>
          </w:p>
        </w:tc>
        <w:tc>
          <w:tcPr>
            <w:tcW w:w="900" w:type="dxa"/>
            <w:tcBorders>
              <w:left w:val="single" w:sz="6" w:space="0" w:color="auto"/>
              <w:right w:val="single" w:sz="6" w:space="0" w:color="auto"/>
            </w:tcBorders>
          </w:tcPr>
          <w:p w:rsidR="005A35B4" w:rsidRPr="00871E1A" w:rsidDel="00D66FFA" w:rsidRDefault="005A35B4">
            <w:pPr>
              <w:pStyle w:val="h1"/>
              <w:rPr>
                <w:del w:id="5381" w:author="Caree2" w:date="2016-10-26T18:37:00Z"/>
              </w:rPr>
              <w:pPrChange w:id="5382" w:author="Caree2" w:date="2016-10-28T06:24:00Z">
                <w:pPr>
                  <w:shd w:val="clear" w:color="auto" w:fill="FFFFFF"/>
                </w:pPr>
              </w:pPrChange>
            </w:pPr>
          </w:p>
        </w:tc>
      </w:tr>
      <w:tr w:rsidR="005A35B4" w:rsidRPr="00871E1A" w:rsidDel="00D66FFA">
        <w:trPr>
          <w:trHeight w:val="278"/>
          <w:del w:id="5383" w:author="Caree2" w:date="2016-10-26T18:37:00Z"/>
        </w:trPr>
        <w:tc>
          <w:tcPr>
            <w:tcW w:w="1618" w:type="dxa"/>
            <w:tcBorders>
              <w:left w:val="single" w:sz="6" w:space="0" w:color="auto"/>
              <w:bottom w:val="single" w:sz="6" w:space="0" w:color="auto"/>
              <w:right w:val="single" w:sz="6" w:space="0" w:color="auto"/>
            </w:tcBorders>
          </w:tcPr>
          <w:p w:rsidR="005A35B4" w:rsidRPr="00871E1A" w:rsidDel="00D66FFA" w:rsidRDefault="005A35B4">
            <w:pPr>
              <w:pStyle w:val="h1"/>
              <w:rPr>
                <w:del w:id="5384" w:author="Caree2" w:date="2016-10-26T18:37:00Z"/>
                <w:sz w:val="16"/>
              </w:rPr>
              <w:pPrChange w:id="5385" w:author="Caree2" w:date="2016-10-28T06:24:00Z">
                <w:pPr>
                  <w:shd w:val="clear" w:color="auto" w:fill="FFFFFF"/>
                </w:pPr>
              </w:pPrChange>
            </w:pPr>
          </w:p>
        </w:tc>
        <w:tc>
          <w:tcPr>
            <w:tcW w:w="2294" w:type="dxa"/>
            <w:tcBorders>
              <w:left w:val="single" w:sz="6" w:space="0" w:color="auto"/>
              <w:bottom w:val="single" w:sz="6" w:space="0" w:color="auto"/>
              <w:right w:val="single" w:sz="6" w:space="0" w:color="auto"/>
            </w:tcBorders>
          </w:tcPr>
          <w:p w:rsidR="005A35B4" w:rsidRPr="00871E1A" w:rsidDel="00D66FFA" w:rsidRDefault="005A35B4">
            <w:pPr>
              <w:pStyle w:val="h1"/>
              <w:rPr>
                <w:del w:id="5386" w:author="Caree2" w:date="2016-10-26T18:37:00Z"/>
                <w:sz w:val="16"/>
              </w:rPr>
              <w:pPrChange w:id="5387" w:author="Caree2" w:date="2016-10-28T06:24:00Z">
                <w:pPr>
                  <w:shd w:val="clear" w:color="auto" w:fill="FFFFFF"/>
                </w:pPr>
              </w:pPrChange>
            </w:pPr>
            <w:del w:id="5388" w:author="Caree2" w:date="2016-10-26T18:37:00Z">
              <w:r w:rsidRPr="00871E1A" w:rsidDel="00D66FFA">
                <w:delText xml:space="preserve"> </w:delText>
              </w:r>
            </w:del>
          </w:p>
          <w:p w:rsidR="005A35B4" w:rsidRPr="00871E1A" w:rsidDel="00D66FFA" w:rsidRDefault="005A35B4">
            <w:pPr>
              <w:pStyle w:val="h1"/>
              <w:rPr>
                <w:del w:id="5389" w:author="Caree2" w:date="2016-10-26T18:37:00Z"/>
              </w:rPr>
              <w:pPrChange w:id="5390" w:author="Caree2" w:date="2016-10-28T06:24:00Z">
                <w:pPr>
                  <w:shd w:val="clear" w:color="auto" w:fill="FFFFFF"/>
                </w:pPr>
              </w:pPrChange>
            </w:pPr>
            <w:del w:id="5391" w:author="Caree2" w:date="2016-10-26T18:37:00Z">
              <w:r w:rsidRPr="00871E1A" w:rsidDel="00D66FFA">
                <w:delText>Chemical: none</w:delText>
              </w:r>
            </w:del>
          </w:p>
          <w:p w:rsidR="005A35B4" w:rsidRPr="00871E1A" w:rsidDel="00D66FFA" w:rsidRDefault="005A35B4">
            <w:pPr>
              <w:pStyle w:val="h1"/>
              <w:rPr>
                <w:del w:id="5392" w:author="Caree2" w:date="2016-10-26T18:37:00Z"/>
                <w:sz w:val="16"/>
              </w:rPr>
              <w:pPrChange w:id="5393" w:author="Caree2" w:date="2016-10-28T06:24:00Z">
                <w:pPr>
                  <w:shd w:val="clear" w:color="auto" w:fill="FFFFFF"/>
                </w:pPr>
              </w:pPrChange>
            </w:pPr>
          </w:p>
        </w:tc>
        <w:tc>
          <w:tcPr>
            <w:tcW w:w="3149" w:type="dxa"/>
            <w:tcBorders>
              <w:left w:val="single" w:sz="6" w:space="0" w:color="auto"/>
              <w:bottom w:val="single" w:sz="6" w:space="0" w:color="auto"/>
              <w:right w:val="single" w:sz="6" w:space="0" w:color="auto"/>
            </w:tcBorders>
          </w:tcPr>
          <w:p w:rsidR="005A35B4" w:rsidRPr="00871E1A" w:rsidDel="00D66FFA" w:rsidRDefault="005A35B4">
            <w:pPr>
              <w:pStyle w:val="h1"/>
              <w:rPr>
                <w:del w:id="5394" w:author="Caree2" w:date="2016-10-26T18:37:00Z"/>
                <w:sz w:val="16"/>
              </w:rPr>
              <w:pPrChange w:id="5395" w:author="Caree2" w:date="2016-10-28T06:24:00Z">
                <w:pPr>
                  <w:shd w:val="clear" w:color="auto" w:fill="FFFFFF"/>
                </w:pPr>
              </w:pPrChange>
            </w:pPr>
          </w:p>
        </w:tc>
        <w:tc>
          <w:tcPr>
            <w:tcW w:w="2479" w:type="dxa"/>
            <w:tcBorders>
              <w:left w:val="single" w:sz="6" w:space="0" w:color="auto"/>
              <w:bottom w:val="single" w:sz="6" w:space="0" w:color="auto"/>
              <w:right w:val="single" w:sz="6" w:space="0" w:color="auto"/>
            </w:tcBorders>
          </w:tcPr>
          <w:p w:rsidR="005A35B4" w:rsidRPr="00871E1A" w:rsidDel="00D66FFA" w:rsidRDefault="005A35B4">
            <w:pPr>
              <w:pStyle w:val="h1"/>
              <w:rPr>
                <w:del w:id="5396" w:author="Caree2" w:date="2016-10-26T18:37:00Z"/>
                <w:sz w:val="16"/>
              </w:rPr>
              <w:pPrChange w:id="5397" w:author="Caree2" w:date="2016-10-28T06:24:00Z">
                <w:pPr>
                  <w:shd w:val="clear" w:color="auto" w:fill="FFFFFF"/>
                </w:pPr>
              </w:pPrChange>
            </w:pPr>
          </w:p>
          <w:p w:rsidR="005A35B4" w:rsidRPr="00871E1A" w:rsidDel="00D66FFA" w:rsidRDefault="005A35B4">
            <w:pPr>
              <w:pStyle w:val="h1"/>
              <w:rPr>
                <w:del w:id="5398" w:author="Caree2" w:date="2016-10-26T18:37:00Z"/>
                <w:sz w:val="16"/>
              </w:rPr>
              <w:pPrChange w:id="5399"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5400" w:author="Caree2" w:date="2016-10-26T18:37:00Z"/>
              </w:rPr>
              <w:pPrChange w:id="5401" w:author="Caree2" w:date="2016-10-28T06:24:00Z">
                <w:pPr>
                  <w:shd w:val="clear" w:color="auto" w:fill="FFFFFF"/>
                </w:pPr>
              </w:pPrChange>
            </w:pPr>
          </w:p>
        </w:tc>
      </w:tr>
      <w:tr w:rsidR="005A35B4" w:rsidRPr="00871E1A" w:rsidDel="00D66FFA">
        <w:trPr>
          <w:trHeight w:val="432"/>
          <w:del w:id="5402" w:author="Caree2" w:date="2016-10-26T18:37:00Z"/>
        </w:trPr>
        <w:tc>
          <w:tcPr>
            <w:tcW w:w="1618" w:type="dxa"/>
            <w:tcBorders>
              <w:top w:val="single" w:sz="6" w:space="0" w:color="auto"/>
              <w:left w:val="single" w:sz="6" w:space="0" w:color="auto"/>
              <w:right w:val="single" w:sz="6" w:space="0" w:color="auto"/>
            </w:tcBorders>
          </w:tcPr>
          <w:p w:rsidR="005A35B4" w:rsidRPr="00871E1A" w:rsidDel="00D66FFA" w:rsidRDefault="005A35B4">
            <w:pPr>
              <w:pStyle w:val="h1"/>
              <w:rPr>
                <w:del w:id="5403" w:author="Caree2" w:date="2016-10-26T18:37:00Z"/>
                <w:sz w:val="16"/>
              </w:rPr>
              <w:pPrChange w:id="5404" w:author="Caree2" w:date="2016-10-28T06:24:00Z">
                <w:pPr>
                  <w:shd w:val="clear" w:color="auto" w:fill="FFFFFF"/>
                </w:pPr>
              </w:pPrChange>
            </w:pPr>
          </w:p>
          <w:p w:rsidR="005A35B4" w:rsidRPr="00871E1A" w:rsidDel="00D66FFA" w:rsidRDefault="005A35B4">
            <w:pPr>
              <w:pStyle w:val="h1"/>
              <w:rPr>
                <w:del w:id="5405" w:author="Caree2" w:date="2016-10-26T18:37:00Z"/>
              </w:rPr>
              <w:pPrChange w:id="5406" w:author="Caree2" w:date="2016-10-28T06:24:00Z">
                <w:pPr>
                  <w:shd w:val="clear" w:color="auto" w:fill="FFFFFF"/>
                </w:pPr>
              </w:pPrChange>
            </w:pPr>
            <w:del w:id="5407" w:author="Caree2" w:date="2016-10-26T18:37:00Z">
              <w:r w:rsidRPr="00871E1A" w:rsidDel="00D66FFA">
                <w:delText>Kill/Bleed</w:delText>
              </w:r>
            </w:del>
          </w:p>
          <w:p w:rsidR="005A35B4" w:rsidRPr="00871E1A" w:rsidDel="00D66FFA" w:rsidRDefault="005A35B4">
            <w:pPr>
              <w:pStyle w:val="h1"/>
              <w:rPr>
                <w:del w:id="5408" w:author="Caree2" w:date="2016-10-26T18:37:00Z"/>
              </w:rPr>
              <w:pPrChange w:id="5409" w:author="Caree2" w:date="2016-10-28T06:24:00Z">
                <w:pPr>
                  <w:shd w:val="clear" w:color="auto" w:fill="FFFFFF"/>
                </w:pPr>
              </w:pPrChange>
            </w:pPr>
          </w:p>
        </w:tc>
        <w:tc>
          <w:tcPr>
            <w:tcW w:w="2294" w:type="dxa"/>
            <w:tcBorders>
              <w:top w:val="single" w:sz="6" w:space="0" w:color="auto"/>
              <w:left w:val="single" w:sz="6" w:space="0" w:color="auto"/>
              <w:right w:val="single" w:sz="6" w:space="0" w:color="auto"/>
            </w:tcBorders>
          </w:tcPr>
          <w:p w:rsidR="005A35B4" w:rsidRPr="00871E1A" w:rsidDel="00D66FFA" w:rsidRDefault="005A35B4">
            <w:pPr>
              <w:pStyle w:val="h1"/>
              <w:rPr>
                <w:del w:id="5410" w:author="Caree2" w:date="2016-10-26T18:37:00Z"/>
                <w:sz w:val="16"/>
              </w:rPr>
              <w:pPrChange w:id="5411" w:author="Caree2" w:date="2016-10-28T06:24:00Z">
                <w:pPr>
                  <w:shd w:val="clear" w:color="auto" w:fill="FFFFFF"/>
                </w:pPr>
              </w:pPrChange>
            </w:pPr>
          </w:p>
          <w:p w:rsidR="005A35B4" w:rsidRPr="00871E1A" w:rsidDel="00D66FFA" w:rsidRDefault="005A35B4">
            <w:pPr>
              <w:pStyle w:val="h1"/>
              <w:rPr>
                <w:del w:id="5412" w:author="Caree2" w:date="2016-10-26T18:37:00Z"/>
              </w:rPr>
              <w:pPrChange w:id="5413" w:author="Caree2" w:date="2016-10-28T06:24:00Z">
                <w:pPr>
                  <w:shd w:val="clear" w:color="auto" w:fill="FFFFFF"/>
                </w:pPr>
              </w:pPrChange>
            </w:pPr>
            <w:del w:id="5414" w:author="Caree2" w:date="2016-10-26T18:37:00Z">
              <w:r w:rsidRPr="00871E1A" w:rsidDel="00D66FFA">
                <w:delText>Biological: pathogen introduction (X-C)</w:delText>
              </w:r>
            </w:del>
          </w:p>
          <w:p w:rsidR="005A35B4" w:rsidRPr="00871E1A" w:rsidDel="00D66FFA" w:rsidRDefault="005A35B4">
            <w:pPr>
              <w:pStyle w:val="h1"/>
              <w:rPr>
                <w:del w:id="5415" w:author="Caree2" w:date="2016-10-26T18:37:00Z"/>
              </w:rPr>
              <w:pPrChange w:id="5416" w:author="Caree2" w:date="2016-10-28T06:24:00Z">
                <w:pPr>
                  <w:shd w:val="clear" w:color="auto" w:fill="FFFFFF"/>
                </w:pPr>
              </w:pPrChange>
            </w:pPr>
          </w:p>
        </w:tc>
        <w:tc>
          <w:tcPr>
            <w:tcW w:w="3149" w:type="dxa"/>
            <w:tcBorders>
              <w:top w:val="single" w:sz="6" w:space="0" w:color="auto"/>
              <w:left w:val="single" w:sz="6" w:space="0" w:color="auto"/>
              <w:right w:val="single" w:sz="6" w:space="0" w:color="auto"/>
            </w:tcBorders>
          </w:tcPr>
          <w:p w:rsidR="005A35B4" w:rsidRPr="00871E1A" w:rsidDel="00D66FFA" w:rsidRDefault="005A35B4">
            <w:pPr>
              <w:pStyle w:val="h1"/>
              <w:rPr>
                <w:del w:id="5417" w:author="Caree2" w:date="2016-10-26T18:37:00Z"/>
                <w:sz w:val="16"/>
              </w:rPr>
              <w:pPrChange w:id="5418" w:author="Caree2" w:date="2016-10-28T06:24:00Z">
                <w:pPr>
                  <w:shd w:val="clear" w:color="auto" w:fill="FFFFFF"/>
                </w:pPr>
              </w:pPrChange>
            </w:pPr>
          </w:p>
          <w:p w:rsidR="005A35B4" w:rsidRPr="00DE2B28" w:rsidDel="00D66FFA" w:rsidRDefault="005A35B4">
            <w:pPr>
              <w:pStyle w:val="h1"/>
              <w:rPr>
                <w:del w:id="5419" w:author="Caree2" w:date="2016-10-26T18:37:00Z"/>
                <w:lang w:val="fr-FR"/>
              </w:rPr>
              <w:pPrChange w:id="5420" w:author="Caree2" w:date="2016-10-28T06:24:00Z">
                <w:pPr>
                  <w:shd w:val="clear" w:color="auto" w:fill="FFFFFF"/>
                </w:pPr>
              </w:pPrChange>
            </w:pPr>
            <w:del w:id="5421" w:author="Caree2" w:date="2016-10-26T18:37:00Z">
              <w:r w:rsidRPr="00871E1A" w:rsidDel="00D66FFA">
                <w:delText xml:space="preserve"> Proper cleaning of cones, equipment </w:delText>
              </w:r>
              <w:r w:rsidR="000D5907" w:rsidDel="00D66FFA">
                <w:delText>a</w:delText>
              </w:r>
              <w:r w:rsidR="00391896" w:rsidDel="00D66FFA">
                <w:delText>n</w:delText>
              </w:r>
              <w:r w:rsidR="000D5907" w:rsidDel="00D66FFA">
                <w:delText>d</w:delText>
              </w:r>
              <w:r w:rsidRPr="00871E1A" w:rsidDel="00D66FFA">
                <w:delText xml:space="preserve"> utensils (SSOP 3).</w:delText>
              </w:r>
              <w:r w:rsidR="00350F7F" w:rsidDel="00D66FFA">
                <w:delText xml:space="preserve"> </w:delText>
              </w:r>
              <w:r w:rsidRPr="00DE2B28" w:rsidDel="00D66FFA">
                <w:rPr>
                  <w:lang w:val="fr-FR"/>
                </w:rPr>
                <w:delText>Proper personnel hygiene (GMP 2; SSOP 2).</w:delText>
              </w:r>
            </w:del>
          </w:p>
        </w:tc>
        <w:tc>
          <w:tcPr>
            <w:tcW w:w="2479" w:type="dxa"/>
            <w:tcBorders>
              <w:top w:val="single" w:sz="6" w:space="0" w:color="auto"/>
              <w:left w:val="single" w:sz="6" w:space="0" w:color="auto"/>
              <w:right w:val="single" w:sz="6" w:space="0" w:color="auto"/>
            </w:tcBorders>
          </w:tcPr>
          <w:p w:rsidR="005A35B4" w:rsidRPr="00DE2B28" w:rsidDel="00D66FFA" w:rsidRDefault="005A35B4">
            <w:pPr>
              <w:pStyle w:val="h1"/>
              <w:rPr>
                <w:del w:id="5422" w:author="Caree2" w:date="2016-10-26T18:37:00Z"/>
                <w:sz w:val="16"/>
                <w:lang w:val="fr-FR"/>
              </w:rPr>
              <w:pPrChange w:id="5423" w:author="Caree2" w:date="2016-10-28T06:24:00Z">
                <w:pPr>
                  <w:shd w:val="clear" w:color="auto" w:fill="FFFFFF"/>
                </w:pPr>
              </w:pPrChange>
            </w:pPr>
          </w:p>
          <w:p w:rsidR="005A35B4" w:rsidRPr="00871E1A" w:rsidDel="00D66FFA" w:rsidRDefault="005A35B4">
            <w:pPr>
              <w:pStyle w:val="h1"/>
              <w:rPr>
                <w:del w:id="5424" w:author="Caree2" w:date="2016-10-26T18:37:00Z"/>
              </w:rPr>
              <w:pPrChange w:id="5425" w:author="Caree2" w:date="2016-10-28T06:24:00Z">
                <w:pPr>
                  <w:shd w:val="clear" w:color="auto" w:fill="FFFFFF"/>
                </w:pPr>
              </w:pPrChange>
            </w:pPr>
            <w:del w:id="5426" w:author="Caree2" w:date="2016-10-26T18:37:00Z">
              <w:r w:rsidRPr="00DE2B28" w:rsidDel="00D66FFA">
                <w:rPr>
                  <w:lang w:val="fr-FR"/>
                </w:rPr>
                <w:delText xml:space="preserve"> </w:delText>
              </w:r>
              <w:r w:rsidRPr="00871E1A" w:rsidDel="00D66FFA">
                <w:delText>NO</w:delText>
              </w:r>
            </w:del>
          </w:p>
          <w:p w:rsidR="005A35B4" w:rsidRPr="00871E1A" w:rsidDel="00D66FFA" w:rsidRDefault="005A35B4">
            <w:pPr>
              <w:pStyle w:val="h1"/>
              <w:rPr>
                <w:del w:id="5427" w:author="Caree2" w:date="2016-10-26T18:37:00Z"/>
              </w:rPr>
              <w:pPrChange w:id="5428"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5429" w:author="Caree2" w:date="2016-10-26T18:37:00Z"/>
              </w:rPr>
              <w:pPrChange w:id="5430" w:author="Caree2" w:date="2016-10-28T06:24:00Z">
                <w:pPr>
                  <w:shd w:val="clear" w:color="auto" w:fill="FFFFFF"/>
                </w:pPr>
              </w:pPrChange>
            </w:pPr>
          </w:p>
          <w:p w:rsidR="005A35B4" w:rsidRPr="00871E1A" w:rsidDel="00D66FFA" w:rsidRDefault="005A35B4">
            <w:pPr>
              <w:pStyle w:val="h1"/>
              <w:rPr>
                <w:del w:id="5431" w:author="Caree2" w:date="2016-10-26T18:37:00Z"/>
              </w:rPr>
              <w:pPrChange w:id="5432" w:author="Caree2" w:date="2016-10-28T06:24:00Z">
                <w:pPr>
                  <w:shd w:val="clear" w:color="auto" w:fill="FFFFFF"/>
                </w:pPr>
              </w:pPrChange>
            </w:pPr>
          </w:p>
        </w:tc>
      </w:tr>
      <w:tr w:rsidR="005A35B4" w:rsidRPr="00871E1A" w:rsidDel="00D66FFA">
        <w:trPr>
          <w:trHeight w:val="518"/>
          <w:del w:id="5433" w:author="Caree2" w:date="2016-10-26T18:37:00Z"/>
        </w:trPr>
        <w:tc>
          <w:tcPr>
            <w:tcW w:w="1618" w:type="dxa"/>
            <w:tcBorders>
              <w:top w:val="nil"/>
              <w:left w:val="single" w:sz="6" w:space="0" w:color="auto"/>
              <w:right w:val="single" w:sz="6" w:space="0" w:color="auto"/>
            </w:tcBorders>
          </w:tcPr>
          <w:p w:rsidR="005A35B4" w:rsidRPr="00871E1A" w:rsidDel="00D66FFA" w:rsidRDefault="005A35B4">
            <w:pPr>
              <w:pStyle w:val="h1"/>
              <w:rPr>
                <w:del w:id="5434" w:author="Caree2" w:date="2016-10-26T18:37:00Z"/>
              </w:rPr>
              <w:pPrChange w:id="5435" w:author="Caree2" w:date="2016-10-28T06:24:00Z">
                <w:pPr>
                  <w:shd w:val="clear" w:color="auto" w:fill="FFFFFF"/>
                </w:pPr>
              </w:pPrChange>
            </w:pPr>
          </w:p>
          <w:p w:rsidR="005A35B4" w:rsidRPr="00871E1A" w:rsidDel="00D66FFA" w:rsidRDefault="005A35B4">
            <w:pPr>
              <w:pStyle w:val="h1"/>
              <w:rPr>
                <w:del w:id="5436" w:author="Caree2" w:date="2016-10-26T18:37:00Z"/>
              </w:rPr>
              <w:pPrChange w:id="5437" w:author="Caree2" w:date="2016-10-28T06:24:00Z">
                <w:pPr>
                  <w:shd w:val="clear" w:color="auto" w:fill="FFFFFF"/>
                </w:pPr>
              </w:pPrChange>
            </w:pPr>
          </w:p>
        </w:tc>
        <w:tc>
          <w:tcPr>
            <w:tcW w:w="2294" w:type="dxa"/>
            <w:tcBorders>
              <w:top w:val="nil"/>
              <w:left w:val="single" w:sz="6" w:space="0" w:color="auto"/>
              <w:right w:val="single" w:sz="6" w:space="0" w:color="auto"/>
            </w:tcBorders>
          </w:tcPr>
          <w:p w:rsidR="005A35B4" w:rsidRPr="00871E1A" w:rsidDel="00D66FFA" w:rsidRDefault="005A35B4">
            <w:pPr>
              <w:pStyle w:val="h1"/>
              <w:rPr>
                <w:del w:id="5438" w:author="Caree2" w:date="2016-10-26T18:37:00Z"/>
                <w:sz w:val="16"/>
              </w:rPr>
              <w:pPrChange w:id="5439" w:author="Caree2" w:date="2016-10-28T06:24:00Z">
                <w:pPr>
                  <w:shd w:val="clear" w:color="auto" w:fill="FFFFFF"/>
                </w:pPr>
              </w:pPrChange>
            </w:pPr>
            <w:del w:id="5440" w:author="Caree2" w:date="2016-10-26T18:37:00Z">
              <w:r w:rsidRPr="00871E1A" w:rsidDel="00D66FFA">
                <w:delText xml:space="preserve"> Physical: none</w:delText>
              </w:r>
            </w:del>
          </w:p>
        </w:tc>
        <w:tc>
          <w:tcPr>
            <w:tcW w:w="3149" w:type="dxa"/>
            <w:tcBorders>
              <w:top w:val="nil"/>
              <w:left w:val="single" w:sz="6" w:space="0" w:color="auto"/>
              <w:right w:val="single" w:sz="6" w:space="0" w:color="auto"/>
            </w:tcBorders>
          </w:tcPr>
          <w:p w:rsidR="005A35B4" w:rsidRPr="00871E1A" w:rsidDel="00D66FFA" w:rsidRDefault="005A35B4">
            <w:pPr>
              <w:pStyle w:val="h1"/>
              <w:rPr>
                <w:del w:id="5441" w:author="Caree2" w:date="2016-10-26T18:37:00Z"/>
              </w:rPr>
              <w:pPrChange w:id="5442" w:author="Caree2" w:date="2016-10-28T06:24:00Z">
                <w:pPr>
                  <w:shd w:val="clear" w:color="auto" w:fill="FFFFFF"/>
                </w:pPr>
              </w:pPrChange>
            </w:pPr>
          </w:p>
          <w:p w:rsidR="005A35B4" w:rsidRPr="00871E1A" w:rsidDel="00D66FFA" w:rsidRDefault="005A35B4">
            <w:pPr>
              <w:pStyle w:val="h1"/>
              <w:rPr>
                <w:del w:id="5443" w:author="Caree2" w:date="2016-10-26T18:37:00Z"/>
              </w:rPr>
              <w:pPrChange w:id="5444" w:author="Caree2" w:date="2016-10-28T06:24:00Z">
                <w:pPr>
                  <w:shd w:val="clear" w:color="auto" w:fill="FFFFFF"/>
                </w:pPr>
              </w:pPrChange>
            </w:pPr>
          </w:p>
        </w:tc>
        <w:tc>
          <w:tcPr>
            <w:tcW w:w="2479" w:type="dxa"/>
            <w:tcBorders>
              <w:top w:val="nil"/>
              <w:left w:val="single" w:sz="6" w:space="0" w:color="auto"/>
              <w:right w:val="single" w:sz="6" w:space="0" w:color="auto"/>
            </w:tcBorders>
          </w:tcPr>
          <w:p w:rsidR="005A35B4" w:rsidRPr="00871E1A" w:rsidDel="00D66FFA" w:rsidRDefault="005A35B4">
            <w:pPr>
              <w:pStyle w:val="h1"/>
              <w:rPr>
                <w:del w:id="5445" w:author="Caree2" w:date="2016-10-26T18:37:00Z"/>
              </w:rPr>
              <w:pPrChange w:id="5446" w:author="Caree2" w:date="2016-10-28T06:24:00Z">
                <w:pPr>
                  <w:shd w:val="clear" w:color="auto" w:fill="FFFFFF"/>
                </w:pPr>
              </w:pPrChange>
            </w:pPr>
          </w:p>
          <w:p w:rsidR="005A35B4" w:rsidRPr="00871E1A" w:rsidDel="00D66FFA" w:rsidRDefault="005A35B4">
            <w:pPr>
              <w:pStyle w:val="h1"/>
              <w:rPr>
                <w:del w:id="5447" w:author="Caree2" w:date="2016-10-26T18:37:00Z"/>
              </w:rPr>
              <w:pPrChange w:id="5448" w:author="Caree2" w:date="2016-10-28T06:24:00Z">
                <w:pPr>
                  <w:shd w:val="clear" w:color="auto" w:fill="FFFFFF"/>
                </w:pPr>
              </w:pPrChange>
            </w:pPr>
          </w:p>
        </w:tc>
        <w:tc>
          <w:tcPr>
            <w:tcW w:w="900" w:type="dxa"/>
            <w:tcBorders>
              <w:top w:val="nil"/>
              <w:left w:val="single" w:sz="6" w:space="0" w:color="auto"/>
              <w:right w:val="single" w:sz="6" w:space="0" w:color="auto"/>
            </w:tcBorders>
          </w:tcPr>
          <w:p w:rsidR="005A35B4" w:rsidRPr="00871E1A" w:rsidDel="00D66FFA" w:rsidRDefault="005A35B4">
            <w:pPr>
              <w:pStyle w:val="h1"/>
              <w:rPr>
                <w:del w:id="5449" w:author="Caree2" w:date="2016-10-26T18:37:00Z"/>
              </w:rPr>
              <w:pPrChange w:id="5450" w:author="Caree2" w:date="2016-10-28T06:24:00Z">
                <w:pPr>
                  <w:shd w:val="clear" w:color="auto" w:fill="FFFFFF"/>
                </w:pPr>
              </w:pPrChange>
            </w:pPr>
          </w:p>
          <w:p w:rsidR="005A35B4" w:rsidRPr="00871E1A" w:rsidDel="00D66FFA" w:rsidRDefault="005A35B4">
            <w:pPr>
              <w:pStyle w:val="h1"/>
              <w:rPr>
                <w:del w:id="5451" w:author="Caree2" w:date="2016-10-26T18:37:00Z"/>
              </w:rPr>
              <w:pPrChange w:id="5452" w:author="Caree2" w:date="2016-10-28T06:24:00Z">
                <w:pPr>
                  <w:shd w:val="clear" w:color="auto" w:fill="FFFFFF"/>
                </w:pPr>
              </w:pPrChange>
            </w:pPr>
          </w:p>
        </w:tc>
      </w:tr>
      <w:tr w:rsidR="005A35B4" w:rsidRPr="00871E1A" w:rsidDel="00D66FFA">
        <w:trPr>
          <w:trHeight w:val="461"/>
          <w:del w:id="5453" w:author="Caree2" w:date="2016-10-26T18:37:00Z"/>
        </w:trPr>
        <w:tc>
          <w:tcPr>
            <w:tcW w:w="1618"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454" w:author="Caree2" w:date="2016-10-26T18:37:00Z"/>
              </w:rPr>
              <w:pPrChange w:id="5455" w:author="Caree2" w:date="2016-10-28T06:24:00Z">
                <w:pPr>
                  <w:shd w:val="clear" w:color="auto" w:fill="FFFFFF"/>
                </w:pPr>
              </w:pPrChange>
            </w:pPr>
          </w:p>
          <w:p w:rsidR="005A35B4" w:rsidRPr="00871E1A" w:rsidDel="00D66FFA" w:rsidRDefault="005A35B4">
            <w:pPr>
              <w:pStyle w:val="h1"/>
              <w:rPr>
                <w:del w:id="5456" w:author="Caree2" w:date="2016-10-26T18:37:00Z"/>
                <w:sz w:val="16"/>
              </w:rPr>
              <w:pPrChange w:id="5457" w:author="Caree2" w:date="2016-10-28T06:24:00Z">
                <w:pPr>
                  <w:shd w:val="clear" w:color="auto" w:fill="FFFFFF"/>
                </w:pPr>
              </w:pPrChange>
            </w:pPr>
          </w:p>
        </w:tc>
        <w:tc>
          <w:tcPr>
            <w:tcW w:w="2294"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458" w:author="Caree2" w:date="2016-10-26T18:37:00Z"/>
              </w:rPr>
              <w:pPrChange w:id="5459" w:author="Caree2" w:date="2016-10-28T06:24:00Z">
                <w:pPr>
                  <w:shd w:val="clear" w:color="auto" w:fill="FFFFFF"/>
                </w:pPr>
              </w:pPrChange>
            </w:pPr>
            <w:del w:id="5460" w:author="Caree2" w:date="2016-10-26T18:37:00Z">
              <w:r w:rsidRPr="00871E1A" w:rsidDel="00D66FFA">
                <w:delText xml:space="preserve"> Chemical: none</w:delText>
              </w:r>
            </w:del>
          </w:p>
          <w:p w:rsidR="005A35B4" w:rsidRPr="00871E1A" w:rsidDel="00D66FFA" w:rsidRDefault="005A35B4">
            <w:pPr>
              <w:pStyle w:val="h1"/>
              <w:rPr>
                <w:del w:id="5461" w:author="Caree2" w:date="2016-10-26T18:37:00Z"/>
                <w:sz w:val="16"/>
              </w:rPr>
              <w:pPrChange w:id="5462" w:author="Caree2" w:date="2016-10-28T06:24:00Z">
                <w:pPr>
                  <w:shd w:val="clear" w:color="auto" w:fill="FFFFFF"/>
                </w:pPr>
              </w:pPrChange>
            </w:pPr>
          </w:p>
        </w:tc>
        <w:tc>
          <w:tcPr>
            <w:tcW w:w="3149"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463" w:author="Caree2" w:date="2016-10-26T18:37:00Z"/>
              </w:rPr>
              <w:pPrChange w:id="5464" w:author="Caree2" w:date="2016-10-28T06:24:00Z">
                <w:pPr>
                  <w:shd w:val="clear" w:color="auto" w:fill="FFFFFF"/>
                </w:pPr>
              </w:pPrChange>
            </w:pPr>
          </w:p>
          <w:p w:rsidR="005A35B4" w:rsidRPr="00871E1A" w:rsidDel="00D66FFA" w:rsidRDefault="005A35B4">
            <w:pPr>
              <w:pStyle w:val="h1"/>
              <w:rPr>
                <w:del w:id="5465" w:author="Caree2" w:date="2016-10-26T18:37:00Z"/>
                <w:sz w:val="16"/>
              </w:rPr>
              <w:pPrChange w:id="5466" w:author="Caree2" w:date="2016-10-28T06:24:00Z">
                <w:pPr>
                  <w:shd w:val="clear" w:color="auto" w:fill="FFFFFF"/>
                </w:pPr>
              </w:pPrChange>
            </w:pPr>
          </w:p>
        </w:tc>
        <w:tc>
          <w:tcPr>
            <w:tcW w:w="2479"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467" w:author="Caree2" w:date="2016-10-26T18:37:00Z"/>
              </w:rPr>
              <w:pPrChange w:id="5468" w:author="Caree2" w:date="2016-10-28T06:24:00Z">
                <w:pPr>
                  <w:shd w:val="clear" w:color="auto" w:fill="FFFFFF"/>
                </w:pPr>
              </w:pPrChange>
            </w:pPr>
          </w:p>
          <w:p w:rsidR="005A35B4" w:rsidRPr="00871E1A" w:rsidDel="00D66FFA" w:rsidRDefault="005A35B4">
            <w:pPr>
              <w:pStyle w:val="h1"/>
              <w:rPr>
                <w:del w:id="5469" w:author="Caree2" w:date="2016-10-26T18:37:00Z"/>
                <w:sz w:val="16"/>
              </w:rPr>
              <w:pPrChange w:id="5470" w:author="Caree2" w:date="2016-10-28T06:24:00Z">
                <w:pPr>
                  <w:shd w:val="clear" w:color="auto" w:fill="FFFFFF"/>
                </w:pPr>
              </w:pPrChange>
            </w:pPr>
          </w:p>
        </w:tc>
        <w:tc>
          <w:tcPr>
            <w:tcW w:w="90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471" w:author="Caree2" w:date="2016-10-26T18:37:00Z"/>
              </w:rPr>
              <w:pPrChange w:id="5472" w:author="Caree2" w:date="2016-10-28T06:24:00Z">
                <w:pPr>
                  <w:shd w:val="clear" w:color="auto" w:fill="FFFFFF"/>
                </w:pPr>
              </w:pPrChange>
            </w:pPr>
          </w:p>
          <w:p w:rsidR="005A35B4" w:rsidRPr="00871E1A" w:rsidDel="00D66FFA" w:rsidRDefault="005A35B4">
            <w:pPr>
              <w:pStyle w:val="h1"/>
              <w:rPr>
                <w:del w:id="5473" w:author="Caree2" w:date="2016-10-26T18:37:00Z"/>
                <w:sz w:val="16"/>
              </w:rPr>
              <w:pPrChange w:id="5474" w:author="Caree2" w:date="2016-10-28T06:24:00Z">
                <w:pPr>
                  <w:shd w:val="clear" w:color="auto" w:fill="FFFFFF"/>
                </w:pPr>
              </w:pPrChange>
            </w:pPr>
          </w:p>
        </w:tc>
      </w:tr>
      <w:tr w:rsidR="005A35B4" w:rsidRPr="00871E1A" w:rsidDel="00D66FFA">
        <w:trPr>
          <w:trHeight w:val="547"/>
          <w:del w:id="5475" w:author="Caree2" w:date="2016-10-26T18:37:00Z"/>
        </w:trPr>
        <w:tc>
          <w:tcPr>
            <w:tcW w:w="1618" w:type="dxa"/>
            <w:tcBorders>
              <w:top w:val="single" w:sz="6" w:space="0" w:color="auto"/>
              <w:left w:val="single" w:sz="6" w:space="0" w:color="auto"/>
              <w:right w:val="single" w:sz="6" w:space="0" w:color="auto"/>
            </w:tcBorders>
          </w:tcPr>
          <w:p w:rsidR="005A35B4" w:rsidRPr="00871E1A" w:rsidDel="00D66FFA" w:rsidRDefault="005A35B4">
            <w:pPr>
              <w:pStyle w:val="h1"/>
              <w:rPr>
                <w:del w:id="5476" w:author="Caree2" w:date="2016-10-26T18:37:00Z"/>
                <w:sz w:val="16"/>
              </w:rPr>
              <w:pPrChange w:id="5477" w:author="Caree2" w:date="2016-10-28T06:24:00Z">
                <w:pPr>
                  <w:shd w:val="clear" w:color="auto" w:fill="FFFFFF"/>
                </w:pPr>
              </w:pPrChange>
            </w:pPr>
          </w:p>
          <w:p w:rsidR="005A35B4" w:rsidRPr="00871E1A" w:rsidDel="00D66FFA" w:rsidRDefault="005A35B4">
            <w:pPr>
              <w:pStyle w:val="h1"/>
              <w:rPr>
                <w:del w:id="5478" w:author="Caree2" w:date="2016-10-26T18:37:00Z"/>
              </w:rPr>
              <w:pPrChange w:id="5479" w:author="Caree2" w:date="2016-10-28T06:24:00Z">
                <w:pPr>
                  <w:shd w:val="clear" w:color="auto" w:fill="FFFFFF"/>
                </w:pPr>
              </w:pPrChange>
            </w:pPr>
            <w:del w:id="5480" w:author="Caree2" w:date="2016-10-26T18:37:00Z">
              <w:r w:rsidRPr="00871E1A" w:rsidDel="00D66FFA">
                <w:delText>Scald</w:delText>
              </w:r>
            </w:del>
          </w:p>
          <w:p w:rsidR="005A35B4" w:rsidRPr="00871E1A" w:rsidDel="00D66FFA" w:rsidRDefault="005A35B4">
            <w:pPr>
              <w:pStyle w:val="h1"/>
              <w:rPr>
                <w:del w:id="5481" w:author="Caree2" w:date="2016-10-26T18:37:00Z"/>
              </w:rPr>
              <w:pPrChange w:id="5482" w:author="Caree2" w:date="2016-10-28T06:24:00Z">
                <w:pPr>
                  <w:shd w:val="clear" w:color="auto" w:fill="FFFFFF"/>
                </w:pPr>
              </w:pPrChange>
            </w:pPr>
          </w:p>
        </w:tc>
        <w:tc>
          <w:tcPr>
            <w:tcW w:w="2294" w:type="dxa"/>
            <w:tcBorders>
              <w:top w:val="single" w:sz="6" w:space="0" w:color="auto"/>
              <w:left w:val="single" w:sz="6" w:space="0" w:color="auto"/>
              <w:right w:val="single" w:sz="6" w:space="0" w:color="auto"/>
            </w:tcBorders>
          </w:tcPr>
          <w:p w:rsidR="005A35B4" w:rsidRPr="00871E1A" w:rsidDel="00D66FFA" w:rsidRDefault="005A35B4">
            <w:pPr>
              <w:pStyle w:val="h1"/>
              <w:rPr>
                <w:del w:id="5483" w:author="Caree2" w:date="2016-10-26T18:37:00Z"/>
                <w:sz w:val="16"/>
              </w:rPr>
              <w:pPrChange w:id="5484" w:author="Caree2" w:date="2016-10-28T06:24:00Z">
                <w:pPr>
                  <w:shd w:val="clear" w:color="auto" w:fill="FFFFFF"/>
                </w:pPr>
              </w:pPrChange>
            </w:pPr>
          </w:p>
          <w:p w:rsidR="005A35B4" w:rsidRPr="00871E1A" w:rsidDel="00D66FFA" w:rsidRDefault="005A35B4">
            <w:pPr>
              <w:pStyle w:val="h1"/>
              <w:rPr>
                <w:del w:id="5485" w:author="Caree2" w:date="2016-10-26T18:37:00Z"/>
              </w:rPr>
              <w:pPrChange w:id="5486" w:author="Caree2" w:date="2016-10-28T06:24:00Z">
                <w:pPr>
                  <w:shd w:val="clear" w:color="auto" w:fill="FFFFFF"/>
                </w:pPr>
              </w:pPrChange>
            </w:pPr>
            <w:del w:id="5487" w:author="Caree2" w:date="2016-10-26T18:37:00Z">
              <w:r w:rsidRPr="00871E1A" w:rsidDel="00D66FFA">
                <w:delText>Biological: pathogen introduction (X-C)</w:delText>
              </w:r>
            </w:del>
          </w:p>
        </w:tc>
        <w:tc>
          <w:tcPr>
            <w:tcW w:w="3149" w:type="dxa"/>
            <w:tcBorders>
              <w:top w:val="single" w:sz="6" w:space="0" w:color="auto"/>
              <w:left w:val="single" w:sz="6" w:space="0" w:color="auto"/>
              <w:right w:val="single" w:sz="6" w:space="0" w:color="auto"/>
            </w:tcBorders>
          </w:tcPr>
          <w:p w:rsidR="005A35B4" w:rsidRPr="00871E1A" w:rsidDel="00D66FFA" w:rsidRDefault="005A35B4">
            <w:pPr>
              <w:pStyle w:val="h1"/>
              <w:rPr>
                <w:del w:id="5488" w:author="Caree2" w:date="2016-10-26T18:37:00Z"/>
                <w:sz w:val="16"/>
              </w:rPr>
              <w:pPrChange w:id="5489" w:author="Caree2" w:date="2016-10-28T06:24:00Z">
                <w:pPr>
                  <w:shd w:val="clear" w:color="auto" w:fill="FFFFFF"/>
                </w:pPr>
              </w:pPrChange>
            </w:pPr>
          </w:p>
          <w:p w:rsidR="005A35B4" w:rsidRPr="00871E1A" w:rsidDel="00D66FFA" w:rsidRDefault="005A35B4">
            <w:pPr>
              <w:pStyle w:val="h1"/>
              <w:rPr>
                <w:del w:id="5490" w:author="Caree2" w:date="2016-10-26T18:37:00Z"/>
              </w:rPr>
              <w:pPrChange w:id="5491" w:author="Caree2" w:date="2016-10-28T06:24:00Z">
                <w:pPr>
                  <w:shd w:val="clear" w:color="auto" w:fill="FFFFFF"/>
                </w:pPr>
              </w:pPrChange>
            </w:pPr>
            <w:del w:id="5492" w:author="Caree2" w:date="2016-10-26T18:37:00Z">
              <w:r w:rsidRPr="00871E1A" w:rsidDel="00D66FFA">
                <w:delText xml:space="preserve"> Monitor water temperature; change water if/as required.</w:delText>
              </w:r>
            </w:del>
          </w:p>
          <w:p w:rsidR="005A35B4" w:rsidRPr="00871E1A" w:rsidDel="00D66FFA" w:rsidRDefault="005A35B4">
            <w:pPr>
              <w:pStyle w:val="h1"/>
              <w:rPr>
                <w:del w:id="5493" w:author="Caree2" w:date="2016-10-26T18:37:00Z"/>
                <w:sz w:val="16"/>
              </w:rPr>
              <w:pPrChange w:id="5494" w:author="Caree2" w:date="2016-10-28T06:24:00Z">
                <w:pPr>
                  <w:shd w:val="clear" w:color="auto" w:fill="FFFFFF"/>
                </w:pPr>
              </w:pPrChange>
            </w:pPr>
          </w:p>
        </w:tc>
        <w:tc>
          <w:tcPr>
            <w:tcW w:w="2479" w:type="dxa"/>
            <w:tcBorders>
              <w:top w:val="single" w:sz="6" w:space="0" w:color="auto"/>
              <w:left w:val="single" w:sz="6" w:space="0" w:color="auto"/>
              <w:right w:val="single" w:sz="6" w:space="0" w:color="auto"/>
            </w:tcBorders>
          </w:tcPr>
          <w:p w:rsidR="005A35B4" w:rsidRPr="00871E1A" w:rsidDel="00D66FFA" w:rsidRDefault="005A35B4">
            <w:pPr>
              <w:pStyle w:val="h1"/>
              <w:rPr>
                <w:del w:id="5495" w:author="Caree2" w:date="2016-10-26T18:37:00Z"/>
                <w:sz w:val="16"/>
              </w:rPr>
              <w:pPrChange w:id="5496" w:author="Caree2" w:date="2016-10-28T06:24:00Z">
                <w:pPr>
                  <w:shd w:val="clear" w:color="auto" w:fill="FFFFFF"/>
                </w:pPr>
              </w:pPrChange>
            </w:pPr>
          </w:p>
          <w:p w:rsidR="005A35B4" w:rsidRPr="00871E1A" w:rsidDel="00D66FFA" w:rsidRDefault="005A35B4">
            <w:pPr>
              <w:pStyle w:val="h1"/>
              <w:rPr>
                <w:del w:id="5497" w:author="Caree2" w:date="2016-10-26T18:37:00Z"/>
              </w:rPr>
              <w:pPrChange w:id="5498" w:author="Caree2" w:date="2016-10-28T06:24:00Z">
                <w:pPr>
                  <w:shd w:val="clear" w:color="auto" w:fill="FFFFFF"/>
                </w:pPr>
              </w:pPrChange>
            </w:pPr>
            <w:del w:id="5499" w:author="Caree2" w:date="2016-10-26T18:37:00Z">
              <w:r w:rsidRPr="00871E1A" w:rsidDel="00D66FFA">
                <w:delText xml:space="preserve"> NO</w:delText>
              </w:r>
            </w:del>
          </w:p>
          <w:p w:rsidR="005A35B4" w:rsidRPr="00871E1A" w:rsidDel="00D66FFA" w:rsidRDefault="005A35B4">
            <w:pPr>
              <w:pStyle w:val="h1"/>
              <w:rPr>
                <w:del w:id="5500" w:author="Caree2" w:date="2016-10-26T18:37:00Z"/>
              </w:rPr>
              <w:pPrChange w:id="5501"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5502" w:author="Caree2" w:date="2016-10-26T18:37:00Z"/>
              </w:rPr>
              <w:pPrChange w:id="5503" w:author="Caree2" w:date="2016-10-28T06:24:00Z">
                <w:pPr>
                  <w:shd w:val="clear" w:color="auto" w:fill="FFFFFF"/>
                </w:pPr>
              </w:pPrChange>
            </w:pPr>
          </w:p>
          <w:p w:rsidR="005A35B4" w:rsidRPr="00871E1A" w:rsidDel="00D66FFA" w:rsidRDefault="005A35B4">
            <w:pPr>
              <w:pStyle w:val="h1"/>
              <w:rPr>
                <w:del w:id="5504" w:author="Caree2" w:date="2016-10-26T18:37:00Z"/>
              </w:rPr>
              <w:pPrChange w:id="5505" w:author="Caree2" w:date="2016-10-28T06:24:00Z">
                <w:pPr>
                  <w:shd w:val="clear" w:color="auto" w:fill="FFFFFF"/>
                </w:pPr>
              </w:pPrChange>
            </w:pPr>
          </w:p>
        </w:tc>
      </w:tr>
      <w:tr w:rsidR="005A35B4" w:rsidRPr="00871E1A" w:rsidDel="00D66FFA">
        <w:trPr>
          <w:trHeight w:val="413"/>
          <w:del w:id="5506" w:author="Caree2" w:date="2016-10-26T18:37:00Z"/>
        </w:trPr>
        <w:tc>
          <w:tcPr>
            <w:tcW w:w="1618" w:type="dxa"/>
            <w:tcBorders>
              <w:top w:val="nil"/>
              <w:left w:val="single" w:sz="6" w:space="0" w:color="auto"/>
              <w:right w:val="single" w:sz="6" w:space="0" w:color="auto"/>
            </w:tcBorders>
          </w:tcPr>
          <w:p w:rsidR="005A35B4" w:rsidRPr="00871E1A" w:rsidDel="00D66FFA" w:rsidRDefault="005A35B4">
            <w:pPr>
              <w:pStyle w:val="h1"/>
              <w:rPr>
                <w:del w:id="5507" w:author="Caree2" w:date="2016-10-26T18:37:00Z"/>
              </w:rPr>
              <w:pPrChange w:id="5508" w:author="Caree2" w:date="2016-10-28T06:24:00Z">
                <w:pPr>
                  <w:shd w:val="clear" w:color="auto" w:fill="FFFFFF"/>
                </w:pPr>
              </w:pPrChange>
            </w:pPr>
          </w:p>
          <w:p w:rsidR="005A35B4" w:rsidRPr="00871E1A" w:rsidDel="00D66FFA" w:rsidRDefault="005A35B4">
            <w:pPr>
              <w:pStyle w:val="h1"/>
              <w:rPr>
                <w:del w:id="5509" w:author="Caree2" w:date="2016-10-26T18:37:00Z"/>
              </w:rPr>
              <w:pPrChange w:id="5510" w:author="Caree2" w:date="2016-10-28T06:24:00Z">
                <w:pPr>
                  <w:shd w:val="clear" w:color="auto" w:fill="FFFFFF"/>
                </w:pPr>
              </w:pPrChange>
            </w:pPr>
          </w:p>
        </w:tc>
        <w:tc>
          <w:tcPr>
            <w:tcW w:w="2294" w:type="dxa"/>
            <w:tcBorders>
              <w:top w:val="nil"/>
              <w:left w:val="single" w:sz="6" w:space="0" w:color="auto"/>
              <w:right w:val="single" w:sz="6" w:space="0" w:color="auto"/>
            </w:tcBorders>
          </w:tcPr>
          <w:p w:rsidR="005A35B4" w:rsidRPr="00871E1A" w:rsidDel="00D66FFA" w:rsidRDefault="005A35B4">
            <w:pPr>
              <w:pStyle w:val="h1"/>
              <w:rPr>
                <w:del w:id="5511" w:author="Caree2" w:date="2016-10-26T18:37:00Z"/>
              </w:rPr>
              <w:pPrChange w:id="5512" w:author="Caree2" w:date="2016-10-28T06:24:00Z">
                <w:pPr>
                  <w:shd w:val="clear" w:color="auto" w:fill="FFFFFF"/>
                </w:pPr>
              </w:pPrChange>
            </w:pPr>
            <w:del w:id="5513" w:author="Caree2" w:date="2016-10-26T18:37:00Z">
              <w:r w:rsidRPr="00871E1A" w:rsidDel="00D66FFA">
                <w:delText xml:space="preserve"> Physical: none</w:delText>
              </w:r>
            </w:del>
          </w:p>
          <w:p w:rsidR="005A35B4" w:rsidRPr="00871E1A" w:rsidDel="00D66FFA" w:rsidRDefault="005A35B4">
            <w:pPr>
              <w:pStyle w:val="h1"/>
              <w:rPr>
                <w:del w:id="5514" w:author="Caree2" w:date="2016-10-26T18:37:00Z"/>
                <w:sz w:val="16"/>
              </w:rPr>
              <w:pPrChange w:id="5515" w:author="Caree2" w:date="2016-10-28T06:24:00Z">
                <w:pPr>
                  <w:shd w:val="clear" w:color="auto" w:fill="FFFFFF"/>
                </w:pPr>
              </w:pPrChange>
            </w:pPr>
          </w:p>
        </w:tc>
        <w:tc>
          <w:tcPr>
            <w:tcW w:w="3149" w:type="dxa"/>
            <w:tcBorders>
              <w:top w:val="nil"/>
              <w:left w:val="single" w:sz="6" w:space="0" w:color="auto"/>
              <w:right w:val="single" w:sz="6" w:space="0" w:color="auto"/>
            </w:tcBorders>
          </w:tcPr>
          <w:p w:rsidR="005A35B4" w:rsidRPr="00871E1A" w:rsidDel="00D66FFA" w:rsidRDefault="005A35B4">
            <w:pPr>
              <w:pStyle w:val="h1"/>
              <w:rPr>
                <w:del w:id="5516" w:author="Caree2" w:date="2016-10-26T18:37:00Z"/>
              </w:rPr>
              <w:pPrChange w:id="5517" w:author="Caree2" w:date="2016-10-28T06:24:00Z">
                <w:pPr>
                  <w:shd w:val="clear" w:color="auto" w:fill="FFFFFF"/>
                </w:pPr>
              </w:pPrChange>
            </w:pPr>
          </w:p>
          <w:p w:rsidR="005A35B4" w:rsidRPr="00871E1A" w:rsidDel="00D66FFA" w:rsidRDefault="005A35B4">
            <w:pPr>
              <w:pStyle w:val="h1"/>
              <w:rPr>
                <w:del w:id="5518" w:author="Caree2" w:date="2016-10-26T18:37:00Z"/>
              </w:rPr>
              <w:pPrChange w:id="5519" w:author="Caree2" w:date="2016-10-28T06:24:00Z">
                <w:pPr>
                  <w:shd w:val="clear" w:color="auto" w:fill="FFFFFF"/>
                </w:pPr>
              </w:pPrChange>
            </w:pPr>
          </w:p>
        </w:tc>
        <w:tc>
          <w:tcPr>
            <w:tcW w:w="2479" w:type="dxa"/>
            <w:tcBorders>
              <w:top w:val="nil"/>
              <w:left w:val="single" w:sz="6" w:space="0" w:color="auto"/>
              <w:right w:val="single" w:sz="6" w:space="0" w:color="auto"/>
            </w:tcBorders>
          </w:tcPr>
          <w:p w:rsidR="005A35B4" w:rsidRPr="00871E1A" w:rsidDel="00D66FFA" w:rsidRDefault="005A35B4">
            <w:pPr>
              <w:pStyle w:val="h1"/>
              <w:rPr>
                <w:del w:id="5520" w:author="Caree2" w:date="2016-10-26T18:37:00Z"/>
              </w:rPr>
              <w:pPrChange w:id="5521" w:author="Caree2" w:date="2016-10-28T06:24:00Z">
                <w:pPr>
                  <w:shd w:val="clear" w:color="auto" w:fill="FFFFFF"/>
                </w:pPr>
              </w:pPrChange>
            </w:pPr>
          </w:p>
          <w:p w:rsidR="005A35B4" w:rsidRPr="00871E1A" w:rsidDel="00D66FFA" w:rsidRDefault="005A35B4">
            <w:pPr>
              <w:pStyle w:val="h1"/>
              <w:rPr>
                <w:del w:id="5522" w:author="Caree2" w:date="2016-10-26T18:37:00Z"/>
              </w:rPr>
              <w:pPrChange w:id="5523" w:author="Caree2" w:date="2016-10-28T06:24:00Z">
                <w:pPr>
                  <w:shd w:val="clear" w:color="auto" w:fill="FFFFFF"/>
                </w:pPr>
              </w:pPrChange>
            </w:pPr>
          </w:p>
        </w:tc>
        <w:tc>
          <w:tcPr>
            <w:tcW w:w="900" w:type="dxa"/>
            <w:tcBorders>
              <w:top w:val="nil"/>
              <w:left w:val="single" w:sz="6" w:space="0" w:color="auto"/>
              <w:right w:val="single" w:sz="6" w:space="0" w:color="auto"/>
            </w:tcBorders>
          </w:tcPr>
          <w:p w:rsidR="005A35B4" w:rsidRPr="00871E1A" w:rsidDel="00D66FFA" w:rsidRDefault="005A35B4">
            <w:pPr>
              <w:pStyle w:val="h1"/>
              <w:rPr>
                <w:del w:id="5524" w:author="Caree2" w:date="2016-10-26T18:37:00Z"/>
              </w:rPr>
              <w:pPrChange w:id="5525" w:author="Caree2" w:date="2016-10-28T06:24:00Z">
                <w:pPr>
                  <w:shd w:val="clear" w:color="auto" w:fill="FFFFFF"/>
                </w:pPr>
              </w:pPrChange>
            </w:pPr>
          </w:p>
          <w:p w:rsidR="005A35B4" w:rsidRPr="00871E1A" w:rsidDel="00D66FFA" w:rsidRDefault="005A35B4">
            <w:pPr>
              <w:pStyle w:val="h1"/>
              <w:rPr>
                <w:del w:id="5526" w:author="Caree2" w:date="2016-10-26T18:37:00Z"/>
              </w:rPr>
              <w:pPrChange w:id="5527" w:author="Caree2" w:date="2016-10-28T06:24:00Z">
                <w:pPr>
                  <w:shd w:val="clear" w:color="auto" w:fill="FFFFFF"/>
                </w:pPr>
              </w:pPrChange>
            </w:pPr>
          </w:p>
        </w:tc>
      </w:tr>
      <w:tr w:rsidR="005A35B4" w:rsidRPr="00871E1A" w:rsidDel="00D66FFA">
        <w:trPr>
          <w:trHeight w:val="461"/>
          <w:del w:id="5528" w:author="Caree2" w:date="2016-10-26T18:37:00Z"/>
        </w:trPr>
        <w:tc>
          <w:tcPr>
            <w:tcW w:w="1618"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529" w:author="Caree2" w:date="2016-10-26T18:37:00Z"/>
              </w:rPr>
              <w:pPrChange w:id="5530" w:author="Caree2" w:date="2016-10-28T06:24:00Z">
                <w:pPr>
                  <w:shd w:val="clear" w:color="auto" w:fill="FFFFFF"/>
                </w:pPr>
              </w:pPrChange>
            </w:pPr>
          </w:p>
          <w:p w:rsidR="005A35B4" w:rsidRPr="00871E1A" w:rsidDel="00D66FFA" w:rsidRDefault="005A35B4">
            <w:pPr>
              <w:pStyle w:val="h1"/>
              <w:rPr>
                <w:del w:id="5531" w:author="Caree2" w:date="2016-10-26T18:37:00Z"/>
                <w:sz w:val="16"/>
              </w:rPr>
              <w:pPrChange w:id="5532" w:author="Caree2" w:date="2016-10-28T06:24:00Z">
                <w:pPr>
                  <w:shd w:val="clear" w:color="auto" w:fill="FFFFFF"/>
                </w:pPr>
              </w:pPrChange>
            </w:pPr>
          </w:p>
        </w:tc>
        <w:tc>
          <w:tcPr>
            <w:tcW w:w="2294"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533" w:author="Caree2" w:date="2016-10-26T18:37:00Z"/>
              </w:rPr>
              <w:pPrChange w:id="5534" w:author="Caree2" w:date="2016-10-28T06:24:00Z">
                <w:pPr>
                  <w:shd w:val="clear" w:color="auto" w:fill="FFFFFF"/>
                </w:pPr>
              </w:pPrChange>
            </w:pPr>
            <w:del w:id="5535" w:author="Caree2" w:date="2016-10-26T18:37:00Z">
              <w:r w:rsidRPr="00871E1A" w:rsidDel="00D66FFA">
                <w:delText xml:space="preserve"> Chemical: none</w:delText>
              </w:r>
            </w:del>
          </w:p>
          <w:p w:rsidR="005A35B4" w:rsidRPr="00871E1A" w:rsidDel="00D66FFA" w:rsidRDefault="005A35B4">
            <w:pPr>
              <w:pStyle w:val="h1"/>
              <w:rPr>
                <w:del w:id="5536" w:author="Caree2" w:date="2016-10-26T18:37:00Z"/>
                <w:sz w:val="16"/>
              </w:rPr>
              <w:pPrChange w:id="5537" w:author="Caree2" w:date="2016-10-28T06:24:00Z">
                <w:pPr>
                  <w:shd w:val="clear" w:color="auto" w:fill="FFFFFF"/>
                </w:pPr>
              </w:pPrChange>
            </w:pPr>
          </w:p>
        </w:tc>
        <w:tc>
          <w:tcPr>
            <w:tcW w:w="3149"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538" w:author="Caree2" w:date="2016-10-26T18:37:00Z"/>
              </w:rPr>
              <w:pPrChange w:id="5539" w:author="Caree2" w:date="2016-10-28T06:24:00Z">
                <w:pPr>
                  <w:shd w:val="clear" w:color="auto" w:fill="FFFFFF"/>
                </w:pPr>
              </w:pPrChange>
            </w:pPr>
          </w:p>
          <w:p w:rsidR="005A35B4" w:rsidRPr="00871E1A" w:rsidDel="00D66FFA" w:rsidRDefault="005A35B4">
            <w:pPr>
              <w:pStyle w:val="h1"/>
              <w:rPr>
                <w:del w:id="5540" w:author="Caree2" w:date="2016-10-26T18:37:00Z"/>
                <w:sz w:val="16"/>
              </w:rPr>
              <w:pPrChange w:id="5541" w:author="Caree2" w:date="2016-10-28T06:24:00Z">
                <w:pPr>
                  <w:shd w:val="clear" w:color="auto" w:fill="FFFFFF"/>
                </w:pPr>
              </w:pPrChange>
            </w:pPr>
          </w:p>
        </w:tc>
        <w:tc>
          <w:tcPr>
            <w:tcW w:w="2479"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542" w:author="Caree2" w:date="2016-10-26T18:37:00Z"/>
              </w:rPr>
              <w:pPrChange w:id="5543" w:author="Caree2" w:date="2016-10-28T06:24:00Z">
                <w:pPr>
                  <w:shd w:val="clear" w:color="auto" w:fill="FFFFFF"/>
                </w:pPr>
              </w:pPrChange>
            </w:pPr>
          </w:p>
          <w:p w:rsidR="005A35B4" w:rsidRPr="00871E1A" w:rsidDel="00D66FFA" w:rsidRDefault="005A35B4">
            <w:pPr>
              <w:pStyle w:val="h1"/>
              <w:rPr>
                <w:del w:id="5544" w:author="Caree2" w:date="2016-10-26T18:37:00Z"/>
                <w:sz w:val="16"/>
              </w:rPr>
              <w:pPrChange w:id="5545" w:author="Caree2" w:date="2016-10-28T06:24:00Z">
                <w:pPr>
                  <w:shd w:val="clear" w:color="auto" w:fill="FFFFFF"/>
                </w:pPr>
              </w:pPrChange>
            </w:pPr>
          </w:p>
        </w:tc>
        <w:tc>
          <w:tcPr>
            <w:tcW w:w="90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546" w:author="Caree2" w:date="2016-10-26T18:37:00Z"/>
              </w:rPr>
              <w:pPrChange w:id="5547" w:author="Caree2" w:date="2016-10-28T06:24:00Z">
                <w:pPr>
                  <w:shd w:val="clear" w:color="auto" w:fill="FFFFFF"/>
                </w:pPr>
              </w:pPrChange>
            </w:pPr>
          </w:p>
          <w:p w:rsidR="005A35B4" w:rsidRPr="00871E1A" w:rsidDel="00D66FFA" w:rsidRDefault="005A35B4">
            <w:pPr>
              <w:pStyle w:val="h1"/>
              <w:rPr>
                <w:del w:id="5548" w:author="Caree2" w:date="2016-10-26T18:37:00Z"/>
              </w:rPr>
              <w:pPrChange w:id="5549" w:author="Caree2" w:date="2016-10-28T06:24:00Z">
                <w:pPr>
                  <w:shd w:val="clear" w:color="auto" w:fill="FFFFFF"/>
                </w:pPr>
              </w:pPrChange>
            </w:pPr>
          </w:p>
        </w:tc>
      </w:tr>
      <w:tr w:rsidR="005A35B4" w:rsidRPr="00871E1A" w:rsidDel="00D66FFA">
        <w:trPr>
          <w:trHeight w:val="960"/>
          <w:del w:id="5550" w:author="Caree2" w:date="2016-10-26T18:37:00Z"/>
        </w:trPr>
        <w:tc>
          <w:tcPr>
            <w:tcW w:w="1618" w:type="dxa"/>
            <w:tcBorders>
              <w:top w:val="single" w:sz="6" w:space="0" w:color="auto"/>
              <w:left w:val="single" w:sz="6" w:space="0" w:color="auto"/>
              <w:right w:val="single" w:sz="6" w:space="0" w:color="auto"/>
            </w:tcBorders>
          </w:tcPr>
          <w:p w:rsidR="005A35B4" w:rsidRPr="00871E1A" w:rsidDel="00D66FFA" w:rsidRDefault="005A35B4">
            <w:pPr>
              <w:pStyle w:val="h1"/>
              <w:rPr>
                <w:del w:id="5551" w:author="Caree2" w:date="2016-10-26T18:37:00Z"/>
                <w:sz w:val="16"/>
              </w:rPr>
              <w:pPrChange w:id="5552" w:author="Caree2" w:date="2016-10-28T06:24:00Z">
                <w:pPr>
                  <w:shd w:val="clear" w:color="auto" w:fill="FFFFFF"/>
                </w:pPr>
              </w:pPrChange>
            </w:pPr>
          </w:p>
          <w:p w:rsidR="005A35B4" w:rsidRPr="00871E1A" w:rsidDel="00D66FFA" w:rsidRDefault="005A35B4">
            <w:pPr>
              <w:pStyle w:val="h1"/>
              <w:rPr>
                <w:del w:id="5553" w:author="Caree2" w:date="2016-10-26T18:37:00Z"/>
              </w:rPr>
              <w:pPrChange w:id="5554" w:author="Caree2" w:date="2016-10-28T06:24:00Z">
                <w:pPr>
                  <w:shd w:val="clear" w:color="auto" w:fill="FFFFFF"/>
                </w:pPr>
              </w:pPrChange>
            </w:pPr>
            <w:del w:id="5555" w:author="Caree2" w:date="2016-10-26T18:37:00Z">
              <w:r w:rsidRPr="00871E1A" w:rsidDel="00D66FFA">
                <w:delText>Pluck</w:delText>
              </w:r>
            </w:del>
          </w:p>
        </w:tc>
        <w:tc>
          <w:tcPr>
            <w:tcW w:w="2294" w:type="dxa"/>
            <w:tcBorders>
              <w:top w:val="single" w:sz="6" w:space="0" w:color="auto"/>
              <w:left w:val="single" w:sz="6" w:space="0" w:color="auto"/>
              <w:right w:val="single" w:sz="6" w:space="0" w:color="auto"/>
            </w:tcBorders>
          </w:tcPr>
          <w:p w:rsidR="005A35B4" w:rsidRPr="00871E1A" w:rsidDel="00D66FFA" w:rsidRDefault="005A35B4">
            <w:pPr>
              <w:pStyle w:val="h1"/>
              <w:rPr>
                <w:del w:id="5556" w:author="Caree2" w:date="2016-10-26T18:37:00Z"/>
                <w:sz w:val="16"/>
              </w:rPr>
              <w:pPrChange w:id="5557" w:author="Caree2" w:date="2016-10-28T06:24:00Z">
                <w:pPr>
                  <w:shd w:val="clear" w:color="auto" w:fill="FFFFFF"/>
                </w:pPr>
              </w:pPrChange>
            </w:pPr>
          </w:p>
          <w:p w:rsidR="005A35B4" w:rsidRPr="00871E1A" w:rsidDel="00D66FFA" w:rsidRDefault="009846EC">
            <w:pPr>
              <w:pStyle w:val="h1"/>
              <w:rPr>
                <w:del w:id="5558" w:author="Caree2" w:date="2016-10-26T18:37:00Z"/>
              </w:rPr>
              <w:pPrChange w:id="5559" w:author="Caree2" w:date="2016-10-28T06:24:00Z">
                <w:pPr>
                  <w:shd w:val="clear" w:color="auto" w:fill="FFFFFF"/>
                </w:pPr>
              </w:pPrChange>
            </w:pPr>
            <w:del w:id="5560" w:author="Caree2" w:date="2016-10-26T18:37:00Z">
              <w:r w:rsidDel="00D66FFA">
                <w:delText xml:space="preserve"> </w:delText>
              </w:r>
              <w:r w:rsidR="005A35B4" w:rsidRPr="00871E1A" w:rsidDel="00D66FFA">
                <w:delText>Biological: pathogen introduction (X-C)</w:delText>
              </w:r>
            </w:del>
          </w:p>
          <w:p w:rsidR="005A35B4" w:rsidRPr="00871E1A" w:rsidDel="00D66FFA" w:rsidRDefault="005A35B4">
            <w:pPr>
              <w:pStyle w:val="h1"/>
              <w:rPr>
                <w:del w:id="5561" w:author="Caree2" w:date="2016-10-26T18:37:00Z"/>
                <w:sz w:val="16"/>
              </w:rPr>
              <w:pPrChange w:id="5562" w:author="Caree2" w:date="2016-10-28T06:24:00Z">
                <w:pPr>
                  <w:shd w:val="clear" w:color="auto" w:fill="FFFFFF"/>
                </w:pPr>
              </w:pPrChange>
            </w:pPr>
          </w:p>
        </w:tc>
        <w:tc>
          <w:tcPr>
            <w:tcW w:w="3149" w:type="dxa"/>
            <w:tcBorders>
              <w:top w:val="single" w:sz="6" w:space="0" w:color="auto"/>
              <w:left w:val="single" w:sz="6" w:space="0" w:color="auto"/>
              <w:right w:val="single" w:sz="6" w:space="0" w:color="auto"/>
            </w:tcBorders>
          </w:tcPr>
          <w:p w:rsidR="005A35B4" w:rsidRPr="00871E1A" w:rsidDel="00D66FFA" w:rsidRDefault="005A35B4">
            <w:pPr>
              <w:pStyle w:val="h1"/>
              <w:rPr>
                <w:del w:id="5563" w:author="Caree2" w:date="2016-10-26T18:37:00Z"/>
                <w:sz w:val="16"/>
              </w:rPr>
              <w:pPrChange w:id="5564" w:author="Caree2" w:date="2016-10-28T06:24:00Z">
                <w:pPr>
                  <w:shd w:val="clear" w:color="auto" w:fill="FFFFFF"/>
                </w:pPr>
              </w:pPrChange>
            </w:pPr>
          </w:p>
          <w:p w:rsidR="005A35B4" w:rsidRPr="00871E1A" w:rsidDel="00D66FFA" w:rsidRDefault="005A35B4">
            <w:pPr>
              <w:pStyle w:val="h1"/>
              <w:rPr>
                <w:del w:id="5565" w:author="Caree2" w:date="2016-10-26T18:37:00Z"/>
              </w:rPr>
              <w:pPrChange w:id="5566" w:author="Caree2" w:date="2016-10-28T06:24:00Z">
                <w:pPr>
                  <w:shd w:val="clear" w:color="auto" w:fill="FFFFFF"/>
                </w:pPr>
              </w:pPrChange>
            </w:pPr>
            <w:del w:id="5567" w:author="Caree2" w:date="2016-10-26T18:37:00Z">
              <w:r w:rsidRPr="00871E1A" w:rsidDel="00D66FFA">
                <w:delText xml:space="preserve"> Proper cleaning of equipment, including rubber picker fingers</w:delText>
              </w:r>
            </w:del>
          </w:p>
          <w:p w:rsidR="005A35B4" w:rsidRPr="00871E1A" w:rsidDel="00D66FFA" w:rsidRDefault="005A35B4">
            <w:pPr>
              <w:pStyle w:val="h1"/>
              <w:rPr>
                <w:del w:id="5568" w:author="Caree2" w:date="2016-10-26T18:37:00Z"/>
              </w:rPr>
              <w:pPrChange w:id="5569" w:author="Caree2" w:date="2016-10-28T06:24:00Z">
                <w:pPr>
                  <w:shd w:val="clear" w:color="auto" w:fill="FFFFFF"/>
                </w:pPr>
              </w:pPrChange>
            </w:pPr>
            <w:del w:id="5570" w:author="Caree2" w:date="2016-10-26T18:37:00Z">
              <w:r w:rsidRPr="00871E1A" w:rsidDel="00D66FFA">
                <w:delText>(SSOP 3).</w:delText>
              </w:r>
            </w:del>
          </w:p>
        </w:tc>
        <w:tc>
          <w:tcPr>
            <w:tcW w:w="2479" w:type="dxa"/>
            <w:tcBorders>
              <w:top w:val="single" w:sz="6" w:space="0" w:color="auto"/>
              <w:left w:val="single" w:sz="6" w:space="0" w:color="auto"/>
              <w:right w:val="single" w:sz="6" w:space="0" w:color="auto"/>
            </w:tcBorders>
          </w:tcPr>
          <w:p w:rsidR="005A35B4" w:rsidRPr="00871E1A" w:rsidDel="00D66FFA" w:rsidRDefault="005A35B4">
            <w:pPr>
              <w:pStyle w:val="h1"/>
              <w:rPr>
                <w:del w:id="5571" w:author="Caree2" w:date="2016-10-26T18:37:00Z"/>
                <w:sz w:val="16"/>
              </w:rPr>
              <w:pPrChange w:id="5572" w:author="Caree2" w:date="2016-10-28T06:24:00Z">
                <w:pPr>
                  <w:shd w:val="clear" w:color="auto" w:fill="FFFFFF"/>
                </w:pPr>
              </w:pPrChange>
            </w:pPr>
          </w:p>
          <w:p w:rsidR="005A35B4" w:rsidRPr="00871E1A" w:rsidDel="00D66FFA" w:rsidRDefault="005A35B4">
            <w:pPr>
              <w:pStyle w:val="h1"/>
              <w:rPr>
                <w:del w:id="5573" w:author="Caree2" w:date="2016-10-26T18:37:00Z"/>
              </w:rPr>
              <w:pPrChange w:id="5574" w:author="Caree2" w:date="2016-10-28T06:24:00Z">
                <w:pPr>
                  <w:shd w:val="clear" w:color="auto" w:fill="FFFFFF"/>
                </w:pPr>
              </w:pPrChange>
            </w:pPr>
            <w:del w:id="5575" w:author="Caree2" w:date="2016-10-26T18:37:00Z">
              <w:r w:rsidRPr="00871E1A" w:rsidDel="00D66FFA">
                <w:delText xml:space="preserve"> NO </w:delText>
              </w:r>
            </w:del>
          </w:p>
          <w:p w:rsidR="005A35B4" w:rsidRPr="00871E1A" w:rsidDel="00D66FFA" w:rsidRDefault="005A35B4">
            <w:pPr>
              <w:pStyle w:val="h1"/>
              <w:rPr>
                <w:del w:id="5576" w:author="Caree2" w:date="2016-10-26T18:37:00Z"/>
                <w:sz w:val="16"/>
              </w:rPr>
              <w:pPrChange w:id="5577"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5578" w:author="Caree2" w:date="2016-10-26T18:37:00Z"/>
              </w:rPr>
              <w:pPrChange w:id="5579" w:author="Caree2" w:date="2016-10-28T06:24:00Z">
                <w:pPr>
                  <w:shd w:val="clear" w:color="auto" w:fill="FFFFFF"/>
                </w:pPr>
              </w:pPrChange>
            </w:pPr>
          </w:p>
          <w:p w:rsidR="005A35B4" w:rsidRPr="00871E1A" w:rsidDel="00D66FFA" w:rsidRDefault="005A35B4">
            <w:pPr>
              <w:pStyle w:val="h1"/>
              <w:rPr>
                <w:del w:id="5580" w:author="Caree2" w:date="2016-10-26T18:37:00Z"/>
              </w:rPr>
              <w:pPrChange w:id="5581" w:author="Caree2" w:date="2016-10-28T06:24:00Z">
                <w:pPr>
                  <w:shd w:val="clear" w:color="auto" w:fill="FFFFFF"/>
                </w:pPr>
              </w:pPrChange>
            </w:pPr>
          </w:p>
        </w:tc>
      </w:tr>
      <w:tr w:rsidR="005A35B4" w:rsidRPr="00871E1A" w:rsidDel="00D66FFA">
        <w:trPr>
          <w:trHeight w:val="549"/>
          <w:del w:id="5582" w:author="Caree2" w:date="2016-10-26T18:37:00Z"/>
        </w:trPr>
        <w:tc>
          <w:tcPr>
            <w:tcW w:w="1618" w:type="dxa"/>
            <w:tcBorders>
              <w:top w:val="nil"/>
              <w:left w:val="single" w:sz="6" w:space="0" w:color="auto"/>
              <w:right w:val="single" w:sz="6" w:space="0" w:color="auto"/>
            </w:tcBorders>
          </w:tcPr>
          <w:p w:rsidR="005A35B4" w:rsidRPr="00871E1A" w:rsidDel="00D66FFA" w:rsidRDefault="005A35B4">
            <w:pPr>
              <w:pStyle w:val="h1"/>
              <w:rPr>
                <w:del w:id="5583" w:author="Caree2" w:date="2016-10-26T18:37:00Z"/>
              </w:rPr>
              <w:pPrChange w:id="5584" w:author="Caree2" w:date="2016-10-28T06:24:00Z">
                <w:pPr>
                  <w:shd w:val="clear" w:color="auto" w:fill="FFFFFF"/>
                </w:pPr>
              </w:pPrChange>
            </w:pPr>
          </w:p>
        </w:tc>
        <w:tc>
          <w:tcPr>
            <w:tcW w:w="2294" w:type="dxa"/>
            <w:tcBorders>
              <w:top w:val="nil"/>
              <w:left w:val="single" w:sz="6" w:space="0" w:color="auto"/>
              <w:right w:val="single" w:sz="6" w:space="0" w:color="auto"/>
            </w:tcBorders>
          </w:tcPr>
          <w:p w:rsidR="005A35B4" w:rsidRPr="00871E1A" w:rsidDel="00D66FFA" w:rsidRDefault="005A35B4">
            <w:pPr>
              <w:pStyle w:val="h1"/>
              <w:rPr>
                <w:del w:id="5585" w:author="Caree2" w:date="2016-10-26T18:37:00Z"/>
                <w:sz w:val="16"/>
              </w:rPr>
              <w:pPrChange w:id="5586" w:author="Caree2" w:date="2016-10-28T06:24:00Z">
                <w:pPr>
                  <w:shd w:val="clear" w:color="auto" w:fill="FFFFFF"/>
                </w:pPr>
              </w:pPrChange>
            </w:pPr>
          </w:p>
          <w:p w:rsidR="005A35B4" w:rsidRPr="00871E1A" w:rsidDel="00D66FFA" w:rsidRDefault="005A35B4">
            <w:pPr>
              <w:pStyle w:val="h1"/>
              <w:rPr>
                <w:del w:id="5587" w:author="Caree2" w:date="2016-10-26T18:37:00Z"/>
              </w:rPr>
              <w:pPrChange w:id="5588" w:author="Caree2" w:date="2016-10-28T06:24:00Z">
                <w:pPr>
                  <w:shd w:val="clear" w:color="auto" w:fill="FFFFFF"/>
                </w:pPr>
              </w:pPrChange>
            </w:pPr>
            <w:del w:id="5589" w:author="Caree2" w:date="2016-10-26T18:37:00Z">
              <w:r w:rsidRPr="00871E1A" w:rsidDel="00D66FFA">
                <w:delText xml:space="preserve"> Physical: none</w:delText>
              </w:r>
            </w:del>
          </w:p>
          <w:p w:rsidR="005A35B4" w:rsidRPr="00871E1A" w:rsidDel="00D66FFA" w:rsidRDefault="005A35B4">
            <w:pPr>
              <w:pStyle w:val="h1"/>
              <w:rPr>
                <w:del w:id="5590" w:author="Caree2" w:date="2016-10-26T18:37:00Z"/>
                <w:sz w:val="16"/>
              </w:rPr>
              <w:pPrChange w:id="5591" w:author="Caree2" w:date="2016-10-28T06:24:00Z">
                <w:pPr>
                  <w:shd w:val="clear" w:color="auto" w:fill="FFFFFF"/>
                </w:pPr>
              </w:pPrChange>
            </w:pPr>
          </w:p>
        </w:tc>
        <w:tc>
          <w:tcPr>
            <w:tcW w:w="3149" w:type="dxa"/>
            <w:tcBorders>
              <w:top w:val="nil"/>
              <w:left w:val="single" w:sz="6" w:space="0" w:color="auto"/>
              <w:right w:val="single" w:sz="6" w:space="0" w:color="auto"/>
            </w:tcBorders>
          </w:tcPr>
          <w:p w:rsidR="005A35B4" w:rsidRPr="00871E1A" w:rsidDel="00D66FFA" w:rsidRDefault="005A35B4">
            <w:pPr>
              <w:pStyle w:val="h1"/>
              <w:rPr>
                <w:del w:id="5592" w:author="Caree2" w:date="2016-10-26T18:37:00Z"/>
              </w:rPr>
              <w:pPrChange w:id="5593" w:author="Caree2" w:date="2016-10-28T06:24:00Z">
                <w:pPr>
                  <w:shd w:val="clear" w:color="auto" w:fill="FFFFFF"/>
                </w:pPr>
              </w:pPrChange>
            </w:pPr>
          </w:p>
        </w:tc>
        <w:tc>
          <w:tcPr>
            <w:tcW w:w="2479" w:type="dxa"/>
            <w:tcBorders>
              <w:top w:val="nil"/>
              <w:left w:val="single" w:sz="6" w:space="0" w:color="auto"/>
              <w:right w:val="single" w:sz="6" w:space="0" w:color="auto"/>
            </w:tcBorders>
          </w:tcPr>
          <w:p w:rsidR="005A35B4" w:rsidRPr="00871E1A" w:rsidDel="00D66FFA" w:rsidRDefault="005A35B4">
            <w:pPr>
              <w:pStyle w:val="h1"/>
              <w:rPr>
                <w:del w:id="5594" w:author="Caree2" w:date="2016-10-26T18:37:00Z"/>
              </w:rPr>
              <w:pPrChange w:id="5595" w:author="Caree2" w:date="2016-10-28T06:24:00Z">
                <w:pPr>
                  <w:shd w:val="clear" w:color="auto" w:fill="FFFFFF"/>
                </w:pPr>
              </w:pPrChange>
            </w:pPr>
          </w:p>
          <w:p w:rsidR="005A35B4" w:rsidRPr="00871E1A" w:rsidDel="00D66FFA" w:rsidRDefault="005A35B4">
            <w:pPr>
              <w:pStyle w:val="h1"/>
              <w:rPr>
                <w:del w:id="5596" w:author="Caree2" w:date="2016-10-26T18:37:00Z"/>
              </w:rPr>
              <w:pPrChange w:id="5597" w:author="Caree2" w:date="2016-10-28T06:24:00Z">
                <w:pPr>
                  <w:shd w:val="clear" w:color="auto" w:fill="FFFFFF"/>
                </w:pPr>
              </w:pPrChange>
            </w:pPr>
          </w:p>
        </w:tc>
        <w:tc>
          <w:tcPr>
            <w:tcW w:w="900" w:type="dxa"/>
            <w:tcBorders>
              <w:top w:val="nil"/>
              <w:left w:val="single" w:sz="6" w:space="0" w:color="auto"/>
              <w:right w:val="single" w:sz="6" w:space="0" w:color="auto"/>
            </w:tcBorders>
          </w:tcPr>
          <w:p w:rsidR="005A35B4" w:rsidRPr="00871E1A" w:rsidDel="00D66FFA" w:rsidRDefault="005A35B4">
            <w:pPr>
              <w:pStyle w:val="h1"/>
              <w:rPr>
                <w:del w:id="5598" w:author="Caree2" w:date="2016-10-26T18:37:00Z"/>
              </w:rPr>
              <w:pPrChange w:id="5599" w:author="Caree2" w:date="2016-10-28T06:24:00Z">
                <w:pPr>
                  <w:shd w:val="clear" w:color="auto" w:fill="FFFFFF"/>
                </w:pPr>
              </w:pPrChange>
            </w:pPr>
          </w:p>
        </w:tc>
      </w:tr>
      <w:tr w:rsidR="005A35B4" w:rsidRPr="00871E1A" w:rsidDel="00D66FFA">
        <w:trPr>
          <w:trHeight w:val="538"/>
          <w:del w:id="5600" w:author="Caree2" w:date="2016-10-26T18:37:00Z"/>
        </w:trPr>
        <w:tc>
          <w:tcPr>
            <w:tcW w:w="1618" w:type="dxa"/>
            <w:tcBorders>
              <w:left w:val="single" w:sz="6" w:space="0" w:color="auto"/>
              <w:bottom w:val="single" w:sz="6" w:space="0" w:color="auto"/>
              <w:right w:val="single" w:sz="6" w:space="0" w:color="auto"/>
            </w:tcBorders>
          </w:tcPr>
          <w:p w:rsidR="005A35B4" w:rsidRPr="00871E1A" w:rsidDel="00D66FFA" w:rsidRDefault="005A35B4">
            <w:pPr>
              <w:pStyle w:val="h1"/>
              <w:rPr>
                <w:del w:id="5601" w:author="Caree2" w:date="2016-10-26T18:37:00Z"/>
              </w:rPr>
              <w:pPrChange w:id="5602" w:author="Caree2" w:date="2016-10-28T06:24:00Z">
                <w:pPr>
                  <w:shd w:val="clear" w:color="auto" w:fill="FFFFFF"/>
                </w:pPr>
              </w:pPrChange>
            </w:pPr>
          </w:p>
          <w:p w:rsidR="005A35B4" w:rsidRPr="00871E1A" w:rsidDel="00D66FFA" w:rsidRDefault="005A35B4">
            <w:pPr>
              <w:pStyle w:val="h1"/>
              <w:rPr>
                <w:del w:id="5603" w:author="Caree2" w:date="2016-10-26T18:37:00Z"/>
                <w:sz w:val="16"/>
              </w:rPr>
              <w:pPrChange w:id="5604" w:author="Caree2" w:date="2016-10-28T06:24:00Z">
                <w:pPr>
                  <w:shd w:val="clear" w:color="auto" w:fill="FFFFFF"/>
                </w:pPr>
              </w:pPrChange>
            </w:pPr>
          </w:p>
        </w:tc>
        <w:tc>
          <w:tcPr>
            <w:tcW w:w="2294" w:type="dxa"/>
            <w:tcBorders>
              <w:left w:val="single" w:sz="6" w:space="0" w:color="auto"/>
              <w:bottom w:val="single" w:sz="6" w:space="0" w:color="auto"/>
              <w:right w:val="single" w:sz="6" w:space="0" w:color="auto"/>
            </w:tcBorders>
          </w:tcPr>
          <w:p w:rsidR="005A35B4" w:rsidRPr="00871E1A" w:rsidDel="00D66FFA" w:rsidRDefault="005A35B4">
            <w:pPr>
              <w:pStyle w:val="h1"/>
              <w:rPr>
                <w:del w:id="5605" w:author="Caree2" w:date="2016-10-26T18:37:00Z"/>
              </w:rPr>
              <w:pPrChange w:id="5606" w:author="Caree2" w:date="2016-10-28T06:24:00Z">
                <w:pPr>
                  <w:shd w:val="clear" w:color="auto" w:fill="FFFFFF"/>
                </w:pPr>
              </w:pPrChange>
            </w:pPr>
            <w:del w:id="5607" w:author="Caree2" w:date="2016-10-26T18:37:00Z">
              <w:r w:rsidRPr="00871E1A" w:rsidDel="00D66FFA">
                <w:delText xml:space="preserve"> Chemical: none</w:delText>
              </w:r>
            </w:del>
          </w:p>
          <w:p w:rsidR="005A35B4" w:rsidRPr="00871E1A" w:rsidDel="00D66FFA" w:rsidRDefault="005A35B4">
            <w:pPr>
              <w:pStyle w:val="h1"/>
              <w:rPr>
                <w:del w:id="5608" w:author="Caree2" w:date="2016-10-26T18:37:00Z"/>
                <w:sz w:val="16"/>
              </w:rPr>
              <w:pPrChange w:id="5609" w:author="Caree2" w:date="2016-10-28T06:24:00Z">
                <w:pPr>
                  <w:shd w:val="clear" w:color="auto" w:fill="FFFFFF"/>
                </w:pPr>
              </w:pPrChange>
            </w:pPr>
          </w:p>
        </w:tc>
        <w:tc>
          <w:tcPr>
            <w:tcW w:w="3149" w:type="dxa"/>
            <w:tcBorders>
              <w:left w:val="single" w:sz="6" w:space="0" w:color="auto"/>
              <w:bottom w:val="single" w:sz="6" w:space="0" w:color="auto"/>
              <w:right w:val="single" w:sz="6" w:space="0" w:color="auto"/>
            </w:tcBorders>
          </w:tcPr>
          <w:p w:rsidR="005A35B4" w:rsidRPr="00871E1A" w:rsidDel="00D66FFA" w:rsidRDefault="005A35B4">
            <w:pPr>
              <w:pStyle w:val="h1"/>
              <w:rPr>
                <w:del w:id="5610" w:author="Caree2" w:date="2016-10-26T18:37:00Z"/>
              </w:rPr>
              <w:pPrChange w:id="5611" w:author="Caree2" w:date="2016-10-28T06:24:00Z">
                <w:pPr>
                  <w:shd w:val="clear" w:color="auto" w:fill="FFFFFF"/>
                </w:pPr>
              </w:pPrChange>
            </w:pPr>
          </w:p>
          <w:p w:rsidR="005A35B4" w:rsidRPr="00871E1A" w:rsidDel="00D66FFA" w:rsidRDefault="005A35B4">
            <w:pPr>
              <w:pStyle w:val="h1"/>
              <w:rPr>
                <w:del w:id="5612" w:author="Caree2" w:date="2016-10-26T18:37:00Z"/>
                <w:sz w:val="16"/>
              </w:rPr>
              <w:pPrChange w:id="5613" w:author="Caree2" w:date="2016-10-28T06:24:00Z">
                <w:pPr>
                  <w:shd w:val="clear" w:color="auto" w:fill="FFFFFF"/>
                </w:pPr>
              </w:pPrChange>
            </w:pPr>
          </w:p>
        </w:tc>
        <w:tc>
          <w:tcPr>
            <w:tcW w:w="2479" w:type="dxa"/>
            <w:tcBorders>
              <w:left w:val="single" w:sz="6" w:space="0" w:color="auto"/>
              <w:bottom w:val="single" w:sz="6" w:space="0" w:color="auto"/>
              <w:right w:val="single" w:sz="6" w:space="0" w:color="auto"/>
            </w:tcBorders>
          </w:tcPr>
          <w:p w:rsidR="005A35B4" w:rsidRPr="00871E1A" w:rsidDel="00D66FFA" w:rsidRDefault="005A35B4">
            <w:pPr>
              <w:pStyle w:val="h1"/>
              <w:rPr>
                <w:del w:id="5614" w:author="Caree2" w:date="2016-10-26T18:37:00Z"/>
              </w:rPr>
              <w:pPrChange w:id="5615" w:author="Caree2" w:date="2016-10-28T06:24:00Z">
                <w:pPr>
                  <w:shd w:val="clear" w:color="auto" w:fill="FFFFFF"/>
                </w:pPr>
              </w:pPrChange>
            </w:pPr>
          </w:p>
          <w:p w:rsidR="005A35B4" w:rsidRPr="00871E1A" w:rsidDel="00D66FFA" w:rsidRDefault="005A35B4">
            <w:pPr>
              <w:pStyle w:val="h1"/>
              <w:rPr>
                <w:del w:id="5616" w:author="Caree2" w:date="2016-10-26T18:37:00Z"/>
                <w:sz w:val="16"/>
              </w:rPr>
              <w:pPrChange w:id="5617"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5618" w:author="Caree2" w:date="2016-10-26T18:37:00Z"/>
              </w:rPr>
              <w:pPrChange w:id="5619" w:author="Caree2" w:date="2016-10-28T06:24:00Z">
                <w:pPr>
                  <w:shd w:val="clear" w:color="auto" w:fill="FFFFFF"/>
                </w:pPr>
              </w:pPrChange>
            </w:pPr>
          </w:p>
          <w:p w:rsidR="005A35B4" w:rsidRPr="00871E1A" w:rsidDel="00D66FFA" w:rsidRDefault="005A35B4">
            <w:pPr>
              <w:pStyle w:val="h1"/>
              <w:rPr>
                <w:del w:id="5620" w:author="Caree2" w:date="2016-10-26T18:37:00Z"/>
                <w:sz w:val="16"/>
              </w:rPr>
              <w:pPrChange w:id="5621" w:author="Caree2" w:date="2016-10-28T06:24:00Z">
                <w:pPr>
                  <w:shd w:val="clear" w:color="auto" w:fill="FFFFFF"/>
                </w:pPr>
              </w:pPrChange>
            </w:pPr>
          </w:p>
        </w:tc>
      </w:tr>
      <w:tr w:rsidR="005A35B4" w:rsidRPr="00871E1A" w:rsidDel="00D66FFA">
        <w:trPr>
          <w:trHeight w:val="538"/>
          <w:del w:id="5622" w:author="Caree2" w:date="2016-10-26T18:37:00Z"/>
        </w:trPr>
        <w:tc>
          <w:tcPr>
            <w:tcW w:w="1618" w:type="dxa"/>
            <w:tcBorders>
              <w:top w:val="single" w:sz="6" w:space="0" w:color="auto"/>
              <w:left w:val="single" w:sz="6" w:space="0" w:color="auto"/>
              <w:right w:val="single" w:sz="6" w:space="0" w:color="auto"/>
            </w:tcBorders>
          </w:tcPr>
          <w:p w:rsidR="005A35B4" w:rsidRPr="00871E1A" w:rsidDel="00D66FFA" w:rsidRDefault="005A35B4">
            <w:pPr>
              <w:pStyle w:val="h1"/>
              <w:rPr>
                <w:del w:id="5623" w:author="Caree2" w:date="2016-10-26T18:37:00Z"/>
                <w:sz w:val="16"/>
              </w:rPr>
              <w:pPrChange w:id="5624" w:author="Caree2" w:date="2016-10-28T06:24:00Z">
                <w:pPr>
                  <w:shd w:val="clear" w:color="auto" w:fill="FFFFFF"/>
                </w:pPr>
              </w:pPrChange>
            </w:pPr>
          </w:p>
          <w:p w:rsidR="005A35B4" w:rsidRPr="00871E1A" w:rsidDel="00D66FFA" w:rsidRDefault="005A35B4">
            <w:pPr>
              <w:pStyle w:val="h1"/>
              <w:rPr>
                <w:del w:id="5625" w:author="Caree2" w:date="2016-10-26T18:37:00Z"/>
              </w:rPr>
              <w:pPrChange w:id="5626" w:author="Caree2" w:date="2016-10-28T06:24:00Z">
                <w:pPr>
                  <w:shd w:val="clear" w:color="auto" w:fill="FFFFFF"/>
                </w:pPr>
              </w:pPrChange>
            </w:pPr>
            <w:del w:id="5627" w:author="Caree2" w:date="2016-10-26T18:37:00Z">
              <w:r w:rsidRPr="00871E1A" w:rsidDel="00D66FFA">
                <w:delText>Pre-Chill</w:delText>
              </w:r>
            </w:del>
          </w:p>
        </w:tc>
        <w:tc>
          <w:tcPr>
            <w:tcW w:w="2294" w:type="dxa"/>
            <w:tcBorders>
              <w:top w:val="single" w:sz="6" w:space="0" w:color="auto"/>
              <w:left w:val="single" w:sz="6" w:space="0" w:color="auto"/>
              <w:right w:val="single" w:sz="6" w:space="0" w:color="auto"/>
            </w:tcBorders>
          </w:tcPr>
          <w:p w:rsidR="005A35B4" w:rsidRPr="00871E1A" w:rsidDel="00D66FFA" w:rsidRDefault="005A35B4">
            <w:pPr>
              <w:pStyle w:val="h1"/>
              <w:rPr>
                <w:del w:id="5628" w:author="Caree2" w:date="2016-10-26T18:37:00Z"/>
                <w:sz w:val="16"/>
              </w:rPr>
              <w:pPrChange w:id="5629" w:author="Caree2" w:date="2016-10-28T06:24:00Z">
                <w:pPr>
                  <w:shd w:val="clear" w:color="auto" w:fill="FFFFFF"/>
                </w:pPr>
              </w:pPrChange>
            </w:pPr>
          </w:p>
          <w:p w:rsidR="005A35B4" w:rsidRPr="00871E1A" w:rsidDel="00D66FFA" w:rsidRDefault="005A35B4">
            <w:pPr>
              <w:pStyle w:val="h1"/>
              <w:rPr>
                <w:del w:id="5630" w:author="Caree2" w:date="2016-10-26T18:37:00Z"/>
              </w:rPr>
              <w:pPrChange w:id="5631" w:author="Caree2" w:date="2016-10-28T06:24:00Z">
                <w:pPr>
                  <w:shd w:val="clear" w:color="auto" w:fill="FFFFFF"/>
                </w:pPr>
              </w:pPrChange>
            </w:pPr>
            <w:del w:id="5632" w:author="Caree2" w:date="2016-10-26T18:37:00Z">
              <w:r w:rsidRPr="00871E1A" w:rsidDel="00D66FFA">
                <w:delText xml:space="preserve"> Biological: pathogen introduction (X-C)</w:delText>
              </w:r>
            </w:del>
          </w:p>
        </w:tc>
        <w:tc>
          <w:tcPr>
            <w:tcW w:w="3149" w:type="dxa"/>
            <w:tcBorders>
              <w:top w:val="single" w:sz="6" w:space="0" w:color="auto"/>
              <w:left w:val="single" w:sz="6" w:space="0" w:color="auto"/>
              <w:right w:val="single" w:sz="6" w:space="0" w:color="auto"/>
            </w:tcBorders>
          </w:tcPr>
          <w:p w:rsidR="005A35B4" w:rsidRPr="00871E1A" w:rsidDel="00D66FFA" w:rsidRDefault="005A35B4">
            <w:pPr>
              <w:pStyle w:val="h1"/>
              <w:rPr>
                <w:del w:id="5633" w:author="Caree2" w:date="2016-10-26T18:37:00Z"/>
                <w:sz w:val="16"/>
              </w:rPr>
              <w:pPrChange w:id="5634" w:author="Caree2" w:date="2016-10-28T06:24:00Z">
                <w:pPr>
                  <w:shd w:val="clear" w:color="auto" w:fill="FFFFFF"/>
                </w:pPr>
              </w:pPrChange>
            </w:pPr>
          </w:p>
          <w:p w:rsidR="005A35B4" w:rsidRPr="00871E1A" w:rsidDel="00D66FFA" w:rsidRDefault="005A35B4">
            <w:pPr>
              <w:pStyle w:val="h1"/>
              <w:rPr>
                <w:del w:id="5635" w:author="Caree2" w:date="2016-10-26T18:37:00Z"/>
              </w:rPr>
              <w:pPrChange w:id="5636" w:author="Caree2" w:date="2016-10-28T06:24:00Z">
                <w:pPr>
                  <w:shd w:val="clear" w:color="auto" w:fill="FFFFFF"/>
                </w:pPr>
              </w:pPrChange>
            </w:pPr>
            <w:del w:id="5637" w:author="Caree2" w:date="2016-10-26T18:37:00Z">
              <w:r w:rsidRPr="00871E1A" w:rsidDel="00D66FFA">
                <w:delText xml:space="preserve"> Monitor water temperature; change frequently (SSOP 5).</w:delText>
              </w:r>
            </w:del>
          </w:p>
        </w:tc>
        <w:tc>
          <w:tcPr>
            <w:tcW w:w="2479" w:type="dxa"/>
            <w:tcBorders>
              <w:top w:val="single" w:sz="6" w:space="0" w:color="auto"/>
              <w:left w:val="single" w:sz="6" w:space="0" w:color="auto"/>
              <w:right w:val="single" w:sz="6" w:space="0" w:color="auto"/>
            </w:tcBorders>
          </w:tcPr>
          <w:p w:rsidR="005A35B4" w:rsidRPr="00871E1A" w:rsidDel="00D66FFA" w:rsidRDefault="005A35B4">
            <w:pPr>
              <w:pStyle w:val="h1"/>
              <w:rPr>
                <w:del w:id="5638" w:author="Caree2" w:date="2016-10-26T18:37:00Z"/>
                <w:sz w:val="16"/>
              </w:rPr>
              <w:pPrChange w:id="5639" w:author="Caree2" w:date="2016-10-28T06:24:00Z">
                <w:pPr>
                  <w:shd w:val="clear" w:color="auto" w:fill="FFFFFF"/>
                </w:pPr>
              </w:pPrChange>
            </w:pPr>
          </w:p>
          <w:p w:rsidR="005A35B4" w:rsidRPr="00871E1A" w:rsidDel="00D66FFA" w:rsidRDefault="005A35B4">
            <w:pPr>
              <w:pStyle w:val="h1"/>
              <w:rPr>
                <w:del w:id="5640" w:author="Caree2" w:date="2016-10-26T18:37:00Z"/>
              </w:rPr>
              <w:pPrChange w:id="5641" w:author="Caree2" w:date="2016-10-28T06:24:00Z">
                <w:pPr>
                  <w:shd w:val="clear" w:color="auto" w:fill="FFFFFF"/>
                </w:pPr>
              </w:pPrChange>
            </w:pPr>
            <w:del w:id="5642" w:author="Caree2" w:date="2016-10-26T18:37:00Z">
              <w:r w:rsidRPr="00871E1A" w:rsidDel="00D66FFA">
                <w:delText xml:space="preserve"> NO</w:delText>
              </w:r>
            </w:del>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5643" w:author="Caree2" w:date="2016-10-26T18:37:00Z"/>
              </w:rPr>
              <w:pPrChange w:id="5644" w:author="Caree2" w:date="2016-10-28T06:24:00Z">
                <w:pPr>
                  <w:shd w:val="clear" w:color="auto" w:fill="FFFFFF"/>
                </w:pPr>
              </w:pPrChange>
            </w:pPr>
          </w:p>
        </w:tc>
      </w:tr>
      <w:tr w:rsidR="005A35B4" w:rsidRPr="00871E1A" w:rsidDel="00D66FFA">
        <w:trPr>
          <w:trHeight w:val="538"/>
          <w:del w:id="5645" w:author="Caree2" w:date="2016-10-26T18:37:00Z"/>
        </w:trPr>
        <w:tc>
          <w:tcPr>
            <w:tcW w:w="1618" w:type="dxa"/>
            <w:tcBorders>
              <w:left w:val="single" w:sz="6" w:space="0" w:color="auto"/>
              <w:right w:val="single" w:sz="6" w:space="0" w:color="auto"/>
            </w:tcBorders>
          </w:tcPr>
          <w:p w:rsidR="005A35B4" w:rsidRPr="00871E1A" w:rsidDel="00D66FFA" w:rsidRDefault="005A35B4">
            <w:pPr>
              <w:pStyle w:val="h1"/>
              <w:rPr>
                <w:del w:id="5646" w:author="Caree2" w:date="2016-10-26T18:37:00Z"/>
              </w:rPr>
              <w:pPrChange w:id="5647" w:author="Caree2" w:date="2016-10-28T06:24:00Z">
                <w:pPr>
                  <w:shd w:val="clear" w:color="auto" w:fill="FFFFFF"/>
                </w:pPr>
              </w:pPrChange>
            </w:pPr>
          </w:p>
        </w:tc>
        <w:tc>
          <w:tcPr>
            <w:tcW w:w="2294" w:type="dxa"/>
            <w:tcBorders>
              <w:left w:val="single" w:sz="6" w:space="0" w:color="auto"/>
              <w:right w:val="single" w:sz="6" w:space="0" w:color="auto"/>
            </w:tcBorders>
          </w:tcPr>
          <w:p w:rsidR="005A35B4" w:rsidRPr="00871E1A" w:rsidDel="00D66FFA" w:rsidRDefault="005A35B4">
            <w:pPr>
              <w:pStyle w:val="h1"/>
              <w:rPr>
                <w:del w:id="5648" w:author="Caree2" w:date="2016-10-26T18:37:00Z"/>
                <w:sz w:val="16"/>
              </w:rPr>
              <w:pPrChange w:id="5649" w:author="Caree2" w:date="2016-10-28T06:24:00Z">
                <w:pPr>
                  <w:shd w:val="clear" w:color="auto" w:fill="FFFFFF"/>
                </w:pPr>
              </w:pPrChange>
            </w:pPr>
          </w:p>
          <w:p w:rsidR="005A35B4" w:rsidRPr="00871E1A" w:rsidDel="00D66FFA" w:rsidRDefault="005A35B4">
            <w:pPr>
              <w:pStyle w:val="h1"/>
              <w:rPr>
                <w:del w:id="5650" w:author="Caree2" w:date="2016-10-26T18:37:00Z"/>
              </w:rPr>
              <w:pPrChange w:id="5651" w:author="Caree2" w:date="2016-10-28T06:24:00Z">
                <w:pPr>
                  <w:shd w:val="clear" w:color="auto" w:fill="FFFFFF"/>
                </w:pPr>
              </w:pPrChange>
            </w:pPr>
            <w:del w:id="5652" w:author="Caree2" w:date="2016-10-26T18:37:00Z">
              <w:r w:rsidRPr="00871E1A" w:rsidDel="00D66FFA">
                <w:delText xml:space="preserve"> Physical: none</w:delText>
              </w:r>
            </w:del>
          </w:p>
          <w:p w:rsidR="005A35B4" w:rsidRPr="00871E1A" w:rsidDel="00D66FFA" w:rsidRDefault="005A35B4">
            <w:pPr>
              <w:pStyle w:val="h1"/>
              <w:rPr>
                <w:del w:id="5653" w:author="Caree2" w:date="2016-10-26T18:37:00Z"/>
                <w:sz w:val="16"/>
              </w:rPr>
              <w:pPrChange w:id="5654" w:author="Caree2" w:date="2016-10-28T06:24:00Z">
                <w:pPr>
                  <w:shd w:val="clear" w:color="auto" w:fill="FFFFFF"/>
                </w:pPr>
              </w:pPrChange>
            </w:pPr>
          </w:p>
        </w:tc>
        <w:tc>
          <w:tcPr>
            <w:tcW w:w="3149" w:type="dxa"/>
            <w:tcBorders>
              <w:left w:val="single" w:sz="6" w:space="0" w:color="auto"/>
              <w:right w:val="single" w:sz="6" w:space="0" w:color="auto"/>
            </w:tcBorders>
          </w:tcPr>
          <w:p w:rsidR="005A35B4" w:rsidRPr="00871E1A" w:rsidDel="00D66FFA" w:rsidRDefault="005A35B4">
            <w:pPr>
              <w:pStyle w:val="h1"/>
              <w:rPr>
                <w:del w:id="5655" w:author="Caree2" w:date="2016-10-26T18:37:00Z"/>
              </w:rPr>
              <w:pPrChange w:id="5656" w:author="Caree2" w:date="2016-10-28T06:24:00Z">
                <w:pPr>
                  <w:shd w:val="clear" w:color="auto" w:fill="FFFFFF"/>
                </w:pPr>
              </w:pPrChange>
            </w:pPr>
          </w:p>
        </w:tc>
        <w:tc>
          <w:tcPr>
            <w:tcW w:w="2479" w:type="dxa"/>
            <w:tcBorders>
              <w:left w:val="single" w:sz="6" w:space="0" w:color="auto"/>
              <w:right w:val="single" w:sz="6" w:space="0" w:color="auto"/>
            </w:tcBorders>
          </w:tcPr>
          <w:p w:rsidR="005A35B4" w:rsidRPr="00871E1A" w:rsidDel="00D66FFA" w:rsidRDefault="005A35B4">
            <w:pPr>
              <w:pStyle w:val="h1"/>
              <w:rPr>
                <w:del w:id="5657" w:author="Caree2" w:date="2016-10-26T18:37:00Z"/>
              </w:rPr>
              <w:pPrChange w:id="5658" w:author="Caree2" w:date="2016-10-28T06:24:00Z">
                <w:pPr>
                  <w:shd w:val="clear" w:color="auto" w:fill="FFFFFF"/>
                </w:pPr>
              </w:pPrChange>
            </w:pPr>
          </w:p>
        </w:tc>
        <w:tc>
          <w:tcPr>
            <w:tcW w:w="900" w:type="dxa"/>
            <w:tcBorders>
              <w:left w:val="single" w:sz="6" w:space="0" w:color="auto"/>
              <w:right w:val="single" w:sz="6" w:space="0" w:color="auto"/>
            </w:tcBorders>
          </w:tcPr>
          <w:p w:rsidR="005A35B4" w:rsidRPr="00871E1A" w:rsidDel="00D66FFA" w:rsidRDefault="005A35B4">
            <w:pPr>
              <w:pStyle w:val="h1"/>
              <w:rPr>
                <w:del w:id="5659" w:author="Caree2" w:date="2016-10-26T18:37:00Z"/>
              </w:rPr>
              <w:pPrChange w:id="5660" w:author="Caree2" w:date="2016-10-28T06:24:00Z">
                <w:pPr>
                  <w:shd w:val="clear" w:color="auto" w:fill="FFFFFF"/>
                </w:pPr>
              </w:pPrChange>
            </w:pPr>
          </w:p>
        </w:tc>
      </w:tr>
      <w:tr w:rsidR="005A35B4" w:rsidRPr="00871E1A" w:rsidDel="00D66FFA">
        <w:trPr>
          <w:trHeight w:val="538"/>
          <w:del w:id="5661" w:author="Caree2" w:date="2016-10-26T18:37:00Z"/>
        </w:trPr>
        <w:tc>
          <w:tcPr>
            <w:tcW w:w="1618" w:type="dxa"/>
            <w:tcBorders>
              <w:left w:val="single" w:sz="6" w:space="0" w:color="auto"/>
              <w:bottom w:val="single" w:sz="6" w:space="0" w:color="auto"/>
              <w:right w:val="single" w:sz="6" w:space="0" w:color="auto"/>
            </w:tcBorders>
          </w:tcPr>
          <w:p w:rsidR="005A35B4" w:rsidRPr="00871E1A" w:rsidDel="00D66FFA" w:rsidRDefault="005A35B4">
            <w:pPr>
              <w:pStyle w:val="h1"/>
              <w:rPr>
                <w:del w:id="5662" w:author="Caree2" w:date="2016-10-26T18:37:00Z"/>
              </w:rPr>
              <w:pPrChange w:id="5663" w:author="Caree2" w:date="2016-10-28T06:24:00Z">
                <w:pPr>
                  <w:shd w:val="clear" w:color="auto" w:fill="FFFFFF"/>
                </w:pPr>
              </w:pPrChange>
            </w:pPr>
          </w:p>
        </w:tc>
        <w:tc>
          <w:tcPr>
            <w:tcW w:w="2294" w:type="dxa"/>
            <w:tcBorders>
              <w:left w:val="single" w:sz="6" w:space="0" w:color="auto"/>
              <w:bottom w:val="single" w:sz="6" w:space="0" w:color="auto"/>
              <w:right w:val="single" w:sz="6" w:space="0" w:color="auto"/>
            </w:tcBorders>
          </w:tcPr>
          <w:p w:rsidR="005A35B4" w:rsidRPr="00871E1A" w:rsidDel="00D66FFA" w:rsidRDefault="005A35B4">
            <w:pPr>
              <w:pStyle w:val="h1"/>
              <w:rPr>
                <w:del w:id="5664" w:author="Caree2" w:date="2016-10-26T18:37:00Z"/>
              </w:rPr>
              <w:pPrChange w:id="5665" w:author="Caree2" w:date="2016-10-28T06:24:00Z">
                <w:pPr>
                  <w:shd w:val="clear" w:color="auto" w:fill="FFFFFF"/>
                </w:pPr>
              </w:pPrChange>
            </w:pPr>
            <w:del w:id="5666" w:author="Caree2" w:date="2016-10-26T18:37:00Z">
              <w:r w:rsidRPr="00871E1A" w:rsidDel="00D66FFA">
                <w:delText xml:space="preserve"> Chemical: none</w:delText>
              </w:r>
            </w:del>
          </w:p>
          <w:p w:rsidR="005A35B4" w:rsidRPr="00871E1A" w:rsidDel="00D66FFA" w:rsidRDefault="005A35B4">
            <w:pPr>
              <w:pStyle w:val="h1"/>
              <w:rPr>
                <w:del w:id="5667" w:author="Caree2" w:date="2016-10-26T18:37:00Z"/>
                <w:sz w:val="16"/>
              </w:rPr>
              <w:pPrChange w:id="5668" w:author="Caree2" w:date="2016-10-28T06:24:00Z">
                <w:pPr>
                  <w:shd w:val="clear" w:color="auto" w:fill="FFFFFF"/>
                </w:pPr>
              </w:pPrChange>
            </w:pPr>
          </w:p>
        </w:tc>
        <w:tc>
          <w:tcPr>
            <w:tcW w:w="3149" w:type="dxa"/>
            <w:tcBorders>
              <w:left w:val="single" w:sz="6" w:space="0" w:color="auto"/>
              <w:bottom w:val="single" w:sz="6" w:space="0" w:color="auto"/>
              <w:right w:val="single" w:sz="6" w:space="0" w:color="auto"/>
            </w:tcBorders>
          </w:tcPr>
          <w:p w:rsidR="005A35B4" w:rsidRPr="00871E1A" w:rsidDel="00D66FFA" w:rsidRDefault="005A35B4">
            <w:pPr>
              <w:pStyle w:val="h1"/>
              <w:rPr>
                <w:del w:id="5669" w:author="Caree2" w:date="2016-10-26T18:37:00Z"/>
              </w:rPr>
              <w:pPrChange w:id="5670" w:author="Caree2" w:date="2016-10-28T06:24:00Z">
                <w:pPr>
                  <w:shd w:val="clear" w:color="auto" w:fill="FFFFFF"/>
                </w:pPr>
              </w:pPrChange>
            </w:pPr>
          </w:p>
        </w:tc>
        <w:tc>
          <w:tcPr>
            <w:tcW w:w="2479" w:type="dxa"/>
            <w:tcBorders>
              <w:left w:val="single" w:sz="6" w:space="0" w:color="auto"/>
              <w:bottom w:val="single" w:sz="6" w:space="0" w:color="auto"/>
              <w:right w:val="single" w:sz="6" w:space="0" w:color="auto"/>
            </w:tcBorders>
          </w:tcPr>
          <w:p w:rsidR="005A35B4" w:rsidRPr="00871E1A" w:rsidDel="00D66FFA" w:rsidRDefault="005A35B4">
            <w:pPr>
              <w:pStyle w:val="h1"/>
              <w:rPr>
                <w:del w:id="5671" w:author="Caree2" w:date="2016-10-26T18:37:00Z"/>
              </w:rPr>
              <w:pPrChange w:id="5672"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5673" w:author="Caree2" w:date="2016-10-26T18:37:00Z"/>
              </w:rPr>
              <w:pPrChange w:id="5674" w:author="Caree2" w:date="2016-10-28T06:24:00Z">
                <w:pPr>
                  <w:shd w:val="clear" w:color="auto" w:fill="FFFFFF"/>
                </w:pPr>
              </w:pPrChange>
            </w:pPr>
          </w:p>
        </w:tc>
      </w:tr>
    </w:tbl>
    <w:p w:rsidR="005A35B4" w:rsidRPr="00871E1A" w:rsidDel="00D66FFA" w:rsidRDefault="005A35B4">
      <w:pPr>
        <w:pStyle w:val="h1"/>
        <w:rPr>
          <w:del w:id="5675" w:author="Caree2" w:date="2016-10-26T18:37:00Z"/>
          <w:sz w:val="16"/>
        </w:rPr>
        <w:pPrChange w:id="5676" w:author="Caree2" w:date="2016-10-28T06:24:00Z">
          <w:pPr>
            <w:shd w:val="clear" w:color="auto" w:fill="FFFFFF"/>
          </w:pPr>
        </w:pPrChange>
      </w:pPr>
    </w:p>
    <w:tbl>
      <w:tblPr>
        <w:tblW w:w="10350" w:type="dxa"/>
        <w:tblInd w:w="-320" w:type="dxa"/>
        <w:tblLayout w:type="fixed"/>
        <w:tblCellMar>
          <w:left w:w="40" w:type="dxa"/>
          <w:right w:w="40" w:type="dxa"/>
        </w:tblCellMar>
        <w:tblLook w:val="0000" w:firstRow="0" w:lastRow="0" w:firstColumn="0" w:lastColumn="0" w:noHBand="0" w:noVBand="0"/>
      </w:tblPr>
      <w:tblGrid>
        <w:gridCol w:w="1620"/>
        <w:gridCol w:w="2349"/>
        <w:gridCol w:w="3051"/>
        <w:gridCol w:w="2520"/>
        <w:gridCol w:w="810"/>
      </w:tblGrid>
      <w:tr w:rsidR="005A35B4" w:rsidRPr="00871E1A" w:rsidDel="00D66FFA">
        <w:trPr>
          <w:cantSplit/>
          <w:trHeight w:val="1344"/>
          <w:del w:id="5677" w:author="Caree2" w:date="2016-10-26T18:37:00Z"/>
        </w:trPr>
        <w:tc>
          <w:tcPr>
            <w:tcW w:w="162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678" w:author="Caree2" w:date="2016-10-26T18:37:00Z"/>
                <w:b/>
                <w:bCs/>
                <w:iCs/>
                <w:sz w:val="16"/>
              </w:rPr>
              <w:pPrChange w:id="5679" w:author="Caree2" w:date="2016-10-28T06:24:00Z">
                <w:pPr>
                  <w:shd w:val="clear" w:color="auto" w:fill="FFFFFF"/>
                </w:pPr>
              </w:pPrChange>
            </w:pPr>
          </w:p>
          <w:p w:rsidR="005A35B4" w:rsidRPr="00871E1A" w:rsidDel="00D66FFA" w:rsidRDefault="005A35B4">
            <w:pPr>
              <w:pStyle w:val="h1"/>
              <w:rPr>
                <w:del w:id="5680" w:author="Caree2" w:date="2016-10-26T18:37:00Z"/>
                <w:b/>
                <w:bCs/>
                <w:iCs/>
              </w:rPr>
              <w:pPrChange w:id="5681" w:author="Caree2" w:date="2016-10-28T06:24:00Z">
                <w:pPr>
                  <w:shd w:val="clear" w:color="auto" w:fill="FFFFFF"/>
                </w:pPr>
              </w:pPrChange>
            </w:pPr>
            <w:del w:id="5682" w:author="Caree2" w:date="2016-10-26T18:37:00Z">
              <w:r w:rsidRPr="00871E1A" w:rsidDel="00D66FFA">
                <w:rPr>
                  <w:b/>
                  <w:bCs/>
                  <w:i w:val="0"/>
                  <w:iCs/>
                </w:rPr>
                <w:delText>Process Step</w:delText>
              </w:r>
            </w:del>
          </w:p>
          <w:p w:rsidR="005A35B4" w:rsidRPr="00871E1A" w:rsidDel="00D66FFA" w:rsidRDefault="005A35B4">
            <w:pPr>
              <w:pStyle w:val="h1"/>
              <w:rPr>
                <w:del w:id="5683" w:author="Caree2" w:date="2016-10-26T18:37:00Z"/>
              </w:rPr>
              <w:pPrChange w:id="5684" w:author="Caree2" w:date="2016-10-28T06:24:00Z">
                <w:pPr>
                  <w:shd w:val="clear" w:color="auto" w:fill="FFFFFF"/>
                </w:pPr>
              </w:pPrChange>
            </w:pPr>
          </w:p>
          <w:p w:rsidR="005A35B4" w:rsidRPr="00871E1A" w:rsidDel="00D66FFA" w:rsidRDefault="005A35B4">
            <w:pPr>
              <w:pStyle w:val="h1"/>
              <w:rPr>
                <w:del w:id="5685" w:author="Caree2" w:date="2016-10-26T18:37:00Z"/>
              </w:rPr>
              <w:pPrChange w:id="5686" w:author="Caree2" w:date="2016-10-28T06:24:00Z">
                <w:pPr>
                  <w:shd w:val="clear" w:color="auto" w:fill="FFFFFF"/>
                </w:pPr>
              </w:pPrChange>
            </w:pPr>
          </w:p>
          <w:p w:rsidR="005A35B4" w:rsidRPr="00871E1A" w:rsidDel="00D66FFA" w:rsidRDefault="005A35B4">
            <w:pPr>
              <w:pStyle w:val="h1"/>
              <w:rPr>
                <w:del w:id="5687" w:author="Caree2" w:date="2016-10-26T18:37:00Z"/>
              </w:rPr>
              <w:pPrChange w:id="5688" w:author="Caree2" w:date="2016-10-28T06:24:00Z">
                <w:pPr>
                  <w:shd w:val="clear" w:color="auto" w:fill="FFFFFF"/>
                </w:pPr>
              </w:pPrChange>
            </w:pPr>
          </w:p>
        </w:tc>
        <w:tc>
          <w:tcPr>
            <w:tcW w:w="2349"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689" w:author="Caree2" w:date="2016-10-26T18:37:00Z"/>
                <w:b/>
                <w:bCs/>
                <w:iCs/>
                <w:sz w:val="16"/>
              </w:rPr>
              <w:pPrChange w:id="5690" w:author="Caree2" w:date="2016-10-28T06:24:00Z">
                <w:pPr>
                  <w:shd w:val="clear" w:color="auto" w:fill="FFFFFF"/>
                </w:pPr>
              </w:pPrChange>
            </w:pPr>
          </w:p>
          <w:p w:rsidR="005A35B4" w:rsidRPr="00871E1A" w:rsidDel="00D66FFA" w:rsidRDefault="005A35B4">
            <w:pPr>
              <w:pStyle w:val="h1"/>
              <w:rPr>
                <w:del w:id="5691" w:author="Caree2" w:date="2016-10-26T18:37:00Z"/>
                <w:b/>
                <w:bCs/>
                <w:iCs/>
              </w:rPr>
              <w:pPrChange w:id="5692" w:author="Caree2" w:date="2016-10-28T06:24:00Z">
                <w:pPr>
                  <w:shd w:val="clear" w:color="auto" w:fill="FFFFFF"/>
                </w:pPr>
              </w:pPrChange>
            </w:pPr>
            <w:del w:id="5693" w:author="Caree2" w:date="2016-10-26T18:37:00Z">
              <w:r w:rsidRPr="00871E1A" w:rsidDel="00D66FFA">
                <w:rPr>
                  <w:b/>
                  <w:bCs/>
                  <w:i w:val="0"/>
                  <w:iCs/>
                </w:rPr>
                <w:delText>Potential Hazard</w:delText>
              </w:r>
            </w:del>
          </w:p>
          <w:p w:rsidR="005A35B4" w:rsidRPr="00871E1A" w:rsidDel="00D66FFA" w:rsidRDefault="005A35B4">
            <w:pPr>
              <w:pStyle w:val="h1"/>
              <w:rPr>
                <w:del w:id="5694" w:author="Caree2" w:date="2016-10-26T18:37:00Z"/>
              </w:rPr>
              <w:pPrChange w:id="5695" w:author="Caree2" w:date="2016-10-28T06:24:00Z">
                <w:pPr>
                  <w:shd w:val="clear" w:color="auto" w:fill="FFFFFF"/>
                </w:pPr>
              </w:pPrChange>
            </w:pPr>
          </w:p>
          <w:p w:rsidR="005A35B4" w:rsidRPr="00871E1A" w:rsidDel="00D66FFA" w:rsidRDefault="005A35B4">
            <w:pPr>
              <w:pStyle w:val="h1"/>
              <w:rPr>
                <w:del w:id="5696" w:author="Caree2" w:date="2016-10-26T18:37:00Z"/>
              </w:rPr>
              <w:pPrChange w:id="5697" w:author="Caree2" w:date="2016-10-28T06:24:00Z">
                <w:pPr>
                  <w:shd w:val="clear" w:color="auto" w:fill="FFFFFF"/>
                </w:pPr>
              </w:pPrChange>
            </w:pPr>
          </w:p>
          <w:p w:rsidR="005A35B4" w:rsidRPr="00871E1A" w:rsidDel="00D66FFA" w:rsidRDefault="005A35B4">
            <w:pPr>
              <w:pStyle w:val="h1"/>
              <w:rPr>
                <w:del w:id="5698" w:author="Caree2" w:date="2016-10-26T18:37:00Z"/>
              </w:rPr>
              <w:pPrChange w:id="5699" w:author="Caree2" w:date="2016-10-28T06:24:00Z">
                <w:pPr>
                  <w:shd w:val="clear" w:color="auto" w:fill="FFFFFF"/>
                </w:pPr>
              </w:pPrChange>
            </w:pPr>
          </w:p>
          <w:p w:rsidR="005A35B4" w:rsidRPr="00871E1A" w:rsidDel="00D66FFA" w:rsidRDefault="005A35B4">
            <w:pPr>
              <w:pStyle w:val="h1"/>
              <w:rPr>
                <w:del w:id="5700" w:author="Caree2" w:date="2016-10-26T18:37:00Z"/>
              </w:rPr>
              <w:pPrChange w:id="5701" w:author="Caree2" w:date="2016-10-28T06:24:00Z">
                <w:pPr>
                  <w:shd w:val="clear" w:color="auto" w:fill="FFFFFF"/>
                </w:pPr>
              </w:pPrChange>
            </w:pPr>
          </w:p>
        </w:tc>
        <w:tc>
          <w:tcPr>
            <w:tcW w:w="3051"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702" w:author="Caree2" w:date="2016-10-26T18:37:00Z"/>
                <w:sz w:val="16"/>
              </w:rPr>
              <w:pPrChange w:id="5703" w:author="Caree2" w:date="2016-10-28T06:24:00Z">
                <w:pPr>
                  <w:pStyle w:val="Header"/>
                </w:pPr>
              </w:pPrChange>
            </w:pPr>
          </w:p>
          <w:p w:rsidR="005A35B4" w:rsidRPr="00871E1A" w:rsidDel="00D66FFA" w:rsidRDefault="005A35B4">
            <w:pPr>
              <w:pStyle w:val="h1"/>
              <w:rPr>
                <w:del w:id="5704" w:author="Caree2" w:date="2016-10-26T18:37:00Z"/>
              </w:rPr>
              <w:pPrChange w:id="5705" w:author="Caree2" w:date="2016-10-28T06:24:00Z">
                <w:pPr>
                  <w:pStyle w:val="Header"/>
                </w:pPr>
              </w:pPrChange>
            </w:pPr>
            <w:del w:id="5706" w:author="Caree2" w:date="2016-10-26T18:37:00Z">
              <w:r w:rsidRPr="00871E1A" w:rsidDel="00D66FFA">
                <w:delText>Control measures that can be applied to prevent the hazard</w:delText>
              </w:r>
            </w:del>
          </w:p>
          <w:p w:rsidR="005A35B4" w:rsidRPr="00871E1A" w:rsidDel="00D66FFA" w:rsidRDefault="005A35B4">
            <w:pPr>
              <w:pStyle w:val="h1"/>
              <w:rPr>
                <w:del w:id="5707" w:author="Caree2" w:date="2016-10-26T18:37:00Z"/>
              </w:rPr>
              <w:pPrChange w:id="5708" w:author="Caree2" w:date="2016-10-28T06:24:00Z">
                <w:pPr>
                  <w:shd w:val="clear" w:color="auto" w:fill="FFFFFF"/>
                </w:pPr>
              </w:pPrChange>
            </w:pPr>
          </w:p>
        </w:tc>
        <w:tc>
          <w:tcPr>
            <w:tcW w:w="252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709" w:author="Caree2" w:date="2016-10-26T18:37:00Z"/>
                <w:b/>
                <w:bCs/>
                <w:iCs/>
                <w:sz w:val="16"/>
              </w:rPr>
              <w:pPrChange w:id="5710" w:author="Caree2" w:date="2016-10-28T06:24:00Z">
                <w:pPr>
                  <w:shd w:val="clear" w:color="auto" w:fill="FFFFFF"/>
                </w:pPr>
              </w:pPrChange>
            </w:pPr>
          </w:p>
          <w:p w:rsidR="005A35B4" w:rsidRPr="00871E1A" w:rsidDel="00D66FFA" w:rsidRDefault="005A35B4">
            <w:pPr>
              <w:pStyle w:val="h1"/>
              <w:rPr>
                <w:del w:id="5711" w:author="Caree2" w:date="2016-10-26T18:37:00Z"/>
                <w:b/>
                <w:bCs/>
                <w:iCs/>
              </w:rPr>
              <w:pPrChange w:id="5712" w:author="Caree2" w:date="2016-10-28T06:24:00Z">
                <w:pPr>
                  <w:shd w:val="clear" w:color="auto" w:fill="FFFFFF"/>
                </w:pPr>
              </w:pPrChange>
            </w:pPr>
            <w:del w:id="5713" w:author="Caree2" w:date="2016-10-26T18:37:00Z">
              <w:r w:rsidRPr="00871E1A" w:rsidDel="00D66FFA">
                <w:rPr>
                  <w:b/>
                  <w:bCs/>
                  <w:i w:val="0"/>
                  <w:iCs/>
                </w:rPr>
                <w:delText>Is the potential safety</w:delText>
              </w:r>
            </w:del>
          </w:p>
          <w:p w:rsidR="005A35B4" w:rsidRPr="00871E1A" w:rsidDel="00D66FFA" w:rsidRDefault="005A35B4">
            <w:pPr>
              <w:pStyle w:val="h1"/>
              <w:rPr>
                <w:del w:id="5714" w:author="Caree2" w:date="2016-10-26T18:37:00Z"/>
                <w:b/>
                <w:bCs/>
                <w:iCs/>
              </w:rPr>
              <w:pPrChange w:id="5715" w:author="Caree2" w:date="2016-10-28T06:24:00Z">
                <w:pPr>
                  <w:shd w:val="clear" w:color="auto" w:fill="FFFFFF"/>
                </w:pPr>
              </w:pPrChange>
            </w:pPr>
            <w:del w:id="5716" w:author="Caree2" w:date="2016-10-26T18:37:00Z">
              <w:r w:rsidRPr="00871E1A" w:rsidDel="00D66FFA">
                <w:rPr>
                  <w:b/>
                  <w:bCs/>
                  <w:i w:val="0"/>
                  <w:iCs/>
                </w:rPr>
                <w:delText>hazard significant and</w:delText>
              </w:r>
            </w:del>
          </w:p>
          <w:p w:rsidR="005A35B4" w:rsidRPr="00871E1A" w:rsidDel="00D66FFA" w:rsidRDefault="005A35B4">
            <w:pPr>
              <w:pStyle w:val="h1"/>
              <w:rPr>
                <w:del w:id="5717" w:author="Caree2" w:date="2016-10-26T18:37:00Z"/>
                <w:b/>
                <w:bCs/>
                <w:iCs/>
              </w:rPr>
              <w:pPrChange w:id="5718" w:author="Caree2" w:date="2016-10-28T06:24:00Z">
                <w:pPr>
                  <w:shd w:val="clear" w:color="auto" w:fill="FFFFFF"/>
                </w:pPr>
              </w:pPrChange>
            </w:pPr>
            <w:del w:id="5719" w:author="Caree2" w:date="2016-10-26T18:37:00Z">
              <w:r w:rsidRPr="00871E1A" w:rsidDel="00D66FFA">
                <w:rPr>
                  <w:b/>
                  <w:bCs/>
                  <w:i w:val="0"/>
                  <w:iCs/>
                </w:rPr>
                <w:delText>reasonably likely to</w:delText>
              </w:r>
            </w:del>
          </w:p>
          <w:p w:rsidR="005A35B4" w:rsidRPr="00871E1A" w:rsidDel="00D66FFA" w:rsidRDefault="005A35B4">
            <w:pPr>
              <w:pStyle w:val="h1"/>
              <w:rPr>
                <w:del w:id="5720" w:author="Caree2" w:date="2016-10-26T18:37:00Z"/>
              </w:rPr>
              <w:pPrChange w:id="5721" w:author="Caree2" w:date="2016-10-28T06:24:00Z">
                <w:pPr>
                  <w:shd w:val="clear" w:color="auto" w:fill="FFFFFF"/>
                </w:pPr>
              </w:pPrChange>
            </w:pPr>
            <w:del w:id="5722" w:author="Caree2" w:date="2016-10-26T18:37:00Z">
              <w:r w:rsidRPr="00871E1A" w:rsidDel="00D66FFA">
                <w:rPr>
                  <w:b/>
                  <w:bCs/>
                  <w:i w:val="0"/>
                  <w:iCs/>
                </w:rPr>
                <w:delText>occur?</w:delText>
              </w:r>
            </w:del>
          </w:p>
        </w:tc>
        <w:tc>
          <w:tcPr>
            <w:tcW w:w="81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723" w:author="Caree2" w:date="2016-10-26T18:37:00Z"/>
                <w:sz w:val="16"/>
                <w:szCs w:val="25"/>
              </w:rPr>
              <w:pPrChange w:id="5724" w:author="Caree2" w:date="2016-10-28T06:24:00Z">
                <w:pPr>
                  <w:shd w:val="clear" w:color="auto" w:fill="FFFFFF"/>
                </w:pPr>
              </w:pPrChange>
            </w:pPr>
          </w:p>
          <w:p w:rsidR="005A35B4" w:rsidRPr="00871E1A" w:rsidDel="00D66FFA" w:rsidRDefault="005A35B4">
            <w:pPr>
              <w:pStyle w:val="h1"/>
              <w:rPr>
                <w:del w:id="5725" w:author="Caree2" w:date="2016-10-26T18:37:00Z"/>
                <w:b/>
                <w:bCs/>
                <w:iCs/>
              </w:rPr>
              <w:pPrChange w:id="5726" w:author="Caree2" w:date="2016-10-28T06:24:00Z">
                <w:pPr>
                  <w:shd w:val="clear" w:color="auto" w:fill="FFFFFF"/>
                </w:pPr>
              </w:pPrChange>
            </w:pPr>
            <w:del w:id="5727" w:author="Caree2" w:date="2016-10-26T18:37:00Z">
              <w:r w:rsidRPr="00871E1A" w:rsidDel="00D66FFA">
                <w:rPr>
                  <w:b/>
                  <w:bCs/>
                  <w:i w:val="0"/>
                  <w:iCs/>
                  <w:szCs w:val="25"/>
                </w:rPr>
                <w:delText>CCP #</w:delText>
              </w:r>
            </w:del>
          </w:p>
          <w:p w:rsidR="005A35B4" w:rsidRPr="00871E1A" w:rsidDel="00D66FFA" w:rsidRDefault="005A35B4">
            <w:pPr>
              <w:pStyle w:val="h1"/>
              <w:rPr>
                <w:del w:id="5728" w:author="Caree2" w:date="2016-10-26T18:37:00Z"/>
              </w:rPr>
              <w:pPrChange w:id="5729" w:author="Caree2" w:date="2016-10-28T06:24:00Z">
                <w:pPr>
                  <w:shd w:val="clear" w:color="auto" w:fill="FFFFFF"/>
                </w:pPr>
              </w:pPrChange>
            </w:pPr>
          </w:p>
          <w:p w:rsidR="005A35B4" w:rsidRPr="00871E1A" w:rsidDel="00D66FFA" w:rsidRDefault="005A35B4">
            <w:pPr>
              <w:pStyle w:val="h1"/>
              <w:rPr>
                <w:del w:id="5730" w:author="Caree2" w:date="2016-10-26T18:37:00Z"/>
              </w:rPr>
              <w:pPrChange w:id="5731" w:author="Caree2" w:date="2016-10-28T06:24:00Z">
                <w:pPr>
                  <w:shd w:val="clear" w:color="auto" w:fill="FFFFFF"/>
                </w:pPr>
              </w:pPrChange>
            </w:pPr>
          </w:p>
          <w:p w:rsidR="005A35B4" w:rsidRPr="00871E1A" w:rsidDel="00D66FFA" w:rsidRDefault="005A35B4">
            <w:pPr>
              <w:pStyle w:val="h1"/>
              <w:rPr>
                <w:del w:id="5732" w:author="Caree2" w:date="2016-10-26T18:37:00Z"/>
              </w:rPr>
              <w:pPrChange w:id="5733" w:author="Caree2" w:date="2016-10-28T06:24:00Z">
                <w:pPr>
                  <w:shd w:val="clear" w:color="auto" w:fill="FFFFFF"/>
                </w:pPr>
              </w:pPrChange>
            </w:pPr>
          </w:p>
        </w:tc>
      </w:tr>
      <w:tr w:rsidR="005A35B4" w:rsidRPr="00871E1A" w:rsidDel="00D66FFA">
        <w:trPr>
          <w:cantSplit/>
          <w:trHeight w:val="453"/>
          <w:del w:id="5734" w:author="Caree2" w:date="2016-10-26T18:37:00Z"/>
        </w:trPr>
        <w:tc>
          <w:tcPr>
            <w:tcW w:w="1620" w:type="dxa"/>
            <w:tcBorders>
              <w:top w:val="single" w:sz="6" w:space="0" w:color="auto"/>
              <w:left w:val="single" w:sz="6" w:space="0" w:color="auto"/>
              <w:right w:val="single" w:sz="6" w:space="0" w:color="auto"/>
            </w:tcBorders>
          </w:tcPr>
          <w:p w:rsidR="005A35B4" w:rsidRPr="00871E1A" w:rsidDel="00D66FFA" w:rsidRDefault="005A35B4">
            <w:pPr>
              <w:pStyle w:val="h1"/>
              <w:rPr>
                <w:del w:id="5735" w:author="Caree2" w:date="2016-10-26T18:37:00Z"/>
                <w:sz w:val="16"/>
              </w:rPr>
              <w:pPrChange w:id="5736" w:author="Caree2" w:date="2016-10-28T06:24:00Z">
                <w:pPr>
                  <w:shd w:val="clear" w:color="auto" w:fill="FFFFFF"/>
                </w:pPr>
              </w:pPrChange>
            </w:pPr>
          </w:p>
          <w:p w:rsidR="005A35B4" w:rsidRPr="00871E1A" w:rsidDel="00D66FFA" w:rsidRDefault="005A35B4">
            <w:pPr>
              <w:pStyle w:val="h1"/>
              <w:rPr>
                <w:del w:id="5737" w:author="Caree2" w:date="2016-10-26T18:37:00Z"/>
              </w:rPr>
              <w:pPrChange w:id="5738" w:author="Caree2" w:date="2016-10-28T06:24:00Z">
                <w:pPr>
                  <w:shd w:val="clear" w:color="auto" w:fill="FFFFFF"/>
                </w:pPr>
              </w:pPrChange>
            </w:pPr>
            <w:del w:id="5739" w:author="Caree2" w:date="2016-10-26T18:37:00Z">
              <w:r w:rsidRPr="00871E1A" w:rsidDel="00D66FFA">
                <w:delText>Transfer</w:delText>
              </w:r>
            </w:del>
          </w:p>
          <w:p w:rsidR="005A35B4" w:rsidRPr="00871E1A" w:rsidDel="00D66FFA" w:rsidRDefault="005A35B4">
            <w:pPr>
              <w:pStyle w:val="h1"/>
              <w:rPr>
                <w:del w:id="5740" w:author="Caree2" w:date="2016-10-26T18:37:00Z"/>
              </w:rPr>
              <w:pPrChange w:id="5741" w:author="Caree2" w:date="2016-10-28T06:24:00Z">
                <w:pPr>
                  <w:shd w:val="clear" w:color="auto" w:fill="FFFFFF"/>
                </w:pPr>
              </w:pPrChange>
            </w:pPr>
          </w:p>
        </w:tc>
        <w:tc>
          <w:tcPr>
            <w:tcW w:w="2349" w:type="dxa"/>
            <w:tcBorders>
              <w:top w:val="single" w:sz="6" w:space="0" w:color="auto"/>
              <w:left w:val="single" w:sz="6" w:space="0" w:color="auto"/>
              <w:right w:val="single" w:sz="6" w:space="0" w:color="auto"/>
            </w:tcBorders>
          </w:tcPr>
          <w:p w:rsidR="005A35B4" w:rsidRPr="00871E1A" w:rsidDel="00D66FFA" w:rsidRDefault="005A35B4">
            <w:pPr>
              <w:pStyle w:val="h1"/>
              <w:rPr>
                <w:del w:id="5742" w:author="Caree2" w:date="2016-10-26T18:37:00Z"/>
                <w:sz w:val="16"/>
              </w:rPr>
              <w:pPrChange w:id="5743" w:author="Caree2" w:date="2016-10-28T06:24:00Z">
                <w:pPr>
                  <w:shd w:val="clear" w:color="auto" w:fill="FFFFFF"/>
                </w:pPr>
              </w:pPrChange>
            </w:pPr>
          </w:p>
          <w:p w:rsidR="005A35B4" w:rsidRPr="00871E1A" w:rsidDel="00D66FFA" w:rsidRDefault="005A35B4">
            <w:pPr>
              <w:pStyle w:val="h1"/>
              <w:rPr>
                <w:del w:id="5744" w:author="Caree2" w:date="2016-10-26T18:37:00Z"/>
              </w:rPr>
              <w:pPrChange w:id="5745" w:author="Caree2" w:date="2016-10-28T06:24:00Z">
                <w:pPr>
                  <w:shd w:val="clear" w:color="auto" w:fill="FFFFFF"/>
                </w:pPr>
              </w:pPrChange>
            </w:pPr>
            <w:del w:id="5746" w:author="Caree2" w:date="2016-10-26T18:37:00Z">
              <w:r w:rsidRPr="00871E1A" w:rsidDel="00D66FFA">
                <w:delText>Biological: none</w:delText>
              </w:r>
            </w:del>
          </w:p>
        </w:tc>
        <w:tc>
          <w:tcPr>
            <w:tcW w:w="3051" w:type="dxa"/>
            <w:tcBorders>
              <w:top w:val="single" w:sz="6" w:space="0" w:color="auto"/>
              <w:left w:val="single" w:sz="6" w:space="0" w:color="auto"/>
              <w:right w:val="single" w:sz="6" w:space="0" w:color="auto"/>
            </w:tcBorders>
          </w:tcPr>
          <w:p w:rsidR="005A35B4" w:rsidRPr="00871E1A" w:rsidDel="00D66FFA" w:rsidRDefault="005A35B4">
            <w:pPr>
              <w:pStyle w:val="h1"/>
              <w:rPr>
                <w:del w:id="5747" w:author="Caree2" w:date="2016-10-26T18:37:00Z"/>
              </w:rPr>
              <w:pPrChange w:id="5748" w:author="Caree2" w:date="2016-10-28T06:24:00Z">
                <w:pPr>
                  <w:shd w:val="clear" w:color="auto" w:fill="FFFFFF"/>
                </w:pPr>
              </w:pPrChange>
            </w:pPr>
          </w:p>
        </w:tc>
        <w:tc>
          <w:tcPr>
            <w:tcW w:w="2520" w:type="dxa"/>
            <w:tcBorders>
              <w:top w:val="single" w:sz="6" w:space="0" w:color="auto"/>
              <w:left w:val="single" w:sz="6" w:space="0" w:color="auto"/>
              <w:right w:val="single" w:sz="6" w:space="0" w:color="auto"/>
            </w:tcBorders>
          </w:tcPr>
          <w:p w:rsidR="005A35B4" w:rsidRPr="00871E1A" w:rsidDel="00D66FFA" w:rsidRDefault="005A35B4">
            <w:pPr>
              <w:pStyle w:val="h1"/>
              <w:rPr>
                <w:del w:id="5749" w:author="Caree2" w:date="2016-10-26T18:37:00Z"/>
              </w:rPr>
              <w:pPrChange w:id="5750" w:author="Caree2" w:date="2016-10-28T06:24:00Z">
                <w:pPr>
                  <w:shd w:val="clear" w:color="auto" w:fill="FFFFFF"/>
                </w:pPr>
              </w:pPrChange>
            </w:pPr>
          </w:p>
        </w:tc>
        <w:tc>
          <w:tcPr>
            <w:tcW w:w="810" w:type="dxa"/>
            <w:tcBorders>
              <w:top w:val="single" w:sz="6" w:space="0" w:color="auto"/>
              <w:left w:val="single" w:sz="6" w:space="0" w:color="auto"/>
              <w:right w:val="single" w:sz="6" w:space="0" w:color="auto"/>
            </w:tcBorders>
          </w:tcPr>
          <w:p w:rsidR="005A35B4" w:rsidRPr="00871E1A" w:rsidDel="00D66FFA" w:rsidRDefault="005A35B4">
            <w:pPr>
              <w:pStyle w:val="h1"/>
              <w:rPr>
                <w:del w:id="5751" w:author="Caree2" w:date="2016-10-26T18:37:00Z"/>
              </w:rPr>
              <w:pPrChange w:id="5752" w:author="Caree2" w:date="2016-10-28T06:24:00Z">
                <w:pPr>
                  <w:shd w:val="clear" w:color="auto" w:fill="FFFFFF"/>
                </w:pPr>
              </w:pPrChange>
            </w:pPr>
          </w:p>
        </w:tc>
      </w:tr>
      <w:tr w:rsidR="005A35B4" w:rsidRPr="00871E1A" w:rsidDel="00D66FFA">
        <w:trPr>
          <w:cantSplit/>
          <w:trHeight w:val="453"/>
          <w:del w:id="5753" w:author="Caree2" w:date="2016-10-26T18:37:00Z"/>
        </w:trPr>
        <w:tc>
          <w:tcPr>
            <w:tcW w:w="1620" w:type="dxa"/>
            <w:tcBorders>
              <w:left w:val="single" w:sz="6" w:space="0" w:color="auto"/>
              <w:right w:val="single" w:sz="6" w:space="0" w:color="auto"/>
            </w:tcBorders>
          </w:tcPr>
          <w:p w:rsidR="005A35B4" w:rsidRPr="00871E1A" w:rsidDel="00D66FFA" w:rsidRDefault="005A35B4">
            <w:pPr>
              <w:pStyle w:val="h1"/>
              <w:rPr>
                <w:del w:id="5754" w:author="Caree2" w:date="2016-10-26T18:37:00Z"/>
              </w:rPr>
              <w:pPrChange w:id="5755" w:author="Caree2" w:date="2016-10-28T06:24:00Z">
                <w:pPr>
                  <w:shd w:val="clear" w:color="auto" w:fill="FFFFFF"/>
                </w:pPr>
              </w:pPrChange>
            </w:pPr>
          </w:p>
        </w:tc>
        <w:tc>
          <w:tcPr>
            <w:tcW w:w="2349" w:type="dxa"/>
            <w:tcBorders>
              <w:left w:val="single" w:sz="6" w:space="0" w:color="auto"/>
              <w:right w:val="single" w:sz="6" w:space="0" w:color="auto"/>
            </w:tcBorders>
          </w:tcPr>
          <w:p w:rsidR="005A35B4" w:rsidRPr="00871E1A" w:rsidDel="00D66FFA" w:rsidRDefault="005A35B4">
            <w:pPr>
              <w:pStyle w:val="h1"/>
              <w:rPr>
                <w:del w:id="5756" w:author="Caree2" w:date="2016-10-26T18:37:00Z"/>
              </w:rPr>
              <w:pPrChange w:id="5757" w:author="Caree2" w:date="2016-10-28T06:24:00Z">
                <w:pPr>
                  <w:shd w:val="clear" w:color="auto" w:fill="FFFFFF"/>
                </w:pPr>
              </w:pPrChange>
            </w:pPr>
            <w:del w:id="5758" w:author="Caree2" w:date="2016-10-26T18:37:00Z">
              <w:r w:rsidRPr="00871E1A" w:rsidDel="00D66FFA">
                <w:delText>Physical:</w:delText>
              </w:r>
              <w:r w:rsidR="00350F7F" w:rsidDel="00D66FFA">
                <w:delText xml:space="preserve"> </w:delText>
              </w:r>
              <w:r w:rsidRPr="00871E1A" w:rsidDel="00D66FFA">
                <w:delText>none</w:delText>
              </w:r>
            </w:del>
          </w:p>
          <w:p w:rsidR="005A35B4" w:rsidRPr="00871E1A" w:rsidDel="00D66FFA" w:rsidRDefault="005A35B4">
            <w:pPr>
              <w:pStyle w:val="h1"/>
              <w:rPr>
                <w:del w:id="5759" w:author="Caree2" w:date="2016-10-26T18:37:00Z"/>
                <w:sz w:val="16"/>
              </w:rPr>
              <w:pPrChange w:id="5760" w:author="Caree2" w:date="2016-10-28T06:24:00Z">
                <w:pPr>
                  <w:shd w:val="clear" w:color="auto" w:fill="FFFFFF"/>
                </w:pPr>
              </w:pPrChange>
            </w:pPr>
          </w:p>
        </w:tc>
        <w:tc>
          <w:tcPr>
            <w:tcW w:w="3051" w:type="dxa"/>
            <w:tcBorders>
              <w:left w:val="single" w:sz="6" w:space="0" w:color="auto"/>
              <w:right w:val="single" w:sz="6" w:space="0" w:color="auto"/>
            </w:tcBorders>
          </w:tcPr>
          <w:p w:rsidR="005A35B4" w:rsidRPr="00871E1A" w:rsidDel="00D66FFA" w:rsidRDefault="005A35B4">
            <w:pPr>
              <w:pStyle w:val="h1"/>
              <w:rPr>
                <w:del w:id="5761" w:author="Caree2" w:date="2016-10-26T18:37:00Z"/>
              </w:rPr>
              <w:pPrChange w:id="5762" w:author="Caree2" w:date="2016-10-28T06:24:00Z">
                <w:pPr>
                  <w:shd w:val="clear" w:color="auto" w:fill="FFFFFF"/>
                </w:pPr>
              </w:pPrChange>
            </w:pPr>
          </w:p>
        </w:tc>
        <w:tc>
          <w:tcPr>
            <w:tcW w:w="2520" w:type="dxa"/>
            <w:tcBorders>
              <w:left w:val="single" w:sz="6" w:space="0" w:color="auto"/>
              <w:right w:val="single" w:sz="6" w:space="0" w:color="auto"/>
            </w:tcBorders>
          </w:tcPr>
          <w:p w:rsidR="005A35B4" w:rsidRPr="00871E1A" w:rsidDel="00D66FFA" w:rsidRDefault="005A35B4">
            <w:pPr>
              <w:pStyle w:val="h1"/>
              <w:rPr>
                <w:del w:id="5763" w:author="Caree2" w:date="2016-10-26T18:37:00Z"/>
              </w:rPr>
              <w:pPrChange w:id="5764" w:author="Caree2" w:date="2016-10-28T06:24:00Z">
                <w:pPr>
                  <w:shd w:val="clear" w:color="auto" w:fill="FFFFFF"/>
                </w:pPr>
              </w:pPrChange>
            </w:pPr>
          </w:p>
        </w:tc>
        <w:tc>
          <w:tcPr>
            <w:tcW w:w="810" w:type="dxa"/>
            <w:tcBorders>
              <w:left w:val="single" w:sz="6" w:space="0" w:color="auto"/>
              <w:right w:val="single" w:sz="6" w:space="0" w:color="auto"/>
            </w:tcBorders>
          </w:tcPr>
          <w:p w:rsidR="005A35B4" w:rsidRPr="00871E1A" w:rsidDel="00D66FFA" w:rsidRDefault="005A35B4">
            <w:pPr>
              <w:pStyle w:val="h1"/>
              <w:rPr>
                <w:del w:id="5765" w:author="Caree2" w:date="2016-10-26T18:37:00Z"/>
              </w:rPr>
              <w:pPrChange w:id="5766" w:author="Caree2" w:date="2016-10-28T06:24:00Z">
                <w:pPr>
                  <w:shd w:val="clear" w:color="auto" w:fill="FFFFFF"/>
                </w:pPr>
              </w:pPrChange>
            </w:pPr>
          </w:p>
        </w:tc>
      </w:tr>
      <w:tr w:rsidR="005A35B4" w:rsidRPr="00871E1A" w:rsidDel="00D66FFA">
        <w:trPr>
          <w:cantSplit/>
          <w:trHeight w:val="327"/>
          <w:del w:id="5767" w:author="Caree2" w:date="2016-10-26T18:37:00Z"/>
        </w:trPr>
        <w:tc>
          <w:tcPr>
            <w:tcW w:w="1620" w:type="dxa"/>
            <w:tcBorders>
              <w:left w:val="single" w:sz="6" w:space="0" w:color="auto"/>
              <w:bottom w:val="single" w:sz="6" w:space="0" w:color="auto"/>
              <w:right w:val="single" w:sz="6" w:space="0" w:color="auto"/>
            </w:tcBorders>
          </w:tcPr>
          <w:p w:rsidR="005A35B4" w:rsidRPr="00871E1A" w:rsidDel="00D66FFA" w:rsidRDefault="005A35B4">
            <w:pPr>
              <w:pStyle w:val="h1"/>
              <w:rPr>
                <w:del w:id="5768" w:author="Caree2" w:date="2016-10-26T18:37:00Z"/>
              </w:rPr>
              <w:pPrChange w:id="5769" w:author="Caree2" w:date="2016-10-28T06:24:00Z">
                <w:pPr>
                  <w:shd w:val="clear" w:color="auto" w:fill="FFFFFF"/>
                </w:pPr>
              </w:pPrChange>
            </w:pPr>
          </w:p>
        </w:tc>
        <w:tc>
          <w:tcPr>
            <w:tcW w:w="2349" w:type="dxa"/>
            <w:tcBorders>
              <w:left w:val="single" w:sz="6" w:space="0" w:color="auto"/>
              <w:bottom w:val="single" w:sz="6" w:space="0" w:color="auto"/>
              <w:right w:val="single" w:sz="6" w:space="0" w:color="auto"/>
            </w:tcBorders>
          </w:tcPr>
          <w:p w:rsidR="005A35B4" w:rsidRPr="00871E1A" w:rsidDel="00D66FFA" w:rsidRDefault="005A35B4">
            <w:pPr>
              <w:pStyle w:val="h1"/>
              <w:rPr>
                <w:del w:id="5770" w:author="Caree2" w:date="2016-10-26T18:37:00Z"/>
              </w:rPr>
              <w:pPrChange w:id="5771" w:author="Caree2" w:date="2016-10-28T06:24:00Z">
                <w:pPr>
                  <w:shd w:val="clear" w:color="auto" w:fill="FFFFFF"/>
                </w:pPr>
              </w:pPrChange>
            </w:pPr>
            <w:del w:id="5772" w:author="Caree2" w:date="2016-10-26T18:37:00Z">
              <w:r w:rsidRPr="00871E1A" w:rsidDel="00D66FFA">
                <w:delText>Chemical:</w:delText>
              </w:r>
              <w:r w:rsidR="00350F7F" w:rsidDel="00D66FFA">
                <w:delText xml:space="preserve"> </w:delText>
              </w:r>
              <w:r w:rsidRPr="00871E1A" w:rsidDel="00D66FFA">
                <w:delText>none</w:delText>
              </w:r>
            </w:del>
          </w:p>
          <w:p w:rsidR="005A35B4" w:rsidRPr="00871E1A" w:rsidDel="00D66FFA" w:rsidRDefault="005A35B4">
            <w:pPr>
              <w:pStyle w:val="h1"/>
              <w:rPr>
                <w:del w:id="5773" w:author="Caree2" w:date="2016-10-26T18:37:00Z"/>
                <w:sz w:val="16"/>
              </w:rPr>
              <w:pPrChange w:id="5774" w:author="Caree2" w:date="2016-10-28T06:24:00Z">
                <w:pPr>
                  <w:shd w:val="clear" w:color="auto" w:fill="FFFFFF"/>
                </w:pPr>
              </w:pPrChange>
            </w:pPr>
          </w:p>
        </w:tc>
        <w:tc>
          <w:tcPr>
            <w:tcW w:w="3051" w:type="dxa"/>
            <w:tcBorders>
              <w:left w:val="single" w:sz="6" w:space="0" w:color="auto"/>
              <w:bottom w:val="single" w:sz="6" w:space="0" w:color="auto"/>
              <w:right w:val="single" w:sz="6" w:space="0" w:color="auto"/>
            </w:tcBorders>
          </w:tcPr>
          <w:p w:rsidR="005A35B4" w:rsidRPr="00871E1A" w:rsidDel="00D66FFA" w:rsidRDefault="005A35B4">
            <w:pPr>
              <w:pStyle w:val="h1"/>
              <w:rPr>
                <w:del w:id="5775" w:author="Caree2" w:date="2016-10-26T18:37:00Z"/>
              </w:rPr>
              <w:pPrChange w:id="5776" w:author="Caree2" w:date="2016-10-28T06:24:00Z">
                <w:pPr>
                  <w:shd w:val="clear" w:color="auto" w:fill="FFFFFF"/>
                </w:pPr>
              </w:pPrChange>
            </w:pPr>
          </w:p>
        </w:tc>
        <w:tc>
          <w:tcPr>
            <w:tcW w:w="2520" w:type="dxa"/>
            <w:tcBorders>
              <w:left w:val="single" w:sz="6" w:space="0" w:color="auto"/>
              <w:bottom w:val="single" w:sz="6" w:space="0" w:color="auto"/>
              <w:right w:val="single" w:sz="6" w:space="0" w:color="auto"/>
            </w:tcBorders>
          </w:tcPr>
          <w:p w:rsidR="005A35B4" w:rsidRPr="00871E1A" w:rsidDel="00D66FFA" w:rsidRDefault="005A35B4">
            <w:pPr>
              <w:pStyle w:val="h1"/>
              <w:rPr>
                <w:del w:id="5777" w:author="Caree2" w:date="2016-10-26T18:37:00Z"/>
              </w:rPr>
              <w:pPrChange w:id="5778" w:author="Caree2" w:date="2016-10-28T06:24:00Z">
                <w:pPr>
                  <w:shd w:val="clear" w:color="auto" w:fill="FFFFFF"/>
                </w:pPr>
              </w:pPrChange>
            </w:pPr>
          </w:p>
        </w:tc>
        <w:tc>
          <w:tcPr>
            <w:tcW w:w="810" w:type="dxa"/>
            <w:tcBorders>
              <w:left w:val="single" w:sz="6" w:space="0" w:color="auto"/>
              <w:bottom w:val="single" w:sz="6" w:space="0" w:color="auto"/>
              <w:right w:val="single" w:sz="6" w:space="0" w:color="auto"/>
            </w:tcBorders>
          </w:tcPr>
          <w:p w:rsidR="005A35B4" w:rsidRPr="00871E1A" w:rsidDel="00D66FFA" w:rsidRDefault="005A35B4">
            <w:pPr>
              <w:pStyle w:val="h1"/>
              <w:rPr>
                <w:del w:id="5779" w:author="Caree2" w:date="2016-10-26T18:37:00Z"/>
              </w:rPr>
              <w:pPrChange w:id="5780" w:author="Caree2" w:date="2016-10-28T06:24:00Z">
                <w:pPr>
                  <w:shd w:val="clear" w:color="auto" w:fill="FFFFFF"/>
                </w:pPr>
              </w:pPrChange>
            </w:pPr>
          </w:p>
        </w:tc>
      </w:tr>
      <w:tr w:rsidR="005A35B4" w:rsidRPr="00871E1A" w:rsidDel="00D66FFA">
        <w:trPr>
          <w:cantSplit/>
          <w:trHeight w:val="498"/>
          <w:del w:id="5781" w:author="Caree2" w:date="2016-10-26T18:37:00Z"/>
        </w:trPr>
        <w:tc>
          <w:tcPr>
            <w:tcW w:w="1620" w:type="dxa"/>
            <w:tcBorders>
              <w:top w:val="single" w:sz="6" w:space="0" w:color="auto"/>
              <w:left w:val="single" w:sz="6" w:space="0" w:color="auto"/>
              <w:right w:val="single" w:sz="6" w:space="0" w:color="auto"/>
            </w:tcBorders>
          </w:tcPr>
          <w:p w:rsidR="005A35B4" w:rsidRPr="00871E1A" w:rsidDel="00D66FFA" w:rsidRDefault="005A35B4">
            <w:pPr>
              <w:pStyle w:val="h1"/>
              <w:rPr>
                <w:del w:id="5782" w:author="Caree2" w:date="2016-10-26T18:37:00Z"/>
                <w:sz w:val="16"/>
              </w:rPr>
              <w:pPrChange w:id="5783" w:author="Caree2" w:date="2016-10-28T06:24:00Z">
                <w:pPr>
                  <w:shd w:val="clear" w:color="auto" w:fill="FFFFFF"/>
                </w:pPr>
              </w:pPrChange>
            </w:pPr>
          </w:p>
          <w:p w:rsidR="005A35B4" w:rsidRPr="00871E1A" w:rsidDel="00D66FFA" w:rsidRDefault="005A35B4">
            <w:pPr>
              <w:pStyle w:val="h1"/>
              <w:rPr>
                <w:del w:id="5784" w:author="Caree2" w:date="2016-10-26T18:37:00Z"/>
              </w:rPr>
              <w:pPrChange w:id="5785" w:author="Caree2" w:date="2016-10-28T06:24:00Z">
                <w:pPr>
                  <w:shd w:val="clear" w:color="auto" w:fill="FFFFFF"/>
                  <w:ind w:left="50" w:hanging="50"/>
                </w:pPr>
              </w:pPrChange>
            </w:pPr>
            <w:del w:id="5786" w:author="Caree2" w:date="2016-10-26T18:37:00Z">
              <w:r w:rsidRPr="00871E1A" w:rsidDel="00D66FFA">
                <w:delText>Remove Head/Feet</w:delText>
              </w:r>
            </w:del>
          </w:p>
          <w:p w:rsidR="005A35B4" w:rsidRPr="00871E1A" w:rsidDel="00D66FFA" w:rsidRDefault="005A35B4">
            <w:pPr>
              <w:pStyle w:val="h1"/>
              <w:rPr>
                <w:del w:id="5787" w:author="Caree2" w:date="2016-10-26T18:37:00Z"/>
              </w:rPr>
              <w:pPrChange w:id="5788" w:author="Caree2" w:date="2016-10-28T06:24:00Z">
                <w:pPr>
                  <w:shd w:val="clear" w:color="auto" w:fill="FFFFFF"/>
                </w:pPr>
              </w:pPrChange>
            </w:pPr>
          </w:p>
        </w:tc>
        <w:tc>
          <w:tcPr>
            <w:tcW w:w="2349" w:type="dxa"/>
            <w:tcBorders>
              <w:top w:val="single" w:sz="6" w:space="0" w:color="auto"/>
              <w:left w:val="single" w:sz="6" w:space="0" w:color="auto"/>
              <w:right w:val="single" w:sz="6" w:space="0" w:color="auto"/>
            </w:tcBorders>
          </w:tcPr>
          <w:p w:rsidR="005A35B4" w:rsidRPr="00871E1A" w:rsidDel="00D66FFA" w:rsidRDefault="005A35B4">
            <w:pPr>
              <w:pStyle w:val="h1"/>
              <w:rPr>
                <w:del w:id="5789" w:author="Caree2" w:date="2016-10-26T18:37:00Z"/>
                <w:sz w:val="16"/>
              </w:rPr>
              <w:pPrChange w:id="5790" w:author="Caree2" w:date="2016-10-28T06:24:00Z">
                <w:pPr>
                  <w:shd w:val="clear" w:color="auto" w:fill="FFFFFF"/>
                </w:pPr>
              </w:pPrChange>
            </w:pPr>
          </w:p>
          <w:p w:rsidR="005A35B4" w:rsidRPr="00871E1A" w:rsidDel="00D66FFA" w:rsidRDefault="005A35B4">
            <w:pPr>
              <w:pStyle w:val="h1"/>
              <w:rPr>
                <w:del w:id="5791" w:author="Caree2" w:date="2016-10-26T18:37:00Z"/>
              </w:rPr>
              <w:pPrChange w:id="5792" w:author="Caree2" w:date="2016-10-28T06:24:00Z">
                <w:pPr>
                  <w:shd w:val="clear" w:color="auto" w:fill="FFFFFF"/>
                  <w:ind w:left="50" w:hanging="50"/>
                </w:pPr>
              </w:pPrChange>
            </w:pPr>
            <w:del w:id="5793" w:author="Caree2" w:date="2016-10-26T18:37:00Z">
              <w:r w:rsidRPr="00871E1A" w:rsidDel="00D66FFA">
                <w:delText>Biological: accidental X-C</w:delText>
              </w:r>
            </w:del>
          </w:p>
        </w:tc>
        <w:tc>
          <w:tcPr>
            <w:tcW w:w="3051" w:type="dxa"/>
            <w:tcBorders>
              <w:top w:val="single" w:sz="6" w:space="0" w:color="auto"/>
              <w:left w:val="single" w:sz="6" w:space="0" w:color="auto"/>
              <w:right w:val="single" w:sz="6" w:space="0" w:color="auto"/>
            </w:tcBorders>
          </w:tcPr>
          <w:p w:rsidR="005A35B4" w:rsidRPr="00871E1A" w:rsidDel="00D66FFA" w:rsidRDefault="005A35B4">
            <w:pPr>
              <w:pStyle w:val="h1"/>
              <w:rPr>
                <w:del w:id="5794" w:author="Caree2" w:date="2016-10-26T18:37:00Z"/>
                <w:sz w:val="16"/>
              </w:rPr>
              <w:pPrChange w:id="5795" w:author="Caree2" w:date="2016-10-28T06:24:00Z">
                <w:pPr>
                  <w:shd w:val="clear" w:color="auto" w:fill="FFFFFF"/>
                </w:pPr>
              </w:pPrChange>
            </w:pPr>
          </w:p>
          <w:p w:rsidR="005A35B4" w:rsidRPr="00871E1A" w:rsidDel="00D66FFA" w:rsidRDefault="005A35B4">
            <w:pPr>
              <w:pStyle w:val="h1"/>
              <w:rPr>
                <w:del w:id="5796" w:author="Caree2" w:date="2016-10-26T18:37:00Z"/>
              </w:rPr>
              <w:pPrChange w:id="5797" w:author="Caree2" w:date="2016-10-28T06:24:00Z">
                <w:pPr>
                  <w:shd w:val="clear" w:color="auto" w:fill="FFFFFF"/>
                </w:pPr>
              </w:pPrChange>
            </w:pPr>
            <w:del w:id="5798" w:author="Caree2" w:date="2016-10-26T18:37:00Z">
              <w:r w:rsidRPr="00871E1A" w:rsidDel="00D66FFA">
                <w:delText>Proper cleaning of equipment</w:delText>
              </w:r>
            </w:del>
          </w:p>
          <w:p w:rsidR="005A35B4" w:rsidRPr="00DE2B28" w:rsidDel="00D66FFA" w:rsidRDefault="00B86B1C">
            <w:pPr>
              <w:pStyle w:val="h1"/>
              <w:rPr>
                <w:del w:id="5799" w:author="Caree2" w:date="2016-10-26T18:37:00Z"/>
                <w:lang w:val="fr-FR"/>
              </w:rPr>
              <w:pPrChange w:id="5800" w:author="Caree2" w:date="2016-10-28T06:24:00Z">
                <w:pPr>
                  <w:shd w:val="clear" w:color="auto" w:fill="FFFFFF"/>
                </w:pPr>
              </w:pPrChange>
            </w:pPr>
            <w:del w:id="5801" w:author="Caree2" w:date="2016-10-26T18:37:00Z">
              <w:r w:rsidDel="00D66FFA">
                <w:delText>and</w:delText>
              </w:r>
              <w:r w:rsidR="005A35B4" w:rsidRPr="00871E1A" w:rsidDel="00D66FFA">
                <w:delText xml:space="preserve"> utensils (SSOP 3). </w:delText>
              </w:r>
              <w:r w:rsidR="005A35B4" w:rsidRPr="00DE2B28" w:rsidDel="00D66FFA">
                <w:rPr>
                  <w:lang w:val="fr-FR"/>
                </w:rPr>
                <w:delText>Proper personnel hygiene (GMP 2; SSOP 2).</w:delText>
              </w:r>
            </w:del>
          </w:p>
        </w:tc>
        <w:tc>
          <w:tcPr>
            <w:tcW w:w="2520" w:type="dxa"/>
            <w:tcBorders>
              <w:top w:val="single" w:sz="6" w:space="0" w:color="auto"/>
              <w:left w:val="single" w:sz="6" w:space="0" w:color="auto"/>
              <w:right w:val="single" w:sz="6" w:space="0" w:color="auto"/>
            </w:tcBorders>
          </w:tcPr>
          <w:p w:rsidR="005A35B4" w:rsidRPr="00DE2B28" w:rsidDel="00D66FFA" w:rsidRDefault="005A35B4">
            <w:pPr>
              <w:pStyle w:val="h1"/>
              <w:rPr>
                <w:del w:id="5802" w:author="Caree2" w:date="2016-10-26T18:37:00Z"/>
                <w:sz w:val="16"/>
                <w:lang w:val="fr-FR"/>
              </w:rPr>
              <w:pPrChange w:id="5803" w:author="Caree2" w:date="2016-10-28T06:24:00Z">
                <w:pPr>
                  <w:shd w:val="clear" w:color="auto" w:fill="FFFFFF"/>
                </w:pPr>
              </w:pPrChange>
            </w:pPr>
          </w:p>
          <w:p w:rsidR="005A35B4" w:rsidRPr="00871E1A" w:rsidDel="00D66FFA" w:rsidRDefault="005A35B4">
            <w:pPr>
              <w:pStyle w:val="h1"/>
              <w:rPr>
                <w:del w:id="5804" w:author="Caree2" w:date="2016-10-26T18:37:00Z"/>
              </w:rPr>
              <w:pPrChange w:id="5805" w:author="Caree2" w:date="2016-10-28T06:24:00Z">
                <w:pPr>
                  <w:shd w:val="clear" w:color="auto" w:fill="FFFFFF"/>
                </w:pPr>
              </w:pPrChange>
            </w:pPr>
            <w:del w:id="5806" w:author="Caree2" w:date="2016-10-26T18:37:00Z">
              <w:r w:rsidRPr="00DE2B28" w:rsidDel="00D66FFA">
                <w:rPr>
                  <w:lang w:val="fr-FR"/>
                </w:rPr>
                <w:delText xml:space="preserve"> </w:delText>
              </w:r>
              <w:r w:rsidRPr="00871E1A" w:rsidDel="00D66FFA">
                <w:delText>NO</w:delText>
              </w:r>
            </w:del>
          </w:p>
        </w:tc>
        <w:tc>
          <w:tcPr>
            <w:tcW w:w="810" w:type="dxa"/>
            <w:tcBorders>
              <w:top w:val="single" w:sz="6" w:space="0" w:color="auto"/>
              <w:left w:val="single" w:sz="6" w:space="0" w:color="auto"/>
              <w:right w:val="single" w:sz="6" w:space="0" w:color="auto"/>
            </w:tcBorders>
          </w:tcPr>
          <w:p w:rsidR="005A35B4" w:rsidRPr="00871E1A" w:rsidDel="00D66FFA" w:rsidRDefault="005A35B4">
            <w:pPr>
              <w:pStyle w:val="h1"/>
              <w:rPr>
                <w:del w:id="5807" w:author="Caree2" w:date="2016-10-26T18:37:00Z"/>
              </w:rPr>
              <w:pPrChange w:id="5808" w:author="Caree2" w:date="2016-10-28T06:24:00Z">
                <w:pPr>
                  <w:shd w:val="clear" w:color="auto" w:fill="FFFFFF"/>
                </w:pPr>
              </w:pPrChange>
            </w:pPr>
          </w:p>
        </w:tc>
      </w:tr>
      <w:tr w:rsidR="005A35B4" w:rsidRPr="00871E1A" w:rsidDel="00D66FFA">
        <w:trPr>
          <w:cantSplit/>
          <w:trHeight w:val="498"/>
          <w:del w:id="5809" w:author="Caree2" w:date="2016-10-26T18:37:00Z"/>
        </w:trPr>
        <w:tc>
          <w:tcPr>
            <w:tcW w:w="1620" w:type="dxa"/>
            <w:tcBorders>
              <w:left w:val="single" w:sz="6" w:space="0" w:color="auto"/>
              <w:right w:val="single" w:sz="6" w:space="0" w:color="auto"/>
            </w:tcBorders>
          </w:tcPr>
          <w:p w:rsidR="005A35B4" w:rsidRPr="00871E1A" w:rsidDel="00D66FFA" w:rsidRDefault="005A35B4">
            <w:pPr>
              <w:pStyle w:val="h1"/>
              <w:rPr>
                <w:del w:id="5810" w:author="Caree2" w:date="2016-10-26T18:37:00Z"/>
              </w:rPr>
              <w:pPrChange w:id="5811" w:author="Caree2" w:date="2016-10-28T06:24:00Z">
                <w:pPr>
                  <w:shd w:val="clear" w:color="auto" w:fill="FFFFFF"/>
                </w:pPr>
              </w:pPrChange>
            </w:pPr>
          </w:p>
        </w:tc>
        <w:tc>
          <w:tcPr>
            <w:tcW w:w="2349" w:type="dxa"/>
            <w:tcBorders>
              <w:left w:val="single" w:sz="6" w:space="0" w:color="auto"/>
              <w:right w:val="single" w:sz="6" w:space="0" w:color="auto"/>
            </w:tcBorders>
          </w:tcPr>
          <w:p w:rsidR="005A35B4" w:rsidRPr="00871E1A" w:rsidDel="00D66FFA" w:rsidRDefault="005A35B4">
            <w:pPr>
              <w:pStyle w:val="h1"/>
              <w:rPr>
                <w:del w:id="5812" w:author="Caree2" w:date="2016-10-26T18:37:00Z"/>
              </w:rPr>
              <w:pPrChange w:id="5813" w:author="Caree2" w:date="2016-10-28T06:24:00Z">
                <w:pPr>
                  <w:shd w:val="clear" w:color="auto" w:fill="FFFFFF"/>
                </w:pPr>
              </w:pPrChange>
            </w:pPr>
            <w:del w:id="5814" w:author="Caree2" w:date="2016-10-26T18:37:00Z">
              <w:r w:rsidRPr="00871E1A" w:rsidDel="00D66FFA">
                <w:delText xml:space="preserve"> Physical: none</w:delText>
              </w:r>
            </w:del>
          </w:p>
        </w:tc>
        <w:tc>
          <w:tcPr>
            <w:tcW w:w="3051" w:type="dxa"/>
            <w:tcBorders>
              <w:left w:val="single" w:sz="6" w:space="0" w:color="auto"/>
              <w:right w:val="single" w:sz="6" w:space="0" w:color="auto"/>
            </w:tcBorders>
          </w:tcPr>
          <w:p w:rsidR="005A35B4" w:rsidRPr="00871E1A" w:rsidDel="00D66FFA" w:rsidRDefault="005A35B4">
            <w:pPr>
              <w:pStyle w:val="h1"/>
              <w:rPr>
                <w:del w:id="5815" w:author="Caree2" w:date="2016-10-26T18:37:00Z"/>
              </w:rPr>
              <w:pPrChange w:id="5816" w:author="Caree2" w:date="2016-10-28T06:24:00Z">
                <w:pPr>
                  <w:shd w:val="clear" w:color="auto" w:fill="FFFFFF"/>
                </w:pPr>
              </w:pPrChange>
            </w:pPr>
          </w:p>
        </w:tc>
        <w:tc>
          <w:tcPr>
            <w:tcW w:w="2520" w:type="dxa"/>
            <w:tcBorders>
              <w:left w:val="single" w:sz="6" w:space="0" w:color="auto"/>
              <w:right w:val="single" w:sz="6" w:space="0" w:color="auto"/>
            </w:tcBorders>
          </w:tcPr>
          <w:p w:rsidR="005A35B4" w:rsidRPr="00871E1A" w:rsidDel="00D66FFA" w:rsidRDefault="005A35B4">
            <w:pPr>
              <w:pStyle w:val="h1"/>
              <w:rPr>
                <w:del w:id="5817" w:author="Caree2" w:date="2016-10-26T18:37:00Z"/>
              </w:rPr>
              <w:pPrChange w:id="5818" w:author="Caree2" w:date="2016-10-28T06:24:00Z">
                <w:pPr>
                  <w:shd w:val="clear" w:color="auto" w:fill="FFFFFF"/>
                </w:pPr>
              </w:pPrChange>
            </w:pPr>
          </w:p>
        </w:tc>
        <w:tc>
          <w:tcPr>
            <w:tcW w:w="810" w:type="dxa"/>
            <w:tcBorders>
              <w:left w:val="single" w:sz="6" w:space="0" w:color="auto"/>
              <w:right w:val="single" w:sz="6" w:space="0" w:color="auto"/>
            </w:tcBorders>
          </w:tcPr>
          <w:p w:rsidR="005A35B4" w:rsidRPr="00871E1A" w:rsidDel="00D66FFA" w:rsidRDefault="005A35B4">
            <w:pPr>
              <w:pStyle w:val="h1"/>
              <w:rPr>
                <w:del w:id="5819" w:author="Caree2" w:date="2016-10-26T18:37:00Z"/>
              </w:rPr>
              <w:pPrChange w:id="5820" w:author="Caree2" w:date="2016-10-28T06:24:00Z">
                <w:pPr>
                  <w:shd w:val="clear" w:color="auto" w:fill="FFFFFF"/>
                </w:pPr>
              </w:pPrChange>
            </w:pPr>
          </w:p>
        </w:tc>
      </w:tr>
      <w:tr w:rsidR="005A35B4" w:rsidRPr="00871E1A" w:rsidDel="00D66FFA">
        <w:trPr>
          <w:cantSplit/>
          <w:trHeight w:val="459"/>
          <w:del w:id="5821" w:author="Caree2" w:date="2016-10-26T18:37:00Z"/>
        </w:trPr>
        <w:tc>
          <w:tcPr>
            <w:tcW w:w="1620" w:type="dxa"/>
            <w:tcBorders>
              <w:left w:val="single" w:sz="6" w:space="0" w:color="auto"/>
              <w:bottom w:val="single" w:sz="6" w:space="0" w:color="auto"/>
              <w:right w:val="single" w:sz="6" w:space="0" w:color="auto"/>
            </w:tcBorders>
          </w:tcPr>
          <w:p w:rsidR="005A35B4" w:rsidRPr="00871E1A" w:rsidDel="00D66FFA" w:rsidRDefault="005A35B4">
            <w:pPr>
              <w:pStyle w:val="h1"/>
              <w:rPr>
                <w:del w:id="5822" w:author="Caree2" w:date="2016-10-26T18:37:00Z"/>
              </w:rPr>
              <w:pPrChange w:id="5823" w:author="Caree2" w:date="2016-10-28T06:24:00Z">
                <w:pPr>
                  <w:shd w:val="clear" w:color="auto" w:fill="FFFFFF"/>
                </w:pPr>
              </w:pPrChange>
            </w:pPr>
          </w:p>
        </w:tc>
        <w:tc>
          <w:tcPr>
            <w:tcW w:w="2349" w:type="dxa"/>
            <w:tcBorders>
              <w:left w:val="single" w:sz="6" w:space="0" w:color="auto"/>
              <w:bottom w:val="single" w:sz="6" w:space="0" w:color="auto"/>
              <w:right w:val="single" w:sz="6" w:space="0" w:color="auto"/>
            </w:tcBorders>
          </w:tcPr>
          <w:p w:rsidR="005A35B4" w:rsidRPr="00871E1A" w:rsidDel="00D66FFA" w:rsidRDefault="005A35B4">
            <w:pPr>
              <w:pStyle w:val="h1"/>
              <w:rPr>
                <w:del w:id="5824" w:author="Caree2" w:date="2016-10-26T18:37:00Z"/>
              </w:rPr>
              <w:pPrChange w:id="5825" w:author="Caree2" w:date="2016-10-28T06:24:00Z">
                <w:pPr>
                  <w:shd w:val="clear" w:color="auto" w:fill="FFFFFF"/>
                </w:pPr>
              </w:pPrChange>
            </w:pPr>
            <w:del w:id="5826" w:author="Caree2" w:date="2016-10-26T18:37:00Z">
              <w:r w:rsidRPr="00871E1A" w:rsidDel="00D66FFA">
                <w:delText xml:space="preserve"> Chemical: none</w:delText>
              </w:r>
            </w:del>
          </w:p>
        </w:tc>
        <w:tc>
          <w:tcPr>
            <w:tcW w:w="3051" w:type="dxa"/>
            <w:tcBorders>
              <w:left w:val="single" w:sz="6" w:space="0" w:color="auto"/>
              <w:bottom w:val="single" w:sz="6" w:space="0" w:color="auto"/>
              <w:right w:val="single" w:sz="6" w:space="0" w:color="auto"/>
            </w:tcBorders>
          </w:tcPr>
          <w:p w:rsidR="005A35B4" w:rsidRPr="00871E1A" w:rsidDel="00D66FFA" w:rsidRDefault="005A35B4">
            <w:pPr>
              <w:pStyle w:val="h1"/>
              <w:rPr>
                <w:del w:id="5827" w:author="Caree2" w:date="2016-10-26T18:37:00Z"/>
              </w:rPr>
              <w:pPrChange w:id="5828" w:author="Caree2" w:date="2016-10-28T06:24:00Z">
                <w:pPr>
                  <w:shd w:val="clear" w:color="auto" w:fill="FFFFFF"/>
                </w:pPr>
              </w:pPrChange>
            </w:pPr>
          </w:p>
        </w:tc>
        <w:tc>
          <w:tcPr>
            <w:tcW w:w="2520" w:type="dxa"/>
            <w:tcBorders>
              <w:left w:val="single" w:sz="6" w:space="0" w:color="auto"/>
              <w:bottom w:val="single" w:sz="6" w:space="0" w:color="auto"/>
              <w:right w:val="single" w:sz="6" w:space="0" w:color="auto"/>
            </w:tcBorders>
          </w:tcPr>
          <w:p w:rsidR="005A35B4" w:rsidRPr="00871E1A" w:rsidDel="00D66FFA" w:rsidRDefault="005A35B4">
            <w:pPr>
              <w:pStyle w:val="h1"/>
              <w:rPr>
                <w:del w:id="5829" w:author="Caree2" w:date="2016-10-26T18:37:00Z"/>
              </w:rPr>
              <w:pPrChange w:id="5830" w:author="Caree2" w:date="2016-10-28T06:24:00Z">
                <w:pPr>
                  <w:shd w:val="clear" w:color="auto" w:fill="FFFFFF"/>
                </w:pPr>
              </w:pPrChange>
            </w:pPr>
          </w:p>
        </w:tc>
        <w:tc>
          <w:tcPr>
            <w:tcW w:w="810" w:type="dxa"/>
            <w:tcBorders>
              <w:left w:val="single" w:sz="6" w:space="0" w:color="auto"/>
              <w:bottom w:val="single" w:sz="6" w:space="0" w:color="auto"/>
              <w:right w:val="single" w:sz="6" w:space="0" w:color="auto"/>
            </w:tcBorders>
          </w:tcPr>
          <w:p w:rsidR="005A35B4" w:rsidRPr="00871E1A" w:rsidDel="00D66FFA" w:rsidRDefault="005A35B4">
            <w:pPr>
              <w:pStyle w:val="h1"/>
              <w:rPr>
                <w:del w:id="5831" w:author="Caree2" w:date="2016-10-26T18:37:00Z"/>
              </w:rPr>
              <w:pPrChange w:id="5832" w:author="Caree2" w:date="2016-10-28T06:24:00Z">
                <w:pPr>
                  <w:shd w:val="clear" w:color="auto" w:fill="FFFFFF"/>
                </w:pPr>
              </w:pPrChange>
            </w:pPr>
          </w:p>
        </w:tc>
      </w:tr>
      <w:tr w:rsidR="005A35B4" w:rsidRPr="00871E1A" w:rsidDel="00D66FFA">
        <w:trPr>
          <w:cantSplit/>
          <w:trHeight w:val="777"/>
          <w:del w:id="5833" w:author="Caree2" w:date="2016-10-26T18:37:00Z"/>
        </w:trPr>
        <w:tc>
          <w:tcPr>
            <w:tcW w:w="1620" w:type="dxa"/>
            <w:tcBorders>
              <w:top w:val="single" w:sz="6" w:space="0" w:color="auto"/>
              <w:left w:val="single" w:sz="6" w:space="0" w:color="auto"/>
              <w:right w:val="single" w:sz="6" w:space="0" w:color="auto"/>
            </w:tcBorders>
          </w:tcPr>
          <w:p w:rsidR="005A35B4" w:rsidRPr="00871E1A" w:rsidDel="00D66FFA" w:rsidRDefault="005A35B4">
            <w:pPr>
              <w:pStyle w:val="h1"/>
              <w:rPr>
                <w:del w:id="5834" w:author="Caree2" w:date="2016-10-26T18:37:00Z"/>
                <w:sz w:val="16"/>
              </w:rPr>
              <w:pPrChange w:id="5835" w:author="Caree2" w:date="2016-10-28T06:24:00Z">
                <w:pPr>
                  <w:shd w:val="clear" w:color="auto" w:fill="FFFFFF"/>
                </w:pPr>
              </w:pPrChange>
            </w:pPr>
          </w:p>
          <w:p w:rsidR="005A35B4" w:rsidRPr="00871E1A" w:rsidDel="00D66FFA" w:rsidRDefault="005A35B4">
            <w:pPr>
              <w:pStyle w:val="h1"/>
              <w:rPr>
                <w:del w:id="5836" w:author="Caree2" w:date="2016-10-26T18:37:00Z"/>
              </w:rPr>
              <w:pPrChange w:id="5837" w:author="Caree2" w:date="2016-10-28T06:24:00Z">
                <w:pPr>
                  <w:shd w:val="clear" w:color="auto" w:fill="FFFFFF"/>
                  <w:ind w:left="50" w:hanging="50"/>
                </w:pPr>
              </w:pPrChange>
            </w:pPr>
            <w:del w:id="5838" w:author="Caree2" w:date="2016-10-26T18:37:00Z">
              <w:r w:rsidRPr="00871E1A" w:rsidDel="00D66FFA">
                <w:delText>Remove Oil Gland</w:delText>
              </w:r>
            </w:del>
          </w:p>
        </w:tc>
        <w:tc>
          <w:tcPr>
            <w:tcW w:w="2349" w:type="dxa"/>
            <w:tcBorders>
              <w:top w:val="single" w:sz="6" w:space="0" w:color="auto"/>
              <w:left w:val="single" w:sz="6" w:space="0" w:color="auto"/>
              <w:right w:val="single" w:sz="6" w:space="0" w:color="auto"/>
            </w:tcBorders>
          </w:tcPr>
          <w:p w:rsidR="005A35B4" w:rsidRPr="00871E1A" w:rsidDel="00D66FFA" w:rsidRDefault="005A35B4">
            <w:pPr>
              <w:pStyle w:val="h1"/>
              <w:rPr>
                <w:del w:id="5839" w:author="Caree2" w:date="2016-10-26T18:37:00Z"/>
                <w:sz w:val="16"/>
              </w:rPr>
              <w:pPrChange w:id="5840" w:author="Caree2" w:date="2016-10-28T06:24:00Z">
                <w:pPr>
                  <w:shd w:val="clear" w:color="auto" w:fill="FFFFFF"/>
                </w:pPr>
              </w:pPrChange>
            </w:pPr>
          </w:p>
          <w:p w:rsidR="005A35B4" w:rsidRPr="00871E1A" w:rsidDel="00D66FFA" w:rsidRDefault="005A35B4">
            <w:pPr>
              <w:pStyle w:val="h1"/>
              <w:rPr>
                <w:del w:id="5841" w:author="Caree2" w:date="2016-10-26T18:37:00Z"/>
              </w:rPr>
              <w:pPrChange w:id="5842" w:author="Caree2" w:date="2016-10-28T06:24:00Z">
                <w:pPr>
                  <w:shd w:val="clear" w:color="auto" w:fill="FFFFFF"/>
                </w:pPr>
              </w:pPrChange>
            </w:pPr>
            <w:del w:id="5843" w:author="Caree2" w:date="2016-10-26T18:37:00Z">
              <w:r w:rsidRPr="00871E1A" w:rsidDel="00D66FFA">
                <w:delText xml:space="preserve"> Biological: pathogen</w:delText>
              </w:r>
            </w:del>
          </w:p>
          <w:p w:rsidR="005A35B4" w:rsidRPr="00871E1A" w:rsidDel="00D66FFA" w:rsidRDefault="005A35B4">
            <w:pPr>
              <w:pStyle w:val="h1"/>
              <w:rPr>
                <w:del w:id="5844" w:author="Caree2" w:date="2016-10-26T18:37:00Z"/>
              </w:rPr>
              <w:pPrChange w:id="5845" w:author="Caree2" w:date="2016-10-28T06:24:00Z">
                <w:pPr>
                  <w:shd w:val="clear" w:color="auto" w:fill="FFFFFF"/>
                  <w:ind w:left="50" w:hanging="50"/>
                </w:pPr>
              </w:pPrChange>
            </w:pPr>
            <w:del w:id="5846" w:author="Caree2" w:date="2016-10-26T18:37:00Z">
              <w:r w:rsidRPr="00871E1A" w:rsidDel="00D66FFA">
                <w:delText xml:space="preserve"> introduction (X-C)</w:delText>
              </w:r>
            </w:del>
          </w:p>
        </w:tc>
        <w:tc>
          <w:tcPr>
            <w:tcW w:w="3051" w:type="dxa"/>
            <w:tcBorders>
              <w:top w:val="single" w:sz="6" w:space="0" w:color="auto"/>
              <w:left w:val="single" w:sz="6" w:space="0" w:color="auto"/>
              <w:right w:val="single" w:sz="6" w:space="0" w:color="auto"/>
            </w:tcBorders>
          </w:tcPr>
          <w:p w:rsidR="005A35B4" w:rsidRPr="00871E1A" w:rsidDel="00D66FFA" w:rsidRDefault="005A35B4">
            <w:pPr>
              <w:pStyle w:val="h1"/>
              <w:rPr>
                <w:del w:id="5847" w:author="Caree2" w:date="2016-10-26T18:37:00Z"/>
                <w:sz w:val="16"/>
              </w:rPr>
              <w:pPrChange w:id="5848" w:author="Caree2" w:date="2016-10-28T06:24:00Z">
                <w:pPr>
                  <w:shd w:val="clear" w:color="auto" w:fill="FFFFFF"/>
                </w:pPr>
              </w:pPrChange>
            </w:pPr>
          </w:p>
          <w:p w:rsidR="005A35B4" w:rsidRPr="00871E1A" w:rsidDel="00D66FFA" w:rsidRDefault="005A35B4">
            <w:pPr>
              <w:pStyle w:val="h1"/>
              <w:rPr>
                <w:del w:id="5849" w:author="Caree2" w:date="2016-10-26T18:37:00Z"/>
              </w:rPr>
              <w:pPrChange w:id="5850" w:author="Caree2" w:date="2016-10-28T06:24:00Z">
                <w:pPr>
                  <w:shd w:val="clear" w:color="auto" w:fill="FFFFFF"/>
                </w:pPr>
              </w:pPrChange>
            </w:pPr>
            <w:del w:id="5851" w:author="Caree2" w:date="2016-10-26T18:37:00Z">
              <w:r w:rsidRPr="00871E1A" w:rsidDel="00D66FFA">
                <w:delText>Proper cleaning of equipment</w:delText>
              </w:r>
            </w:del>
          </w:p>
          <w:p w:rsidR="005A35B4" w:rsidRPr="00DE2B28" w:rsidDel="00D66FFA" w:rsidRDefault="00B86B1C">
            <w:pPr>
              <w:pStyle w:val="h1"/>
              <w:rPr>
                <w:del w:id="5852" w:author="Caree2" w:date="2016-10-26T18:37:00Z"/>
                <w:lang w:val="fr-FR"/>
              </w:rPr>
              <w:pPrChange w:id="5853" w:author="Caree2" w:date="2016-10-28T06:24:00Z">
                <w:pPr>
                  <w:shd w:val="clear" w:color="auto" w:fill="FFFFFF"/>
                </w:pPr>
              </w:pPrChange>
            </w:pPr>
            <w:del w:id="5854" w:author="Caree2" w:date="2016-10-26T18:37:00Z">
              <w:r w:rsidDel="00D66FFA">
                <w:delText>and</w:delText>
              </w:r>
              <w:r w:rsidR="005A35B4" w:rsidRPr="00871E1A" w:rsidDel="00D66FFA">
                <w:delText xml:space="preserve"> utensils (SSOP 3). </w:delText>
              </w:r>
              <w:r w:rsidR="005A35B4" w:rsidRPr="00DE2B28" w:rsidDel="00D66FFA">
                <w:rPr>
                  <w:lang w:val="fr-FR"/>
                </w:rPr>
                <w:delText>Proper personnel hygiene (GMP 2; SSOP 2).</w:delText>
              </w:r>
            </w:del>
          </w:p>
        </w:tc>
        <w:tc>
          <w:tcPr>
            <w:tcW w:w="2520" w:type="dxa"/>
            <w:tcBorders>
              <w:top w:val="single" w:sz="6" w:space="0" w:color="auto"/>
              <w:left w:val="single" w:sz="6" w:space="0" w:color="auto"/>
              <w:right w:val="single" w:sz="6" w:space="0" w:color="auto"/>
            </w:tcBorders>
          </w:tcPr>
          <w:p w:rsidR="005A35B4" w:rsidRPr="00DE2B28" w:rsidDel="00D66FFA" w:rsidRDefault="005A35B4">
            <w:pPr>
              <w:pStyle w:val="h1"/>
              <w:rPr>
                <w:del w:id="5855" w:author="Caree2" w:date="2016-10-26T18:37:00Z"/>
                <w:sz w:val="16"/>
                <w:lang w:val="fr-FR"/>
              </w:rPr>
              <w:pPrChange w:id="5856" w:author="Caree2" w:date="2016-10-28T06:24:00Z">
                <w:pPr>
                  <w:shd w:val="clear" w:color="auto" w:fill="FFFFFF"/>
                </w:pPr>
              </w:pPrChange>
            </w:pPr>
          </w:p>
          <w:p w:rsidR="005A35B4" w:rsidRPr="00871E1A" w:rsidDel="00D66FFA" w:rsidRDefault="005A35B4">
            <w:pPr>
              <w:pStyle w:val="h1"/>
              <w:rPr>
                <w:del w:id="5857" w:author="Caree2" w:date="2016-10-26T18:37:00Z"/>
              </w:rPr>
              <w:pPrChange w:id="5858" w:author="Caree2" w:date="2016-10-28T06:24:00Z">
                <w:pPr>
                  <w:shd w:val="clear" w:color="auto" w:fill="FFFFFF"/>
                </w:pPr>
              </w:pPrChange>
            </w:pPr>
            <w:del w:id="5859" w:author="Caree2" w:date="2016-10-26T18:37:00Z">
              <w:r w:rsidRPr="00DE2B28" w:rsidDel="00D66FFA">
                <w:rPr>
                  <w:lang w:val="fr-FR"/>
                </w:rPr>
                <w:delText xml:space="preserve"> </w:delText>
              </w:r>
              <w:r w:rsidRPr="00871E1A" w:rsidDel="00D66FFA">
                <w:delText>NO</w:delText>
              </w:r>
            </w:del>
          </w:p>
        </w:tc>
        <w:tc>
          <w:tcPr>
            <w:tcW w:w="810" w:type="dxa"/>
            <w:tcBorders>
              <w:top w:val="single" w:sz="6" w:space="0" w:color="auto"/>
              <w:left w:val="single" w:sz="6" w:space="0" w:color="auto"/>
              <w:right w:val="single" w:sz="6" w:space="0" w:color="auto"/>
            </w:tcBorders>
          </w:tcPr>
          <w:p w:rsidR="005A35B4" w:rsidRPr="00871E1A" w:rsidDel="00D66FFA" w:rsidRDefault="005A35B4">
            <w:pPr>
              <w:pStyle w:val="h1"/>
              <w:rPr>
                <w:del w:id="5860" w:author="Caree2" w:date="2016-10-26T18:37:00Z"/>
              </w:rPr>
              <w:pPrChange w:id="5861" w:author="Caree2" w:date="2016-10-28T06:24:00Z">
                <w:pPr>
                  <w:shd w:val="clear" w:color="auto" w:fill="FFFFFF"/>
                </w:pPr>
              </w:pPrChange>
            </w:pPr>
          </w:p>
        </w:tc>
      </w:tr>
      <w:tr w:rsidR="005A35B4" w:rsidRPr="00871E1A" w:rsidDel="00D66FFA">
        <w:trPr>
          <w:cantSplit/>
          <w:trHeight w:val="543"/>
          <w:del w:id="5862" w:author="Caree2" w:date="2016-10-26T18:37:00Z"/>
        </w:trPr>
        <w:tc>
          <w:tcPr>
            <w:tcW w:w="1620" w:type="dxa"/>
            <w:tcBorders>
              <w:left w:val="single" w:sz="6" w:space="0" w:color="auto"/>
              <w:right w:val="single" w:sz="6" w:space="0" w:color="auto"/>
            </w:tcBorders>
          </w:tcPr>
          <w:p w:rsidR="005A35B4" w:rsidRPr="00871E1A" w:rsidDel="00D66FFA" w:rsidRDefault="005A35B4">
            <w:pPr>
              <w:pStyle w:val="h1"/>
              <w:rPr>
                <w:del w:id="5863" w:author="Caree2" w:date="2016-10-26T18:37:00Z"/>
              </w:rPr>
              <w:pPrChange w:id="5864" w:author="Caree2" w:date="2016-10-28T06:24:00Z">
                <w:pPr>
                  <w:shd w:val="clear" w:color="auto" w:fill="FFFFFF"/>
                </w:pPr>
              </w:pPrChange>
            </w:pPr>
          </w:p>
        </w:tc>
        <w:tc>
          <w:tcPr>
            <w:tcW w:w="2349" w:type="dxa"/>
            <w:tcBorders>
              <w:left w:val="single" w:sz="6" w:space="0" w:color="auto"/>
              <w:right w:val="single" w:sz="6" w:space="0" w:color="auto"/>
            </w:tcBorders>
          </w:tcPr>
          <w:p w:rsidR="005A35B4" w:rsidRPr="00871E1A" w:rsidDel="00D66FFA" w:rsidRDefault="005A35B4">
            <w:pPr>
              <w:pStyle w:val="h1"/>
              <w:rPr>
                <w:del w:id="5865" w:author="Caree2" w:date="2016-10-26T18:37:00Z"/>
              </w:rPr>
              <w:pPrChange w:id="5866" w:author="Caree2" w:date="2016-10-28T06:24:00Z">
                <w:pPr>
                  <w:shd w:val="clear" w:color="auto" w:fill="FFFFFF"/>
                </w:pPr>
              </w:pPrChange>
            </w:pPr>
            <w:del w:id="5867" w:author="Caree2" w:date="2016-10-26T18:37:00Z">
              <w:r w:rsidRPr="00871E1A" w:rsidDel="00D66FFA">
                <w:delText xml:space="preserve"> Physical: none</w:delText>
              </w:r>
            </w:del>
          </w:p>
        </w:tc>
        <w:tc>
          <w:tcPr>
            <w:tcW w:w="3051" w:type="dxa"/>
            <w:tcBorders>
              <w:left w:val="single" w:sz="6" w:space="0" w:color="auto"/>
              <w:right w:val="single" w:sz="6" w:space="0" w:color="auto"/>
            </w:tcBorders>
          </w:tcPr>
          <w:p w:rsidR="005A35B4" w:rsidRPr="00871E1A" w:rsidDel="00D66FFA" w:rsidRDefault="005A35B4">
            <w:pPr>
              <w:pStyle w:val="h1"/>
              <w:rPr>
                <w:del w:id="5868" w:author="Caree2" w:date="2016-10-26T18:37:00Z"/>
              </w:rPr>
              <w:pPrChange w:id="5869" w:author="Caree2" w:date="2016-10-28T06:24:00Z">
                <w:pPr>
                  <w:shd w:val="clear" w:color="auto" w:fill="FFFFFF"/>
                </w:pPr>
              </w:pPrChange>
            </w:pPr>
          </w:p>
        </w:tc>
        <w:tc>
          <w:tcPr>
            <w:tcW w:w="2520" w:type="dxa"/>
            <w:tcBorders>
              <w:left w:val="single" w:sz="6" w:space="0" w:color="auto"/>
              <w:right w:val="single" w:sz="6" w:space="0" w:color="auto"/>
            </w:tcBorders>
          </w:tcPr>
          <w:p w:rsidR="005A35B4" w:rsidRPr="00871E1A" w:rsidDel="00D66FFA" w:rsidRDefault="005A35B4">
            <w:pPr>
              <w:pStyle w:val="h1"/>
              <w:rPr>
                <w:del w:id="5870" w:author="Caree2" w:date="2016-10-26T18:37:00Z"/>
              </w:rPr>
              <w:pPrChange w:id="5871" w:author="Caree2" w:date="2016-10-28T06:24:00Z">
                <w:pPr>
                  <w:shd w:val="clear" w:color="auto" w:fill="FFFFFF"/>
                </w:pPr>
              </w:pPrChange>
            </w:pPr>
          </w:p>
        </w:tc>
        <w:tc>
          <w:tcPr>
            <w:tcW w:w="810" w:type="dxa"/>
            <w:tcBorders>
              <w:left w:val="single" w:sz="6" w:space="0" w:color="auto"/>
              <w:right w:val="single" w:sz="6" w:space="0" w:color="auto"/>
            </w:tcBorders>
          </w:tcPr>
          <w:p w:rsidR="005A35B4" w:rsidRPr="00871E1A" w:rsidDel="00D66FFA" w:rsidRDefault="005A35B4">
            <w:pPr>
              <w:pStyle w:val="h1"/>
              <w:rPr>
                <w:del w:id="5872" w:author="Caree2" w:date="2016-10-26T18:37:00Z"/>
              </w:rPr>
              <w:pPrChange w:id="5873" w:author="Caree2" w:date="2016-10-28T06:24:00Z">
                <w:pPr>
                  <w:shd w:val="clear" w:color="auto" w:fill="FFFFFF"/>
                </w:pPr>
              </w:pPrChange>
            </w:pPr>
          </w:p>
        </w:tc>
      </w:tr>
      <w:tr w:rsidR="005A35B4" w:rsidRPr="00871E1A" w:rsidDel="00D66FFA">
        <w:trPr>
          <w:cantSplit/>
          <w:trHeight w:val="423"/>
          <w:del w:id="5874" w:author="Caree2" w:date="2016-10-26T18:37:00Z"/>
        </w:trPr>
        <w:tc>
          <w:tcPr>
            <w:tcW w:w="1620" w:type="dxa"/>
            <w:tcBorders>
              <w:left w:val="single" w:sz="6" w:space="0" w:color="auto"/>
              <w:bottom w:val="single" w:sz="6" w:space="0" w:color="auto"/>
              <w:right w:val="single" w:sz="6" w:space="0" w:color="auto"/>
            </w:tcBorders>
          </w:tcPr>
          <w:p w:rsidR="005A35B4" w:rsidRPr="00871E1A" w:rsidDel="00D66FFA" w:rsidRDefault="005A35B4">
            <w:pPr>
              <w:pStyle w:val="h1"/>
              <w:rPr>
                <w:del w:id="5875" w:author="Caree2" w:date="2016-10-26T18:37:00Z"/>
              </w:rPr>
              <w:pPrChange w:id="5876" w:author="Caree2" w:date="2016-10-28T06:24:00Z">
                <w:pPr>
                  <w:shd w:val="clear" w:color="auto" w:fill="FFFFFF"/>
                </w:pPr>
              </w:pPrChange>
            </w:pPr>
          </w:p>
        </w:tc>
        <w:tc>
          <w:tcPr>
            <w:tcW w:w="2349" w:type="dxa"/>
            <w:tcBorders>
              <w:left w:val="single" w:sz="6" w:space="0" w:color="auto"/>
              <w:bottom w:val="single" w:sz="6" w:space="0" w:color="auto"/>
              <w:right w:val="single" w:sz="6" w:space="0" w:color="auto"/>
            </w:tcBorders>
          </w:tcPr>
          <w:p w:rsidR="005A35B4" w:rsidRPr="00871E1A" w:rsidDel="00D66FFA" w:rsidRDefault="005A35B4">
            <w:pPr>
              <w:pStyle w:val="h1"/>
              <w:rPr>
                <w:del w:id="5877" w:author="Caree2" w:date="2016-10-26T18:37:00Z"/>
              </w:rPr>
              <w:pPrChange w:id="5878" w:author="Caree2" w:date="2016-10-28T06:24:00Z">
                <w:pPr>
                  <w:shd w:val="clear" w:color="auto" w:fill="FFFFFF"/>
                </w:pPr>
              </w:pPrChange>
            </w:pPr>
            <w:del w:id="5879" w:author="Caree2" w:date="2016-10-26T18:37:00Z">
              <w:r w:rsidRPr="00871E1A" w:rsidDel="00D66FFA">
                <w:delText xml:space="preserve"> Chemical: none</w:delText>
              </w:r>
            </w:del>
          </w:p>
        </w:tc>
        <w:tc>
          <w:tcPr>
            <w:tcW w:w="3051" w:type="dxa"/>
            <w:tcBorders>
              <w:left w:val="single" w:sz="6" w:space="0" w:color="auto"/>
              <w:bottom w:val="single" w:sz="6" w:space="0" w:color="auto"/>
              <w:right w:val="single" w:sz="6" w:space="0" w:color="auto"/>
            </w:tcBorders>
          </w:tcPr>
          <w:p w:rsidR="005A35B4" w:rsidRPr="00871E1A" w:rsidDel="00D66FFA" w:rsidRDefault="005A35B4">
            <w:pPr>
              <w:pStyle w:val="h1"/>
              <w:rPr>
                <w:del w:id="5880" w:author="Caree2" w:date="2016-10-26T18:37:00Z"/>
              </w:rPr>
              <w:pPrChange w:id="5881" w:author="Caree2" w:date="2016-10-28T06:24:00Z">
                <w:pPr>
                  <w:shd w:val="clear" w:color="auto" w:fill="FFFFFF"/>
                </w:pPr>
              </w:pPrChange>
            </w:pPr>
          </w:p>
        </w:tc>
        <w:tc>
          <w:tcPr>
            <w:tcW w:w="2520" w:type="dxa"/>
            <w:tcBorders>
              <w:left w:val="single" w:sz="6" w:space="0" w:color="auto"/>
              <w:bottom w:val="single" w:sz="6" w:space="0" w:color="auto"/>
              <w:right w:val="single" w:sz="6" w:space="0" w:color="auto"/>
            </w:tcBorders>
          </w:tcPr>
          <w:p w:rsidR="005A35B4" w:rsidRPr="00871E1A" w:rsidDel="00D66FFA" w:rsidRDefault="005A35B4">
            <w:pPr>
              <w:pStyle w:val="h1"/>
              <w:rPr>
                <w:del w:id="5882" w:author="Caree2" w:date="2016-10-26T18:37:00Z"/>
              </w:rPr>
              <w:pPrChange w:id="5883" w:author="Caree2" w:date="2016-10-28T06:24:00Z">
                <w:pPr>
                  <w:shd w:val="clear" w:color="auto" w:fill="FFFFFF"/>
                </w:pPr>
              </w:pPrChange>
            </w:pPr>
          </w:p>
        </w:tc>
        <w:tc>
          <w:tcPr>
            <w:tcW w:w="810" w:type="dxa"/>
            <w:tcBorders>
              <w:left w:val="single" w:sz="6" w:space="0" w:color="auto"/>
              <w:bottom w:val="single" w:sz="6" w:space="0" w:color="auto"/>
              <w:right w:val="single" w:sz="6" w:space="0" w:color="auto"/>
            </w:tcBorders>
          </w:tcPr>
          <w:p w:rsidR="005A35B4" w:rsidRPr="00871E1A" w:rsidDel="00D66FFA" w:rsidRDefault="005A35B4">
            <w:pPr>
              <w:pStyle w:val="h1"/>
              <w:rPr>
                <w:del w:id="5884" w:author="Caree2" w:date="2016-10-26T18:37:00Z"/>
              </w:rPr>
              <w:pPrChange w:id="5885" w:author="Caree2" w:date="2016-10-28T06:24:00Z">
                <w:pPr>
                  <w:shd w:val="clear" w:color="auto" w:fill="FFFFFF"/>
                </w:pPr>
              </w:pPrChange>
            </w:pPr>
          </w:p>
        </w:tc>
      </w:tr>
      <w:tr w:rsidR="005A35B4" w:rsidRPr="00871E1A" w:rsidDel="00D66FFA">
        <w:trPr>
          <w:cantSplit/>
          <w:trHeight w:val="633"/>
          <w:del w:id="5886" w:author="Caree2" w:date="2016-10-26T18:37:00Z"/>
        </w:trPr>
        <w:tc>
          <w:tcPr>
            <w:tcW w:w="1620" w:type="dxa"/>
            <w:tcBorders>
              <w:top w:val="single" w:sz="6" w:space="0" w:color="auto"/>
              <w:left w:val="single" w:sz="6" w:space="0" w:color="auto"/>
              <w:right w:val="single" w:sz="6" w:space="0" w:color="auto"/>
            </w:tcBorders>
          </w:tcPr>
          <w:p w:rsidR="005A35B4" w:rsidRPr="00871E1A" w:rsidDel="00D66FFA" w:rsidRDefault="005A35B4">
            <w:pPr>
              <w:pStyle w:val="h1"/>
              <w:rPr>
                <w:del w:id="5887" w:author="Caree2" w:date="2016-10-26T18:37:00Z"/>
                <w:sz w:val="16"/>
              </w:rPr>
              <w:pPrChange w:id="5888" w:author="Caree2" w:date="2016-10-28T06:24:00Z">
                <w:pPr>
                  <w:shd w:val="clear" w:color="auto" w:fill="FFFFFF"/>
                </w:pPr>
              </w:pPrChange>
            </w:pPr>
          </w:p>
          <w:p w:rsidR="005A35B4" w:rsidRPr="00871E1A" w:rsidDel="00D66FFA" w:rsidRDefault="005A35B4">
            <w:pPr>
              <w:pStyle w:val="h1"/>
              <w:rPr>
                <w:del w:id="5889" w:author="Caree2" w:date="2016-10-26T18:37:00Z"/>
              </w:rPr>
              <w:pPrChange w:id="5890" w:author="Caree2" w:date="2016-10-28T06:24:00Z">
                <w:pPr>
                  <w:shd w:val="clear" w:color="auto" w:fill="FFFFFF"/>
                  <w:ind w:left="50" w:hanging="50"/>
                </w:pPr>
              </w:pPrChange>
            </w:pPr>
            <w:del w:id="5891" w:author="Caree2" w:date="2016-10-26T18:37:00Z">
              <w:r w:rsidRPr="00871E1A" w:rsidDel="00D66FFA">
                <w:delText>Make J-Cut around Vent</w:delText>
              </w:r>
            </w:del>
          </w:p>
        </w:tc>
        <w:tc>
          <w:tcPr>
            <w:tcW w:w="2349" w:type="dxa"/>
            <w:tcBorders>
              <w:top w:val="single" w:sz="6" w:space="0" w:color="auto"/>
              <w:left w:val="single" w:sz="6" w:space="0" w:color="auto"/>
              <w:right w:val="single" w:sz="6" w:space="0" w:color="auto"/>
            </w:tcBorders>
          </w:tcPr>
          <w:p w:rsidR="005A35B4" w:rsidRPr="00871E1A" w:rsidDel="00D66FFA" w:rsidRDefault="005A35B4">
            <w:pPr>
              <w:pStyle w:val="h1"/>
              <w:rPr>
                <w:del w:id="5892" w:author="Caree2" w:date="2016-10-26T18:37:00Z"/>
                <w:sz w:val="16"/>
              </w:rPr>
              <w:pPrChange w:id="5893" w:author="Caree2" w:date="2016-10-28T06:24:00Z">
                <w:pPr>
                  <w:shd w:val="clear" w:color="auto" w:fill="FFFFFF"/>
                </w:pPr>
              </w:pPrChange>
            </w:pPr>
          </w:p>
          <w:p w:rsidR="005A35B4" w:rsidRPr="00871E1A" w:rsidDel="00D66FFA" w:rsidRDefault="005A35B4">
            <w:pPr>
              <w:pStyle w:val="h1"/>
              <w:rPr>
                <w:del w:id="5894" w:author="Caree2" w:date="2016-10-26T18:37:00Z"/>
              </w:rPr>
              <w:pPrChange w:id="5895" w:author="Caree2" w:date="2016-10-28T06:24:00Z">
                <w:pPr>
                  <w:shd w:val="clear" w:color="auto" w:fill="FFFFFF"/>
                </w:pPr>
              </w:pPrChange>
            </w:pPr>
            <w:del w:id="5896" w:author="Caree2" w:date="2016-10-26T18:37:00Z">
              <w:r w:rsidRPr="00871E1A" w:rsidDel="00D66FFA">
                <w:delText>Biological: accidental fecal contamination (</w:delText>
              </w:r>
              <w:r w:rsidRPr="00871E1A" w:rsidDel="00D66FFA">
                <w:rPr>
                  <w:i w:val="0"/>
                  <w:iCs/>
                </w:rPr>
                <w:delText>salmonella ssp</w:delText>
              </w:r>
              <w:r w:rsidRPr="00871E1A" w:rsidDel="00D66FFA">
                <w:delText>.)</w:delText>
              </w:r>
            </w:del>
          </w:p>
        </w:tc>
        <w:tc>
          <w:tcPr>
            <w:tcW w:w="3051" w:type="dxa"/>
            <w:tcBorders>
              <w:top w:val="single" w:sz="6" w:space="0" w:color="auto"/>
              <w:left w:val="single" w:sz="6" w:space="0" w:color="auto"/>
              <w:right w:val="single" w:sz="6" w:space="0" w:color="auto"/>
            </w:tcBorders>
          </w:tcPr>
          <w:p w:rsidR="005A35B4" w:rsidRPr="00871E1A" w:rsidDel="00D66FFA" w:rsidRDefault="005A35B4">
            <w:pPr>
              <w:pStyle w:val="h1"/>
              <w:rPr>
                <w:del w:id="5897" w:author="Caree2" w:date="2016-10-26T18:37:00Z"/>
                <w:sz w:val="16"/>
              </w:rPr>
              <w:pPrChange w:id="5898" w:author="Caree2" w:date="2016-10-28T06:24:00Z">
                <w:pPr>
                  <w:shd w:val="clear" w:color="auto" w:fill="FFFFFF"/>
                </w:pPr>
              </w:pPrChange>
            </w:pPr>
          </w:p>
          <w:p w:rsidR="005A35B4" w:rsidRPr="00871E1A" w:rsidDel="00D66FFA" w:rsidRDefault="005A35B4">
            <w:pPr>
              <w:pStyle w:val="h1"/>
              <w:rPr>
                <w:del w:id="5899" w:author="Caree2" w:date="2016-10-26T18:37:00Z"/>
              </w:rPr>
              <w:pPrChange w:id="5900" w:author="Caree2" w:date="2016-10-28T06:24:00Z">
                <w:pPr>
                  <w:shd w:val="clear" w:color="auto" w:fill="FFFFFF"/>
                </w:pPr>
              </w:pPrChange>
            </w:pPr>
            <w:del w:id="5901" w:author="Caree2" w:date="2016-10-26T18:37:00Z">
              <w:r w:rsidRPr="00871E1A" w:rsidDel="00D66FFA">
                <w:delText xml:space="preserve">Proper personnel training (GMP 1); proper cleaning of equipment </w:delText>
              </w:r>
              <w:r w:rsidR="00B86B1C" w:rsidDel="00D66FFA">
                <w:delText>and</w:delText>
              </w:r>
              <w:r w:rsidRPr="00871E1A" w:rsidDel="00D66FFA">
                <w:delText xml:space="preserve"> utensils</w:delText>
              </w:r>
            </w:del>
          </w:p>
          <w:p w:rsidR="005A35B4" w:rsidRPr="00871E1A" w:rsidDel="00D66FFA" w:rsidRDefault="005A35B4">
            <w:pPr>
              <w:pStyle w:val="h1"/>
              <w:rPr>
                <w:del w:id="5902" w:author="Caree2" w:date="2016-10-26T18:37:00Z"/>
              </w:rPr>
              <w:pPrChange w:id="5903" w:author="Caree2" w:date="2016-10-28T06:24:00Z">
                <w:pPr>
                  <w:shd w:val="clear" w:color="auto" w:fill="FFFFFF"/>
                </w:pPr>
              </w:pPrChange>
            </w:pPr>
            <w:del w:id="5904" w:author="Caree2" w:date="2016-10-26T18:37:00Z">
              <w:r w:rsidRPr="00871E1A" w:rsidDel="00D66FFA">
                <w:delText>(SSOP 3). Proper personnel hygiene (GMP 2; SSOP 2).</w:delText>
              </w:r>
            </w:del>
          </w:p>
        </w:tc>
        <w:tc>
          <w:tcPr>
            <w:tcW w:w="2520" w:type="dxa"/>
            <w:tcBorders>
              <w:top w:val="single" w:sz="6" w:space="0" w:color="auto"/>
              <w:left w:val="single" w:sz="6" w:space="0" w:color="auto"/>
              <w:right w:val="single" w:sz="6" w:space="0" w:color="auto"/>
            </w:tcBorders>
          </w:tcPr>
          <w:p w:rsidR="005A35B4" w:rsidRPr="00871E1A" w:rsidDel="00D66FFA" w:rsidRDefault="005A35B4">
            <w:pPr>
              <w:pStyle w:val="h1"/>
              <w:rPr>
                <w:del w:id="5905" w:author="Caree2" w:date="2016-10-26T18:37:00Z"/>
                <w:sz w:val="16"/>
              </w:rPr>
              <w:pPrChange w:id="5906" w:author="Caree2" w:date="2016-10-28T06:24:00Z">
                <w:pPr>
                  <w:shd w:val="clear" w:color="auto" w:fill="FFFFFF"/>
                </w:pPr>
              </w:pPrChange>
            </w:pPr>
          </w:p>
          <w:p w:rsidR="005A35B4" w:rsidRPr="00871E1A" w:rsidDel="00D66FFA" w:rsidRDefault="005A35B4">
            <w:pPr>
              <w:pStyle w:val="h1"/>
              <w:rPr>
                <w:del w:id="5907" w:author="Caree2" w:date="2016-10-26T18:37:00Z"/>
              </w:rPr>
              <w:pPrChange w:id="5908" w:author="Caree2" w:date="2016-10-28T06:24:00Z">
                <w:pPr>
                  <w:shd w:val="clear" w:color="auto" w:fill="FFFFFF"/>
                </w:pPr>
              </w:pPrChange>
            </w:pPr>
            <w:del w:id="5909" w:author="Caree2" w:date="2016-10-26T18:37:00Z">
              <w:r w:rsidRPr="00871E1A" w:rsidDel="00D66FFA">
                <w:delText xml:space="preserve"> NO</w:delText>
              </w:r>
            </w:del>
          </w:p>
        </w:tc>
        <w:tc>
          <w:tcPr>
            <w:tcW w:w="810" w:type="dxa"/>
            <w:tcBorders>
              <w:top w:val="single" w:sz="6" w:space="0" w:color="auto"/>
              <w:left w:val="single" w:sz="6" w:space="0" w:color="auto"/>
              <w:right w:val="single" w:sz="6" w:space="0" w:color="auto"/>
            </w:tcBorders>
          </w:tcPr>
          <w:p w:rsidR="005A35B4" w:rsidRPr="00871E1A" w:rsidDel="00D66FFA" w:rsidRDefault="005A35B4">
            <w:pPr>
              <w:pStyle w:val="h1"/>
              <w:rPr>
                <w:del w:id="5910" w:author="Caree2" w:date="2016-10-26T18:37:00Z"/>
              </w:rPr>
              <w:pPrChange w:id="5911" w:author="Caree2" w:date="2016-10-28T06:24:00Z">
                <w:pPr>
                  <w:shd w:val="clear" w:color="auto" w:fill="FFFFFF"/>
                </w:pPr>
              </w:pPrChange>
            </w:pPr>
          </w:p>
        </w:tc>
      </w:tr>
      <w:tr w:rsidR="005A35B4" w:rsidRPr="00871E1A" w:rsidDel="00D66FFA">
        <w:trPr>
          <w:cantSplit/>
          <w:trHeight w:val="597"/>
          <w:del w:id="5912" w:author="Caree2" w:date="2016-10-26T18:37:00Z"/>
        </w:trPr>
        <w:tc>
          <w:tcPr>
            <w:tcW w:w="1620" w:type="dxa"/>
            <w:tcBorders>
              <w:left w:val="single" w:sz="6" w:space="0" w:color="auto"/>
              <w:right w:val="single" w:sz="6" w:space="0" w:color="auto"/>
            </w:tcBorders>
          </w:tcPr>
          <w:p w:rsidR="005A35B4" w:rsidRPr="00871E1A" w:rsidDel="00D66FFA" w:rsidRDefault="005A35B4">
            <w:pPr>
              <w:pStyle w:val="h1"/>
              <w:rPr>
                <w:del w:id="5913" w:author="Caree2" w:date="2016-10-26T18:37:00Z"/>
              </w:rPr>
              <w:pPrChange w:id="5914" w:author="Caree2" w:date="2016-10-28T06:24:00Z">
                <w:pPr>
                  <w:shd w:val="clear" w:color="auto" w:fill="FFFFFF"/>
                </w:pPr>
              </w:pPrChange>
            </w:pPr>
          </w:p>
        </w:tc>
        <w:tc>
          <w:tcPr>
            <w:tcW w:w="2349" w:type="dxa"/>
            <w:tcBorders>
              <w:left w:val="single" w:sz="6" w:space="0" w:color="auto"/>
              <w:right w:val="single" w:sz="6" w:space="0" w:color="auto"/>
            </w:tcBorders>
          </w:tcPr>
          <w:p w:rsidR="005A35B4" w:rsidRPr="00871E1A" w:rsidDel="00D66FFA" w:rsidRDefault="005A35B4">
            <w:pPr>
              <w:pStyle w:val="h1"/>
              <w:rPr>
                <w:del w:id="5915" w:author="Caree2" w:date="2016-10-26T18:37:00Z"/>
              </w:rPr>
              <w:pPrChange w:id="5916" w:author="Caree2" w:date="2016-10-28T06:24:00Z">
                <w:pPr>
                  <w:shd w:val="clear" w:color="auto" w:fill="FFFFFF"/>
                </w:pPr>
              </w:pPrChange>
            </w:pPr>
            <w:del w:id="5917" w:author="Caree2" w:date="2016-10-26T18:37:00Z">
              <w:r w:rsidRPr="00871E1A" w:rsidDel="00D66FFA">
                <w:delText>Physical: none</w:delText>
              </w:r>
            </w:del>
          </w:p>
        </w:tc>
        <w:tc>
          <w:tcPr>
            <w:tcW w:w="3051" w:type="dxa"/>
            <w:tcBorders>
              <w:left w:val="single" w:sz="6" w:space="0" w:color="auto"/>
              <w:right w:val="single" w:sz="6" w:space="0" w:color="auto"/>
            </w:tcBorders>
          </w:tcPr>
          <w:p w:rsidR="005A35B4" w:rsidRPr="00871E1A" w:rsidDel="00D66FFA" w:rsidRDefault="005A35B4">
            <w:pPr>
              <w:pStyle w:val="h1"/>
              <w:rPr>
                <w:del w:id="5918" w:author="Caree2" w:date="2016-10-26T18:37:00Z"/>
              </w:rPr>
              <w:pPrChange w:id="5919" w:author="Caree2" w:date="2016-10-28T06:24:00Z">
                <w:pPr>
                  <w:shd w:val="clear" w:color="auto" w:fill="FFFFFF"/>
                </w:pPr>
              </w:pPrChange>
            </w:pPr>
          </w:p>
        </w:tc>
        <w:tc>
          <w:tcPr>
            <w:tcW w:w="2520" w:type="dxa"/>
            <w:tcBorders>
              <w:left w:val="single" w:sz="6" w:space="0" w:color="auto"/>
              <w:right w:val="single" w:sz="6" w:space="0" w:color="auto"/>
            </w:tcBorders>
          </w:tcPr>
          <w:p w:rsidR="005A35B4" w:rsidRPr="00871E1A" w:rsidDel="00D66FFA" w:rsidRDefault="005A35B4">
            <w:pPr>
              <w:pStyle w:val="h1"/>
              <w:rPr>
                <w:del w:id="5920" w:author="Caree2" w:date="2016-10-26T18:37:00Z"/>
              </w:rPr>
              <w:pPrChange w:id="5921" w:author="Caree2" w:date="2016-10-28T06:24:00Z">
                <w:pPr>
                  <w:shd w:val="clear" w:color="auto" w:fill="FFFFFF"/>
                </w:pPr>
              </w:pPrChange>
            </w:pPr>
          </w:p>
        </w:tc>
        <w:tc>
          <w:tcPr>
            <w:tcW w:w="810" w:type="dxa"/>
            <w:tcBorders>
              <w:left w:val="single" w:sz="6" w:space="0" w:color="auto"/>
              <w:right w:val="single" w:sz="6" w:space="0" w:color="auto"/>
            </w:tcBorders>
          </w:tcPr>
          <w:p w:rsidR="005A35B4" w:rsidRPr="00871E1A" w:rsidDel="00D66FFA" w:rsidRDefault="005A35B4">
            <w:pPr>
              <w:pStyle w:val="h1"/>
              <w:rPr>
                <w:del w:id="5922" w:author="Caree2" w:date="2016-10-26T18:37:00Z"/>
              </w:rPr>
              <w:pPrChange w:id="5923" w:author="Caree2" w:date="2016-10-28T06:24:00Z">
                <w:pPr>
                  <w:shd w:val="clear" w:color="auto" w:fill="FFFFFF"/>
                </w:pPr>
              </w:pPrChange>
            </w:pPr>
          </w:p>
        </w:tc>
      </w:tr>
      <w:tr w:rsidR="005A35B4" w:rsidRPr="00871E1A" w:rsidDel="00D66FFA">
        <w:trPr>
          <w:cantSplit/>
          <w:trHeight w:val="324"/>
          <w:del w:id="5924" w:author="Caree2" w:date="2016-10-26T18:37:00Z"/>
        </w:trPr>
        <w:tc>
          <w:tcPr>
            <w:tcW w:w="1620" w:type="dxa"/>
            <w:tcBorders>
              <w:left w:val="single" w:sz="6" w:space="0" w:color="auto"/>
              <w:bottom w:val="single" w:sz="6" w:space="0" w:color="auto"/>
              <w:right w:val="single" w:sz="6" w:space="0" w:color="auto"/>
            </w:tcBorders>
          </w:tcPr>
          <w:p w:rsidR="005A35B4" w:rsidRPr="00871E1A" w:rsidDel="00D66FFA" w:rsidRDefault="005A35B4">
            <w:pPr>
              <w:pStyle w:val="h1"/>
              <w:rPr>
                <w:del w:id="5925" w:author="Caree2" w:date="2016-10-26T18:37:00Z"/>
              </w:rPr>
              <w:pPrChange w:id="5926" w:author="Caree2" w:date="2016-10-28T06:24:00Z">
                <w:pPr>
                  <w:shd w:val="clear" w:color="auto" w:fill="FFFFFF"/>
                </w:pPr>
              </w:pPrChange>
            </w:pPr>
          </w:p>
        </w:tc>
        <w:tc>
          <w:tcPr>
            <w:tcW w:w="2349" w:type="dxa"/>
            <w:tcBorders>
              <w:left w:val="single" w:sz="6" w:space="0" w:color="auto"/>
              <w:bottom w:val="single" w:sz="6" w:space="0" w:color="auto"/>
              <w:right w:val="single" w:sz="6" w:space="0" w:color="auto"/>
            </w:tcBorders>
          </w:tcPr>
          <w:p w:rsidR="005A35B4" w:rsidRPr="00871E1A" w:rsidDel="00D66FFA" w:rsidRDefault="005A35B4">
            <w:pPr>
              <w:pStyle w:val="h1"/>
              <w:rPr>
                <w:del w:id="5927" w:author="Caree2" w:date="2016-10-26T18:37:00Z"/>
              </w:rPr>
              <w:pPrChange w:id="5928" w:author="Caree2" w:date="2016-10-28T06:24:00Z">
                <w:pPr>
                  <w:shd w:val="clear" w:color="auto" w:fill="FFFFFF"/>
                </w:pPr>
              </w:pPrChange>
            </w:pPr>
            <w:del w:id="5929" w:author="Caree2" w:date="2016-10-26T18:37:00Z">
              <w:r w:rsidRPr="00871E1A" w:rsidDel="00D66FFA">
                <w:delText>Chemical: none</w:delText>
              </w:r>
            </w:del>
          </w:p>
        </w:tc>
        <w:tc>
          <w:tcPr>
            <w:tcW w:w="3051" w:type="dxa"/>
            <w:tcBorders>
              <w:left w:val="single" w:sz="6" w:space="0" w:color="auto"/>
              <w:bottom w:val="single" w:sz="6" w:space="0" w:color="auto"/>
              <w:right w:val="single" w:sz="6" w:space="0" w:color="auto"/>
            </w:tcBorders>
          </w:tcPr>
          <w:p w:rsidR="005A35B4" w:rsidRPr="00871E1A" w:rsidDel="00D66FFA" w:rsidRDefault="005A35B4">
            <w:pPr>
              <w:pStyle w:val="h1"/>
              <w:rPr>
                <w:del w:id="5930" w:author="Caree2" w:date="2016-10-26T18:37:00Z"/>
              </w:rPr>
              <w:pPrChange w:id="5931" w:author="Caree2" w:date="2016-10-28T06:24:00Z">
                <w:pPr>
                  <w:shd w:val="clear" w:color="auto" w:fill="FFFFFF"/>
                </w:pPr>
              </w:pPrChange>
            </w:pPr>
          </w:p>
        </w:tc>
        <w:tc>
          <w:tcPr>
            <w:tcW w:w="2520" w:type="dxa"/>
            <w:tcBorders>
              <w:left w:val="single" w:sz="6" w:space="0" w:color="auto"/>
              <w:bottom w:val="single" w:sz="6" w:space="0" w:color="auto"/>
              <w:right w:val="single" w:sz="6" w:space="0" w:color="auto"/>
            </w:tcBorders>
          </w:tcPr>
          <w:p w:rsidR="005A35B4" w:rsidRPr="00871E1A" w:rsidDel="00D66FFA" w:rsidRDefault="005A35B4">
            <w:pPr>
              <w:pStyle w:val="h1"/>
              <w:rPr>
                <w:del w:id="5932" w:author="Caree2" w:date="2016-10-26T18:37:00Z"/>
              </w:rPr>
              <w:pPrChange w:id="5933" w:author="Caree2" w:date="2016-10-28T06:24:00Z">
                <w:pPr>
                  <w:shd w:val="clear" w:color="auto" w:fill="FFFFFF"/>
                </w:pPr>
              </w:pPrChange>
            </w:pPr>
          </w:p>
        </w:tc>
        <w:tc>
          <w:tcPr>
            <w:tcW w:w="810" w:type="dxa"/>
            <w:tcBorders>
              <w:left w:val="single" w:sz="6" w:space="0" w:color="auto"/>
              <w:bottom w:val="single" w:sz="6" w:space="0" w:color="auto"/>
              <w:right w:val="single" w:sz="6" w:space="0" w:color="auto"/>
            </w:tcBorders>
          </w:tcPr>
          <w:p w:rsidR="005A35B4" w:rsidRPr="00871E1A" w:rsidDel="00D66FFA" w:rsidRDefault="005A35B4">
            <w:pPr>
              <w:pStyle w:val="h1"/>
              <w:rPr>
                <w:del w:id="5934" w:author="Caree2" w:date="2016-10-26T18:37:00Z"/>
              </w:rPr>
              <w:pPrChange w:id="5935" w:author="Caree2" w:date="2016-10-28T06:24:00Z">
                <w:pPr>
                  <w:shd w:val="clear" w:color="auto" w:fill="FFFFFF"/>
                </w:pPr>
              </w:pPrChange>
            </w:pPr>
          </w:p>
        </w:tc>
      </w:tr>
      <w:tr w:rsidR="005A35B4" w:rsidRPr="00871E1A" w:rsidDel="00D66FFA">
        <w:trPr>
          <w:cantSplit/>
          <w:trHeight w:val="903"/>
          <w:del w:id="5936" w:author="Caree2" w:date="2016-10-26T18:37:00Z"/>
        </w:trPr>
        <w:tc>
          <w:tcPr>
            <w:tcW w:w="1620" w:type="dxa"/>
            <w:tcBorders>
              <w:top w:val="single" w:sz="6" w:space="0" w:color="auto"/>
              <w:left w:val="single" w:sz="6" w:space="0" w:color="auto"/>
              <w:right w:val="single" w:sz="6" w:space="0" w:color="auto"/>
            </w:tcBorders>
          </w:tcPr>
          <w:p w:rsidR="005A35B4" w:rsidRPr="00871E1A" w:rsidDel="00D66FFA" w:rsidRDefault="005A35B4">
            <w:pPr>
              <w:pStyle w:val="h1"/>
              <w:rPr>
                <w:del w:id="5937" w:author="Caree2" w:date="2016-10-26T18:37:00Z"/>
                <w:sz w:val="16"/>
              </w:rPr>
              <w:pPrChange w:id="5938" w:author="Caree2" w:date="2016-10-28T06:24:00Z">
                <w:pPr>
                  <w:shd w:val="clear" w:color="auto" w:fill="FFFFFF"/>
                </w:pPr>
              </w:pPrChange>
            </w:pPr>
          </w:p>
          <w:p w:rsidR="005A35B4" w:rsidRPr="00871E1A" w:rsidDel="00D66FFA" w:rsidRDefault="005A35B4">
            <w:pPr>
              <w:pStyle w:val="h1"/>
              <w:rPr>
                <w:del w:id="5939" w:author="Caree2" w:date="2016-10-26T18:37:00Z"/>
              </w:rPr>
              <w:pPrChange w:id="5940" w:author="Caree2" w:date="2016-10-28T06:24:00Z">
                <w:pPr>
                  <w:shd w:val="clear" w:color="auto" w:fill="FFFFFF"/>
                </w:pPr>
              </w:pPrChange>
            </w:pPr>
            <w:del w:id="5941" w:author="Caree2" w:date="2016-10-26T18:37:00Z">
              <w:r w:rsidRPr="00871E1A" w:rsidDel="00D66FFA">
                <w:delText>Eviscerate</w:delText>
              </w:r>
            </w:del>
          </w:p>
        </w:tc>
        <w:tc>
          <w:tcPr>
            <w:tcW w:w="2349" w:type="dxa"/>
            <w:tcBorders>
              <w:top w:val="single" w:sz="6" w:space="0" w:color="auto"/>
              <w:left w:val="single" w:sz="6" w:space="0" w:color="auto"/>
              <w:right w:val="single" w:sz="6" w:space="0" w:color="auto"/>
            </w:tcBorders>
          </w:tcPr>
          <w:p w:rsidR="005A35B4" w:rsidRPr="00871E1A" w:rsidDel="00D66FFA" w:rsidRDefault="005A35B4">
            <w:pPr>
              <w:pStyle w:val="h1"/>
              <w:rPr>
                <w:del w:id="5942" w:author="Caree2" w:date="2016-10-26T18:37:00Z"/>
                <w:sz w:val="16"/>
              </w:rPr>
              <w:pPrChange w:id="5943" w:author="Caree2" w:date="2016-10-28T06:24:00Z">
                <w:pPr>
                  <w:shd w:val="clear" w:color="auto" w:fill="FFFFFF"/>
                </w:pPr>
              </w:pPrChange>
            </w:pPr>
          </w:p>
          <w:p w:rsidR="005A35B4" w:rsidRPr="00871E1A" w:rsidDel="00D66FFA" w:rsidRDefault="005A35B4">
            <w:pPr>
              <w:pStyle w:val="h1"/>
              <w:rPr>
                <w:del w:id="5944" w:author="Caree2" w:date="2016-10-26T18:37:00Z"/>
              </w:rPr>
              <w:pPrChange w:id="5945" w:author="Caree2" w:date="2016-10-28T06:24:00Z">
                <w:pPr>
                  <w:shd w:val="clear" w:color="auto" w:fill="FFFFFF"/>
                </w:pPr>
              </w:pPrChange>
            </w:pPr>
            <w:del w:id="5946" w:author="Caree2" w:date="2016-10-26T18:37:00Z">
              <w:r w:rsidRPr="00871E1A" w:rsidDel="00D66FFA">
                <w:delText>Biological: pathogen</w:delText>
              </w:r>
            </w:del>
          </w:p>
          <w:p w:rsidR="005A35B4" w:rsidRPr="00871E1A" w:rsidDel="00D66FFA" w:rsidRDefault="005A35B4">
            <w:pPr>
              <w:pStyle w:val="h1"/>
              <w:rPr>
                <w:del w:id="5947" w:author="Caree2" w:date="2016-10-26T18:37:00Z"/>
              </w:rPr>
              <w:pPrChange w:id="5948" w:author="Caree2" w:date="2016-10-28T06:24:00Z">
                <w:pPr>
                  <w:shd w:val="clear" w:color="auto" w:fill="FFFFFF"/>
                </w:pPr>
              </w:pPrChange>
            </w:pPr>
            <w:del w:id="5949" w:author="Caree2" w:date="2016-10-26T18:37:00Z">
              <w:r w:rsidRPr="00871E1A" w:rsidDel="00D66FFA">
                <w:delText>introduction</w:delText>
              </w:r>
            </w:del>
          </w:p>
        </w:tc>
        <w:tc>
          <w:tcPr>
            <w:tcW w:w="3051" w:type="dxa"/>
            <w:tcBorders>
              <w:top w:val="single" w:sz="6" w:space="0" w:color="auto"/>
              <w:left w:val="single" w:sz="6" w:space="0" w:color="auto"/>
              <w:right w:val="single" w:sz="6" w:space="0" w:color="auto"/>
            </w:tcBorders>
          </w:tcPr>
          <w:p w:rsidR="005A35B4" w:rsidRPr="00871E1A" w:rsidDel="00D66FFA" w:rsidRDefault="005A35B4">
            <w:pPr>
              <w:pStyle w:val="h1"/>
              <w:rPr>
                <w:del w:id="5950" w:author="Caree2" w:date="2016-10-26T18:37:00Z"/>
                <w:sz w:val="16"/>
              </w:rPr>
              <w:pPrChange w:id="5951" w:author="Caree2" w:date="2016-10-28T06:24:00Z">
                <w:pPr>
                  <w:shd w:val="clear" w:color="auto" w:fill="FFFFFF"/>
                </w:pPr>
              </w:pPrChange>
            </w:pPr>
          </w:p>
          <w:p w:rsidR="005A35B4" w:rsidRPr="00871E1A" w:rsidDel="00D66FFA" w:rsidRDefault="005A35B4">
            <w:pPr>
              <w:pStyle w:val="h1"/>
              <w:rPr>
                <w:del w:id="5952" w:author="Caree2" w:date="2016-10-26T18:37:00Z"/>
              </w:rPr>
              <w:pPrChange w:id="5953" w:author="Caree2" w:date="2016-10-28T06:24:00Z">
                <w:pPr>
                  <w:shd w:val="clear" w:color="auto" w:fill="FFFFFF"/>
                </w:pPr>
              </w:pPrChange>
            </w:pPr>
            <w:del w:id="5954" w:author="Caree2" w:date="2016-10-26T18:37:00Z">
              <w:r w:rsidRPr="00871E1A" w:rsidDel="00D66FFA">
                <w:delText>Proper cleaning of equipment</w:delText>
              </w:r>
            </w:del>
          </w:p>
          <w:p w:rsidR="005A35B4" w:rsidRPr="00DE2B28" w:rsidDel="00D66FFA" w:rsidRDefault="00B86B1C">
            <w:pPr>
              <w:pStyle w:val="h1"/>
              <w:rPr>
                <w:del w:id="5955" w:author="Caree2" w:date="2016-10-26T18:37:00Z"/>
                <w:lang w:val="fr-FR"/>
              </w:rPr>
              <w:pPrChange w:id="5956" w:author="Caree2" w:date="2016-10-28T06:24:00Z">
                <w:pPr>
                  <w:shd w:val="clear" w:color="auto" w:fill="FFFFFF"/>
                </w:pPr>
              </w:pPrChange>
            </w:pPr>
            <w:del w:id="5957" w:author="Caree2" w:date="2016-10-26T18:37:00Z">
              <w:r w:rsidDel="00D66FFA">
                <w:delText>and</w:delText>
              </w:r>
              <w:r w:rsidR="005A35B4" w:rsidRPr="00871E1A" w:rsidDel="00D66FFA">
                <w:delText xml:space="preserve"> utensils (SSOP 3). </w:delText>
              </w:r>
              <w:r w:rsidR="005A35B4" w:rsidRPr="00DE2B28" w:rsidDel="00D66FFA">
                <w:rPr>
                  <w:lang w:val="fr-FR"/>
                </w:rPr>
                <w:delText>Proper personnel hygiene (GMP 2; SSOP 2).</w:delText>
              </w:r>
            </w:del>
          </w:p>
        </w:tc>
        <w:tc>
          <w:tcPr>
            <w:tcW w:w="2520" w:type="dxa"/>
            <w:tcBorders>
              <w:top w:val="single" w:sz="6" w:space="0" w:color="auto"/>
              <w:left w:val="single" w:sz="6" w:space="0" w:color="auto"/>
              <w:right w:val="single" w:sz="6" w:space="0" w:color="auto"/>
            </w:tcBorders>
          </w:tcPr>
          <w:p w:rsidR="005A35B4" w:rsidRPr="00DE2B28" w:rsidDel="00D66FFA" w:rsidRDefault="005A35B4">
            <w:pPr>
              <w:pStyle w:val="h1"/>
              <w:rPr>
                <w:del w:id="5958" w:author="Caree2" w:date="2016-10-26T18:37:00Z"/>
                <w:sz w:val="16"/>
                <w:szCs w:val="25"/>
                <w:lang w:val="fr-FR"/>
              </w:rPr>
              <w:pPrChange w:id="5959" w:author="Caree2" w:date="2016-10-28T06:24:00Z">
                <w:pPr>
                  <w:shd w:val="clear" w:color="auto" w:fill="FFFFFF"/>
                </w:pPr>
              </w:pPrChange>
            </w:pPr>
          </w:p>
          <w:p w:rsidR="005A35B4" w:rsidRPr="00871E1A" w:rsidDel="00D66FFA" w:rsidRDefault="005A35B4">
            <w:pPr>
              <w:pStyle w:val="h1"/>
              <w:rPr>
                <w:del w:id="5960" w:author="Caree2" w:date="2016-10-26T18:37:00Z"/>
              </w:rPr>
              <w:pPrChange w:id="5961" w:author="Caree2" w:date="2016-10-28T06:24:00Z">
                <w:pPr>
                  <w:shd w:val="clear" w:color="auto" w:fill="FFFFFF"/>
                </w:pPr>
              </w:pPrChange>
            </w:pPr>
            <w:del w:id="5962" w:author="Caree2" w:date="2016-10-26T18:37:00Z">
              <w:r w:rsidRPr="00DE2B28" w:rsidDel="00D66FFA">
                <w:rPr>
                  <w:szCs w:val="25"/>
                  <w:lang w:val="fr-FR"/>
                </w:rPr>
                <w:delText xml:space="preserve"> </w:delText>
              </w:r>
              <w:r w:rsidRPr="00871E1A" w:rsidDel="00D66FFA">
                <w:rPr>
                  <w:szCs w:val="25"/>
                </w:rPr>
                <w:delText>NO</w:delText>
              </w:r>
            </w:del>
          </w:p>
        </w:tc>
        <w:tc>
          <w:tcPr>
            <w:tcW w:w="810" w:type="dxa"/>
            <w:tcBorders>
              <w:top w:val="single" w:sz="6" w:space="0" w:color="auto"/>
              <w:left w:val="single" w:sz="6" w:space="0" w:color="auto"/>
              <w:right w:val="single" w:sz="6" w:space="0" w:color="auto"/>
            </w:tcBorders>
          </w:tcPr>
          <w:p w:rsidR="005A35B4" w:rsidRPr="00871E1A" w:rsidDel="00D66FFA" w:rsidRDefault="005A35B4">
            <w:pPr>
              <w:pStyle w:val="h1"/>
              <w:rPr>
                <w:del w:id="5963" w:author="Caree2" w:date="2016-10-26T18:37:00Z"/>
              </w:rPr>
              <w:pPrChange w:id="5964" w:author="Caree2" w:date="2016-10-28T06:24:00Z">
                <w:pPr>
                  <w:shd w:val="clear" w:color="auto" w:fill="FFFFFF"/>
                </w:pPr>
              </w:pPrChange>
            </w:pPr>
          </w:p>
        </w:tc>
      </w:tr>
      <w:tr w:rsidR="005A35B4" w:rsidRPr="00871E1A" w:rsidDel="00D66FFA">
        <w:trPr>
          <w:cantSplit/>
          <w:trHeight w:val="543"/>
          <w:del w:id="5965" w:author="Caree2" w:date="2016-10-26T18:37:00Z"/>
        </w:trPr>
        <w:tc>
          <w:tcPr>
            <w:tcW w:w="1620" w:type="dxa"/>
            <w:tcBorders>
              <w:left w:val="single" w:sz="6" w:space="0" w:color="auto"/>
              <w:bottom w:val="single" w:sz="6" w:space="0" w:color="auto"/>
              <w:right w:val="single" w:sz="6" w:space="0" w:color="auto"/>
            </w:tcBorders>
          </w:tcPr>
          <w:p w:rsidR="005A35B4" w:rsidRPr="00871E1A" w:rsidDel="00D66FFA" w:rsidRDefault="005A35B4">
            <w:pPr>
              <w:pStyle w:val="h1"/>
              <w:rPr>
                <w:del w:id="5966" w:author="Caree2" w:date="2016-10-26T18:37:00Z"/>
              </w:rPr>
              <w:pPrChange w:id="5967" w:author="Caree2" w:date="2016-10-28T06:24:00Z">
                <w:pPr>
                  <w:shd w:val="clear" w:color="auto" w:fill="FFFFFF"/>
                </w:pPr>
              </w:pPrChange>
            </w:pPr>
          </w:p>
        </w:tc>
        <w:tc>
          <w:tcPr>
            <w:tcW w:w="2349" w:type="dxa"/>
            <w:tcBorders>
              <w:left w:val="single" w:sz="6" w:space="0" w:color="auto"/>
              <w:bottom w:val="single" w:sz="6" w:space="0" w:color="auto"/>
              <w:right w:val="single" w:sz="6" w:space="0" w:color="auto"/>
            </w:tcBorders>
          </w:tcPr>
          <w:p w:rsidR="005A35B4" w:rsidRPr="00871E1A" w:rsidDel="00D66FFA" w:rsidRDefault="005A35B4">
            <w:pPr>
              <w:pStyle w:val="h1"/>
              <w:rPr>
                <w:del w:id="5968" w:author="Caree2" w:date="2016-10-26T18:37:00Z"/>
              </w:rPr>
              <w:pPrChange w:id="5969" w:author="Caree2" w:date="2016-10-28T06:24:00Z">
                <w:pPr>
                  <w:shd w:val="clear" w:color="auto" w:fill="FFFFFF"/>
                </w:pPr>
              </w:pPrChange>
            </w:pPr>
            <w:del w:id="5970" w:author="Caree2" w:date="2016-10-26T18:37:00Z">
              <w:r w:rsidRPr="00871E1A" w:rsidDel="00D66FFA">
                <w:delText>Physical: none</w:delText>
              </w:r>
            </w:del>
          </w:p>
          <w:p w:rsidR="005A35B4" w:rsidRPr="00871E1A" w:rsidDel="00D66FFA" w:rsidRDefault="005A35B4">
            <w:pPr>
              <w:pStyle w:val="h1"/>
              <w:rPr>
                <w:del w:id="5971" w:author="Caree2" w:date="2016-10-26T18:37:00Z"/>
                <w:sz w:val="16"/>
              </w:rPr>
              <w:pPrChange w:id="5972" w:author="Caree2" w:date="2016-10-28T06:24:00Z">
                <w:pPr>
                  <w:shd w:val="clear" w:color="auto" w:fill="FFFFFF"/>
                </w:pPr>
              </w:pPrChange>
            </w:pPr>
          </w:p>
          <w:p w:rsidR="005A35B4" w:rsidRPr="00871E1A" w:rsidDel="00D66FFA" w:rsidRDefault="005A35B4">
            <w:pPr>
              <w:pStyle w:val="h1"/>
              <w:rPr>
                <w:del w:id="5973" w:author="Caree2" w:date="2016-10-26T18:37:00Z"/>
              </w:rPr>
              <w:pPrChange w:id="5974" w:author="Caree2" w:date="2016-10-28T06:24:00Z">
                <w:pPr>
                  <w:shd w:val="clear" w:color="auto" w:fill="FFFFFF"/>
                </w:pPr>
              </w:pPrChange>
            </w:pPr>
            <w:del w:id="5975" w:author="Caree2" w:date="2016-10-26T18:37:00Z">
              <w:r w:rsidRPr="00871E1A" w:rsidDel="00D66FFA">
                <w:delText>Chemical: none</w:delText>
              </w:r>
            </w:del>
          </w:p>
        </w:tc>
        <w:tc>
          <w:tcPr>
            <w:tcW w:w="3051" w:type="dxa"/>
            <w:tcBorders>
              <w:left w:val="single" w:sz="6" w:space="0" w:color="auto"/>
              <w:bottom w:val="single" w:sz="6" w:space="0" w:color="auto"/>
              <w:right w:val="single" w:sz="6" w:space="0" w:color="auto"/>
            </w:tcBorders>
          </w:tcPr>
          <w:p w:rsidR="005A35B4" w:rsidRPr="00871E1A" w:rsidDel="00D66FFA" w:rsidRDefault="005A35B4">
            <w:pPr>
              <w:pStyle w:val="h1"/>
              <w:rPr>
                <w:del w:id="5976" w:author="Caree2" w:date="2016-10-26T18:37:00Z"/>
              </w:rPr>
              <w:pPrChange w:id="5977" w:author="Caree2" w:date="2016-10-28T06:24:00Z">
                <w:pPr>
                  <w:shd w:val="clear" w:color="auto" w:fill="FFFFFF"/>
                </w:pPr>
              </w:pPrChange>
            </w:pPr>
          </w:p>
        </w:tc>
        <w:tc>
          <w:tcPr>
            <w:tcW w:w="2520" w:type="dxa"/>
            <w:tcBorders>
              <w:left w:val="single" w:sz="6" w:space="0" w:color="auto"/>
              <w:bottom w:val="single" w:sz="6" w:space="0" w:color="auto"/>
              <w:right w:val="single" w:sz="6" w:space="0" w:color="auto"/>
            </w:tcBorders>
          </w:tcPr>
          <w:p w:rsidR="005A35B4" w:rsidRPr="00871E1A" w:rsidDel="00D66FFA" w:rsidRDefault="005A35B4">
            <w:pPr>
              <w:pStyle w:val="h1"/>
              <w:rPr>
                <w:del w:id="5978" w:author="Caree2" w:date="2016-10-26T18:37:00Z"/>
              </w:rPr>
              <w:pPrChange w:id="5979" w:author="Caree2" w:date="2016-10-28T06:24:00Z">
                <w:pPr>
                  <w:shd w:val="clear" w:color="auto" w:fill="FFFFFF"/>
                </w:pPr>
              </w:pPrChange>
            </w:pPr>
          </w:p>
        </w:tc>
        <w:tc>
          <w:tcPr>
            <w:tcW w:w="810" w:type="dxa"/>
            <w:tcBorders>
              <w:left w:val="single" w:sz="6" w:space="0" w:color="auto"/>
              <w:bottom w:val="single" w:sz="6" w:space="0" w:color="auto"/>
              <w:right w:val="single" w:sz="6" w:space="0" w:color="auto"/>
            </w:tcBorders>
          </w:tcPr>
          <w:p w:rsidR="005A35B4" w:rsidRPr="00871E1A" w:rsidDel="00D66FFA" w:rsidRDefault="005A35B4">
            <w:pPr>
              <w:pStyle w:val="h1"/>
              <w:rPr>
                <w:del w:id="5980" w:author="Caree2" w:date="2016-10-26T18:37:00Z"/>
              </w:rPr>
              <w:pPrChange w:id="5981" w:author="Caree2" w:date="2016-10-28T06:24:00Z">
                <w:pPr>
                  <w:shd w:val="clear" w:color="auto" w:fill="FFFFFF"/>
                </w:pPr>
              </w:pPrChange>
            </w:pPr>
          </w:p>
        </w:tc>
      </w:tr>
    </w:tbl>
    <w:p w:rsidR="005A35B4" w:rsidRPr="00871E1A" w:rsidDel="00D66FFA" w:rsidRDefault="005A35B4">
      <w:pPr>
        <w:pStyle w:val="h1"/>
        <w:rPr>
          <w:del w:id="5982" w:author="Caree2" w:date="2016-10-26T18:37:00Z"/>
          <w:b/>
          <w:bCs/>
          <w:szCs w:val="22"/>
        </w:rPr>
        <w:pPrChange w:id="5983" w:author="Caree2" w:date="2016-10-28T06:24:00Z">
          <w:pPr>
            <w:shd w:val="clear" w:color="auto" w:fill="FFFFFF"/>
          </w:pPr>
        </w:pPrChange>
      </w:pPr>
    </w:p>
    <w:p w:rsidR="005A35B4" w:rsidRPr="00871E1A" w:rsidDel="00D66FFA" w:rsidRDefault="005A35B4">
      <w:pPr>
        <w:pStyle w:val="h1"/>
        <w:rPr>
          <w:del w:id="5984" w:author="Caree2" w:date="2016-10-26T18:37:00Z"/>
          <w:sz w:val="16"/>
        </w:rPr>
        <w:pPrChange w:id="5985" w:author="Caree2" w:date="2016-10-28T06:24:00Z">
          <w:pPr>
            <w:shd w:val="clear" w:color="auto" w:fill="FFFFFF"/>
          </w:pPr>
        </w:pPrChange>
      </w:pPr>
    </w:p>
    <w:tbl>
      <w:tblPr>
        <w:tblW w:w="10530" w:type="dxa"/>
        <w:tblInd w:w="-410" w:type="dxa"/>
        <w:tblLayout w:type="fixed"/>
        <w:tblCellMar>
          <w:left w:w="40" w:type="dxa"/>
          <w:right w:w="40" w:type="dxa"/>
        </w:tblCellMar>
        <w:tblLook w:val="0000" w:firstRow="0" w:lastRow="0" w:firstColumn="0" w:lastColumn="0" w:noHBand="0" w:noVBand="0"/>
      </w:tblPr>
      <w:tblGrid>
        <w:gridCol w:w="1775"/>
        <w:gridCol w:w="2294"/>
        <w:gridCol w:w="3041"/>
        <w:gridCol w:w="2430"/>
        <w:gridCol w:w="990"/>
      </w:tblGrid>
      <w:tr w:rsidR="005A35B4" w:rsidRPr="00871E1A" w:rsidDel="00D66FFA">
        <w:trPr>
          <w:cantSplit/>
          <w:trHeight w:val="1353"/>
          <w:del w:id="5986" w:author="Caree2" w:date="2016-10-26T18:37:00Z"/>
        </w:trPr>
        <w:tc>
          <w:tcPr>
            <w:tcW w:w="1775"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987" w:author="Caree2" w:date="2016-10-26T18:37:00Z"/>
                <w:b/>
                <w:bCs/>
                <w:iCs/>
                <w:sz w:val="16"/>
                <w:szCs w:val="25"/>
              </w:rPr>
              <w:pPrChange w:id="5988" w:author="Caree2" w:date="2016-10-28T06:24:00Z">
                <w:pPr>
                  <w:shd w:val="clear" w:color="auto" w:fill="FFFFFF"/>
                </w:pPr>
              </w:pPrChange>
            </w:pPr>
          </w:p>
          <w:p w:rsidR="005A35B4" w:rsidRPr="00871E1A" w:rsidDel="00D66FFA" w:rsidRDefault="005A35B4">
            <w:pPr>
              <w:pStyle w:val="h1"/>
              <w:rPr>
                <w:del w:id="5989" w:author="Caree2" w:date="2016-10-26T18:37:00Z"/>
                <w:b/>
                <w:bCs/>
                <w:iCs/>
              </w:rPr>
              <w:pPrChange w:id="5990" w:author="Caree2" w:date="2016-10-28T06:24:00Z">
                <w:pPr>
                  <w:shd w:val="clear" w:color="auto" w:fill="FFFFFF"/>
                </w:pPr>
              </w:pPrChange>
            </w:pPr>
            <w:del w:id="5991" w:author="Caree2" w:date="2016-10-26T18:37:00Z">
              <w:r w:rsidRPr="00871E1A" w:rsidDel="00D66FFA">
                <w:rPr>
                  <w:b/>
                  <w:bCs/>
                  <w:i w:val="0"/>
                  <w:iCs/>
                  <w:szCs w:val="25"/>
                </w:rPr>
                <w:delText>Process Step</w:delText>
              </w:r>
            </w:del>
          </w:p>
          <w:p w:rsidR="005A35B4" w:rsidRPr="00871E1A" w:rsidDel="00D66FFA" w:rsidRDefault="005A35B4">
            <w:pPr>
              <w:pStyle w:val="h1"/>
              <w:rPr>
                <w:del w:id="5992" w:author="Caree2" w:date="2016-10-26T18:37:00Z"/>
              </w:rPr>
              <w:pPrChange w:id="5993" w:author="Caree2" w:date="2016-10-28T06:24:00Z">
                <w:pPr>
                  <w:shd w:val="clear" w:color="auto" w:fill="FFFFFF"/>
                </w:pPr>
              </w:pPrChange>
            </w:pPr>
          </w:p>
          <w:p w:rsidR="005A35B4" w:rsidRPr="00871E1A" w:rsidDel="00D66FFA" w:rsidRDefault="005A35B4">
            <w:pPr>
              <w:pStyle w:val="h1"/>
              <w:rPr>
                <w:del w:id="5994" w:author="Caree2" w:date="2016-10-26T18:37:00Z"/>
              </w:rPr>
              <w:pPrChange w:id="5995" w:author="Caree2" w:date="2016-10-28T06:24:00Z">
                <w:pPr>
                  <w:shd w:val="clear" w:color="auto" w:fill="FFFFFF"/>
                </w:pPr>
              </w:pPrChange>
            </w:pPr>
          </w:p>
          <w:p w:rsidR="005A35B4" w:rsidRPr="00871E1A" w:rsidDel="00D66FFA" w:rsidRDefault="005A35B4">
            <w:pPr>
              <w:pStyle w:val="h1"/>
              <w:rPr>
                <w:del w:id="5996" w:author="Caree2" w:date="2016-10-26T18:37:00Z"/>
              </w:rPr>
              <w:pPrChange w:id="5997" w:author="Caree2" w:date="2016-10-28T06:24:00Z">
                <w:pPr>
                  <w:shd w:val="clear" w:color="auto" w:fill="FFFFFF"/>
                </w:pPr>
              </w:pPrChange>
            </w:pPr>
          </w:p>
        </w:tc>
        <w:tc>
          <w:tcPr>
            <w:tcW w:w="2294"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998" w:author="Caree2" w:date="2016-10-26T18:37:00Z"/>
                <w:b/>
                <w:bCs/>
                <w:iCs/>
                <w:sz w:val="16"/>
                <w:szCs w:val="25"/>
              </w:rPr>
              <w:pPrChange w:id="5999" w:author="Caree2" w:date="2016-10-28T06:24:00Z">
                <w:pPr>
                  <w:shd w:val="clear" w:color="auto" w:fill="FFFFFF"/>
                </w:pPr>
              </w:pPrChange>
            </w:pPr>
          </w:p>
          <w:p w:rsidR="005A35B4" w:rsidRPr="00871E1A" w:rsidDel="00D66FFA" w:rsidRDefault="005A35B4">
            <w:pPr>
              <w:pStyle w:val="h1"/>
              <w:rPr>
                <w:del w:id="6000" w:author="Caree2" w:date="2016-10-26T18:37:00Z"/>
                <w:b/>
                <w:bCs/>
                <w:iCs/>
              </w:rPr>
              <w:pPrChange w:id="6001" w:author="Caree2" w:date="2016-10-28T06:24:00Z">
                <w:pPr>
                  <w:shd w:val="clear" w:color="auto" w:fill="FFFFFF"/>
                </w:pPr>
              </w:pPrChange>
            </w:pPr>
            <w:del w:id="6002" w:author="Caree2" w:date="2016-10-26T18:37:00Z">
              <w:r w:rsidRPr="00871E1A" w:rsidDel="00D66FFA">
                <w:rPr>
                  <w:b/>
                  <w:bCs/>
                  <w:i w:val="0"/>
                  <w:iCs/>
                  <w:szCs w:val="25"/>
                </w:rPr>
                <w:delText>Potential Hazard</w:delText>
              </w:r>
            </w:del>
          </w:p>
          <w:p w:rsidR="005A35B4" w:rsidRPr="00871E1A" w:rsidDel="00D66FFA" w:rsidRDefault="005A35B4">
            <w:pPr>
              <w:pStyle w:val="h1"/>
              <w:rPr>
                <w:del w:id="6003" w:author="Caree2" w:date="2016-10-26T18:37:00Z"/>
              </w:rPr>
              <w:pPrChange w:id="6004" w:author="Caree2" w:date="2016-10-28T06:24:00Z">
                <w:pPr>
                  <w:shd w:val="clear" w:color="auto" w:fill="FFFFFF"/>
                </w:pPr>
              </w:pPrChange>
            </w:pPr>
          </w:p>
          <w:p w:rsidR="005A35B4" w:rsidRPr="00871E1A" w:rsidDel="00D66FFA" w:rsidRDefault="005A35B4">
            <w:pPr>
              <w:pStyle w:val="h1"/>
              <w:rPr>
                <w:del w:id="6005" w:author="Caree2" w:date="2016-10-26T18:37:00Z"/>
              </w:rPr>
              <w:pPrChange w:id="6006" w:author="Caree2" w:date="2016-10-28T06:24:00Z">
                <w:pPr>
                  <w:shd w:val="clear" w:color="auto" w:fill="FFFFFF"/>
                </w:pPr>
              </w:pPrChange>
            </w:pPr>
          </w:p>
        </w:tc>
        <w:tc>
          <w:tcPr>
            <w:tcW w:w="3041"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007" w:author="Caree2" w:date="2016-10-26T18:37:00Z"/>
                <w:b/>
                <w:bCs/>
                <w:iCs/>
                <w:sz w:val="16"/>
                <w:szCs w:val="25"/>
              </w:rPr>
              <w:pPrChange w:id="6008" w:author="Caree2" w:date="2016-10-28T06:24:00Z">
                <w:pPr>
                  <w:shd w:val="clear" w:color="auto" w:fill="FFFFFF"/>
                </w:pPr>
              </w:pPrChange>
            </w:pPr>
          </w:p>
          <w:p w:rsidR="005A35B4" w:rsidRPr="00871E1A" w:rsidDel="00D66FFA" w:rsidRDefault="005A35B4">
            <w:pPr>
              <w:pStyle w:val="h1"/>
              <w:rPr>
                <w:del w:id="6009" w:author="Caree2" w:date="2016-10-26T18:37:00Z"/>
                <w:szCs w:val="25"/>
              </w:rPr>
              <w:pPrChange w:id="6010" w:author="Caree2" w:date="2016-10-28T06:24:00Z">
                <w:pPr>
                  <w:pStyle w:val="Header"/>
                </w:pPr>
              </w:pPrChange>
            </w:pPr>
            <w:del w:id="6011" w:author="Caree2" w:date="2016-10-26T18:37:00Z">
              <w:r w:rsidRPr="00871E1A" w:rsidDel="00D66FFA">
                <w:rPr>
                  <w:szCs w:val="25"/>
                </w:rPr>
                <w:delText>What control measures can be applied to prevent the hazard?</w:delText>
              </w:r>
            </w:del>
          </w:p>
          <w:p w:rsidR="005A35B4" w:rsidRPr="00871E1A" w:rsidDel="00D66FFA" w:rsidRDefault="005A35B4">
            <w:pPr>
              <w:pStyle w:val="h1"/>
              <w:rPr>
                <w:del w:id="6012" w:author="Caree2" w:date="2016-10-26T18:37:00Z"/>
              </w:rPr>
              <w:pPrChange w:id="6013" w:author="Caree2" w:date="2016-10-28T06:24:00Z">
                <w:pPr>
                  <w:shd w:val="clear" w:color="auto" w:fill="FFFFFF"/>
                </w:pPr>
              </w:pPrChange>
            </w:pPr>
          </w:p>
        </w:tc>
        <w:tc>
          <w:tcPr>
            <w:tcW w:w="243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014" w:author="Caree2" w:date="2016-10-26T18:37:00Z"/>
                <w:sz w:val="16"/>
                <w:szCs w:val="25"/>
              </w:rPr>
              <w:pPrChange w:id="6015" w:author="Caree2" w:date="2016-10-28T06:24:00Z">
                <w:pPr>
                  <w:shd w:val="clear" w:color="auto" w:fill="FFFFFF"/>
                </w:pPr>
              </w:pPrChange>
            </w:pPr>
          </w:p>
          <w:p w:rsidR="005A35B4" w:rsidRPr="00871E1A" w:rsidDel="00D66FFA" w:rsidRDefault="005A35B4">
            <w:pPr>
              <w:pStyle w:val="h1"/>
              <w:rPr>
                <w:del w:id="6016" w:author="Caree2" w:date="2016-10-26T18:37:00Z"/>
              </w:rPr>
              <w:pPrChange w:id="6017" w:author="Caree2" w:date="2016-10-28T06:24:00Z">
                <w:pPr>
                  <w:shd w:val="clear" w:color="auto" w:fill="FFFFFF"/>
                </w:pPr>
              </w:pPrChange>
            </w:pPr>
            <w:del w:id="6018" w:author="Caree2" w:date="2016-10-26T18:37:00Z">
              <w:r w:rsidRPr="00871E1A" w:rsidDel="00D66FFA">
                <w:rPr>
                  <w:b/>
                  <w:bCs/>
                  <w:i w:val="0"/>
                  <w:iCs/>
                </w:rPr>
                <w:delText>Is the potential safety hazard significant and reasonably likely to occur?</w:delText>
              </w:r>
            </w:del>
          </w:p>
        </w:tc>
        <w:tc>
          <w:tcPr>
            <w:tcW w:w="99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019" w:author="Caree2" w:date="2016-10-26T18:37:00Z"/>
                <w:b/>
                <w:bCs/>
                <w:iCs/>
                <w:sz w:val="16"/>
                <w:szCs w:val="25"/>
              </w:rPr>
              <w:pPrChange w:id="6020" w:author="Caree2" w:date="2016-10-28T06:24:00Z">
                <w:pPr>
                  <w:shd w:val="clear" w:color="auto" w:fill="FFFFFF"/>
                </w:pPr>
              </w:pPrChange>
            </w:pPr>
          </w:p>
          <w:p w:rsidR="005A35B4" w:rsidRPr="00871E1A" w:rsidDel="00D66FFA" w:rsidRDefault="005A35B4">
            <w:pPr>
              <w:pStyle w:val="h1"/>
              <w:rPr>
                <w:del w:id="6021" w:author="Caree2" w:date="2016-10-26T18:37:00Z"/>
                <w:b/>
                <w:bCs/>
                <w:iCs/>
              </w:rPr>
              <w:pPrChange w:id="6022" w:author="Caree2" w:date="2016-10-28T06:24:00Z">
                <w:pPr>
                  <w:shd w:val="clear" w:color="auto" w:fill="FFFFFF"/>
                </w:pPr>
              </w:pPrChange>
            </w:pPr>
            <w:del w:id="6023" w:author="Caree2" w:date="2016-10-26T18:37:00Z">
              <w:r w:rsidRPr="00871E1A" w:rsidDel="00D66FFA">
                <w:rPr>
                  <w:b/>
                  <w:bCs/>
                  <w:i w:val="0"/>
                  <w:iCs/>
                  <w:szCs w:val="25"/>
                </w:rPr>
                <w:delText>CCP #</w:delText>
              </w:r>
            </w:del>
          </w:p>
          <w:p w:rsidR="005A35B4" w:rsidRPr="00871E1A" w:rsidDel="00D66FFA" w:rsidRDefault="005A35B4">
            <w:pPr>
              <w:pStyle w:val="h1"/>
              <w:rPr>
                <w:del w:id="6024" w:author="Caree2" w:date="2016-10-26T18:37:00Z"/>
              </w:rPr>
              <w:pPrChange w:id="6025" w:author="Caree2" w:date="2016-10-28T06:24:00Z">
                <w:pPr>
                  <w:shd w:val="clear" w:color="auto" w:fill="FFFFFF"/>
                </w:pPr>
              </w:pPrChange>
            </w:pPr>
          </w:p>
          <w:p w:rsidR="005A35B4" w:rsidRPr="00871E1A" w:rsidDel="00D66FFA" w:rsidRDefault="005A35B4">
            <w:pPr>
              <w:pStyle w:val="h1"/>
              <w:rPr>
                <w:del w:id="6026" w:author="Caree2" w:date="2016-10-26T18:37:00Z"/>
              </w:rPr>
              <w:pPrChange w:id="6027" w:author="Caree2" w:date="2016-10-28T06:24:00Z">
                <w:pPr>
                  <w:shd w:val="clear" w:color="auto" w:fill="FFFFFF"/>
                </w:pPr>
              </w:pPrChange>
            </w:pPr>
          </w:p>
          <w:p w:rsidR="005A35B4" w:rsidRPr="00871E1A" w:rsidDel="00D66FFA" w:rsidRDefault="005A35B4">
            <w:pPr>
              <w:pStyle w:val="h1"/>
              <w:rPr>
                <w:del w:id="6028" w:author="Caree2" w:date="2016-10-26T18:37:00Z"/>
              </w:rPr>
              <w:pPrChange w:id="6029" w:author="Caree2" w:date="2016-10-28T06:24:00Z">
                <w:pPr>
                  <w:shd w:val="clear" w:color="auto" w:fill="FFFFFF"/>
                </w:pPr>
              </w:pPrChange>
            </w:pPr>
          </w:p>
        </w:tc>
      </w:tr>
      <w:tr w:rsidR="005A35B4" w:rsidRPr="00871E1A" w:rsidDel="00D66FFA">
        <w:trPr>
          <w:trHeight w:val="705"/>
          <w:del w:id="6030" w:author="Caree2" w:date="2016-10-26T18:37:00Z"/>
        </w:trPr>
        <w:tc>
          <w:tcPr>
            <w:tcW w:w="1775"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6031" w:author="Caree2" w:date="2016-10-26T18:37:00Z"/>
                <w:sz w:val="16"/>
                <w:szCs w:val="25"/>
              </w:rPr>
              <w:pPrChange w:id="6032" w:author="Caree2" w:date="2016-10-28T06:24:00Z">
                <w:pPr>
                  <w:shd w:val="clear" w:color="auto" w:fill="FFFFFF"/>
                </w:pPr>
              </w:pPrChange>
            </w:pPr>
          </w:p>
          <w:p w:rsidR="005A35B4" w:rsidRPr="00871E1A" w:rsidDel="00D66FFA" w:rsidRDefault="005A35B4">
            <w:pPr>
              <w:pStyle w:val="h1"/>
              <w:rPr>
                <w:del w:id="6033" w:author="Caree2" w:date="2016-10-26T18:37:00Z"/>
              </w:rPr>
              <w:pPrChange w:id="6034" w:author="Caree2" w:date="2016-10-28T06:24:00Z">
                <w:pPr>
                  <w:shd w:val="clear" w:color="auto" w:fill="FFFFFF"/>
                </w:pPr>
              </w:pPrChange>
            </w:pPr>
            <w:del w:id="6035" w:author="Caree2" w:date="2016-10-26T18:37:00Z">
              <w:r w:rsidRPr="00871E1A" w:rsidDel="00D66FFA">
                <w:rPr>
                  <w:szCs w:val="25"/>
                </w:rPr>
                <w:delText>Inspect Viscera</w:delText>
              </w:r>
            </w:del>
          </w:p>
        </w:tc>
        <w:tc>
          <w:tcPr>
            <w:tcW w:w="2294"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6036" w:author="Caree2" w:date="2016-10-26T18:37:00Z"/>
                <w:sz w:val="16"/>
                <w:szCs w:val="25"/>
              </w:rPr>
              <w:pPrChange w:id="6037" w:author="Caree2" w:date="2016-10-28T06:24:00Z">
                <w:pPr>
                  <w:shd w:val="clear" w:color="auto" w:fill="FFFFFF"/>
                </w:pPr>
              </w:pPrChange>
            </w:pPr>
          </w:p>
          <w:p w:rsidR="005A35B4" w:rsidRPr="00871E1A" w:rsidDel="00D66FFA" w:rsidRDefault="005A35B4">
            <w:pPr>
              <w:pStyle w:val="h1"/>
              <w:rPr>
                <w:del w:id="6038" w:author="Caree2" w:date="2016-10-26T18:37:00Z"/>
              </w:rPr>
              <w:pPrChange w:id="6039" w:author="Caree2" w:date="2016-10-28T06:24:00Z">
                <w:pPr>
                  <w:shd w:val="clear" w:color="auto" w:fill="FFFFFF"/>
                </w:pPr>
              </w:pPrChange>
            </w:pPr>
            <w:del w:id="6040" w:author="Caree2" w:date="2016-10-26T18:37:00Z">
              <w:r w:rsidRPr="00871E1A" w:rsidDel="00D66FFA">
                <w:rPr>
                  <w:szCs w:val="25"/>
                </w:rPr>
                <w:delText>Biological:</w:delText>
              </w:r>
              <w:r w:rsidR="00350F7F" w:rsidDel="00D66FFA">
                <w:rPr>
                  <w:szCs w:val="25"/>
                </w:rPr>
                <w:delText xml:space="preserve"> </w:delText>
              </w:r>
              <w:r w:rsidRPr="00871E1A" w:rsidDel="00D66FFA">
                <w:rPr>
                  <w:szCs w:val="25"/>
                </w:rPr>
                <w:delText>none</w:delText>
              </w:r>
            </w:del>
          </w:p>
        </w:tc>
        <w:tc>
          <w:tcPr>
            <w:tcW w:w="3041"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6041" w:author="Caree2" w:date="2016-10-26T18:37:00Z"/>
              </w:rPr>
              <w:pPrChange w:id="6042" w:author="Caree2" w:date="2016-10-28T06:24:00Z">
                <w:pPr>
                  <w:shd w:val="clear" w:color="auto" w:fill="FFFFFF"/>
                </w:pPr>
              </w:pPrChange>
            </w:pPr>
          </w:p>
          <w:p w:rsidR="005A35B4" w:rsidRPr="00871E1A" w:rsidDel="00D66FFA" w:rsidRDefault="005A35B4">
            <w:pPr>
              <w:pStyle w:val="h1"/>
              <w:rPr>
                <w:del w:id="6043" w:author="Caree2" w:date="2016-10-26T18:37:00Z"/>
              </w:rPr>
              <w:pPrChange w:id="6044" w:author="Caree2" w:date="2016-10-28T06:24:00Z">
                <w:pPr>
                  <w:shd w:val="clear" w:color="auto" w:fill="FFFFFF"/>
                </w:pPr>
              </w:pPrChange>
            </w:pPr>
          </w:p>
        </w:tc>
        <w:tc>
          <w:tcPr>
            <w:tcW w:w="2430"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6045" w:author="Caree2" w:date="2016-10-26T18:37:00Z"/>
              </w:rPr>
              <w:pPrChange w:id="6046" w:author="Caree2" w:date="2016-10-28T06:24:00Z">
                <w:pPr>
                  <w:shd w:val="clear" w:color="auto" w:fill="FFFFFF"/>
                </w:pPr>
              </w:pPrChange>
            </w:pPr>
          </w:p>
          <w:p w:rsidR="005A35B4" w:rsidRPr="00871E1A" w:rsidDel="00D66FFA" w:rsidRDefault="005A35B4">
            <w:pPr>
              <w:pStyle w:val="h1"/>
              <w:rPr>
                <w:del w:id="6047" w:author="Caree2" w:date="2016-10-26T18:37:00Z"/>
              </w:rPr>
              <w:pPrChange w:id="6048" w:author="Caree2" w:date="2016-10-28T06:24:00Z">
                <w:pPr>
                  <w:shd w:val="clear" w:color="auto" w:fill="FFFFFF"/>
                </w:pPr>
              </w:pPrChange>
            </w:pPr>
          </w:p>
        </w:tc>
        <w:tc>
          <w:tcPr>
            <w:tcW w:w="990"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6049" w:author="Caree2" w:date="2016-10-26T18:37:00Z"/>
              </w:rPr>
              <w:pPrChange w:id="6050" w:author="Caree2" w:date="2016-10-28T06:24:00Z">
                <w:pPr>
                  <w:shd w:val="clear" w:color="auto" w:fill="FFFFFF"/>
                </w:pPr>
              </w:pPrChange>
            </w:pPr>
          </w:p>
          <w:p w:rsidR="005A35B4" w:rsidRPr="00871E1A" w:rsidDel="00D66FFA" w:rsidRDefault="005A35B4">
            <w:pPr>
              <w:pStyle w:val="h1"/>
              <w:rPr>
                <w:del w:id="6051" w:author="Caree2" w:date="2016-10-26T18:37:00Z"/>
              </w:rPr>
              <w:pPrChange w:id="6052" w:author="Caree2" w:date="2016-10-28T06:24:00Z">
                <w:pPr>
                  <w:shd w:val="clear" w:color="auto" w:fill="FFFFFF"/>
                </w:pPr>
              </w:pPrChange>
            </w:pPr>
          </w:p>
        </w:tc>
      </w:tr>
      <w:tr w:rsidR="005A35B4" w:rsidRPr="00871E1A" w:rsidDel="00D66FFA">
        <w:trPr>
          <w:trHeight w:val="394"/>
          <w:del w:id="6053" w:author="Caree2" w:date="2016-10-26T18:37:00Z"/>
        </w:trPr>
        <w:tc>
          <w:tcPr>
            <w:tcW w:w="1775" w:type="dxa"/>
            <w:tcBorders>
              <w:top w:val="nil"/>
              <w:left w:val="single" w:sz="6" w:space="0" w:color="auto"/>
              <w:bottom w:val="nil"/>
              <w:right w:val="single" w:sz="6" w:space="0" w:color="auto"/>
            </w:tcBorders>
          </w:tcPr>
          <w:p w:rsidR="005A35B4" w:rsidRPr="00871E1A" w:rsidDel="00D66FFA" w:rsidRDefault="005A35B4">
            <w:pPr>
              <w:pStyle w:val="h1"/>
              <w:rPr>
                <w:del w:id="6054" w:author="Caree2" w:date="2016-10-26T18:37:00Z"/>
              </w:rPr>
              <w:pPrChange w:id="6055" w:author="Caree2" w:date="2016-10-28T06:24:00Z">
                <w:pPr>
                  <w:shd w:val="clear" w:color="auto" w:fill="FFFFFF"/>
                </w:pPr>
              </w:pPrChange>
            </w:pPr>
          </w:p>
          <w:p w:rsidR="005A35B4" w:rsidRPr="00871E1A" w:rsidDel="00D66FFA" w:rsidRDefault="005A35B4">
            <w:pPr>
              <w:pStyle w:val="h1"/>
              <w:rPr>
                <w:del w:id="6056" w:author="Caree2" w:date="2016-10-26T18:37:00Z"/>
              </w:rPr>
              <w:pPrChange w:id="6057" w:author="Caree2" w:date="2016-10-28T06:24:00Z">
                <w:pPr>
                  <w:shd w:val="clear" w:color="auto" w:fill="FFFFFF"/>
                </w:pPr>
              </w:pPrChange>
            </w:pPr>
          </w:p>
        </w:tc>
        <w:tc>
          <w:tcPr>
            <w:tcW w:w="2294" w:type="dxa"/>
            <w:tcBorders>
              <w:top w:val="nil"/>
              <w:left w:val="single" w:sz="6" w:space="0" w:color="auto"/>
              <w:bottom w:val="nil"/>
              <w:right w:val="single" w:sz="6" w:space="0" w:color="auto"/>
            </w:tcBorders>
          </w:tcPr>
          <w:p w:rsidR="005A35B4" w:rsidRPr="00871E1A" w:rsidDel="00D66FFA" w:rsidRDefault="005A35B4">
            <w:pPr>
              <w:pStyle w:val="h1"/>
              <w:rPr>
                <w:del w:id="6058" w:author="Caree2" w:date="2016-10-26T18:37:00Z"/>
              </w:rPr>
              <w:pPrChange w:id="6059" w:author="Caree2" w:date="2016-10-28T06:24:00Z">
                <w:pPr>
                  <w:shd w:val="clear" w:color="auto" w:fill="FFFFFF"/>
                </w:pPr>
              </w:pPrChange>
            </w:pPr>
            <w:del w:id="6060" w:author="Caree2" w:date="2016-10-26T18:37:00Z">
              <w:r w:rsidRPr="00871E1A" w:rsidDel="00D66FFA">
                <w:rPr>
                  <w:szCs w:val="25"/>
                </w:rPr>
                <w:delText>Physical: none</w:delText>
              </w:r>
            </w:del>
          </w:p>
          <w:p w:rsidR="005A35B4" w:rsidRPr="00871E1A" w:rsidDel="00D66FFA" w:rsidRDefault="005A35B4">
            <w:pPr>
              <w:pStyle w:val="h1"/>
              <w:rPr>
                <w:del w:id="6061" w:author="Caree2" w:date="2016-10-26T18:37:00Z"/>
                <w:sz w:val="16"/>
              </w:rPr>
              <w:pPrChange w:id="6062" w:author="Caree2" w:date="2016-10-28T06:24:00Z">
                <w:pPr>
                  <w:shd w:val="clear" w:color="auto" w:fill="FFFFFF"/>
                </w:pPr>
              </w:pPrChange>
            </w:pPr>
          </w:p>
        </w:tc>
        <w:tc>
          <w:tcPr>
            <w:tcW w:w="3041" w:type="dxa"/>
            <w:tcBorders>
              <w:top w:val="nil"/>
              <w:left w:val="single" w:sz="6" w:space="0" w:color="auto"/>
              <w:bottom w:val="nil"/>
              <w:right w:val="single" w:sz="6" w:space="0" w:color="auto"/>
            </w:tcBorders>
          </w:tcPr>
          <w:p w:rsidR="005A35B4" w:rsidRPr="00871E1A" w:rsidDel="00D66FFA" w:rsidRDefault="005A35B4">
            <w:pPr>
              <w:pStyle w:val="h1"/>
              <w:rPr>
                <w:del w:id="6063" w:author="Caree2" w:date="2016-10-26T18:37:00Z"/>
              </w:rPr>
              <w:pPrChange w:id="6064" w:author="Caree2" w:date="2016-10-28T06:24:00Z">
                <w:pPr>
                  <w:shd w:val="clear" w:color="auto" w:fill="FFFFFF"/>
                </w:pPr>
              </w:pPrChange>
            </w:pPr>
          </w:p>
          <w:p w:rsidR="005A35B4" w:rsidRPr="00871E1A" w:rsidDel="00D66FFA" w:rsidRDefault="005A35B4">
            <w:pPr>
              <w:pStyle w:val="h1"/>
              <w:rPr>
                <w:del w:id="6065" w:author="Caree2" w:date="2016-10-26T18:37:00Z"/>
              </w:rPr>
              <w:pPrChange w:id="6066" w:author="Caree2" w:date="2016-10-28T06:24:00Z">
                <w:pPr>
                  <w:shd w:val="clear" w:color="auto" w:fill="FFFFFF"/>
                </w:pPr>
              </w:pPrChange>
            </w:pPr>
          </w:p>
        </w:tc>
        <w:tc>
          <w:tcPr>
            <w:tcW w:w="2430" w:type="dxa"/>
            <w:tcBorders>
              <w:top w:val="nil"/>
              <w:left w:val="single" w:sz="6" w:space="0" w:color="auto"/>
              <w:bottom w:val="nil"/>
              <w:right w:val="single" w:sz="6" w:space="0" w:color="auto"/>
            </w:tcBorders>
          </w:tcPr>
          <w:p w:rsidR="005A35B4" w:rsidRPr="00871E1A" w:rsidDel="00D66FFA" w:rsidRDefault="005A35B4">
            <w:pPr>
              <w:pStyle w:val="h1"/>
              <w:rPr>
                <w:del w:id="6067" w:author="Caree2" w:date="2016-10-26T18:37:00Z"/>
              </w:rPr>
              <w:pPrChange w:id="6068" w:author="Caree2" w:date="2016-10-28T06:24:00Z">
                <w:pPr>
                  <w:shd w:val="clear" w:color="auto" w:fill="FFFFFF"/>
                </w:pPr>
              </w:pPrChange>
            </w:pPr>
          </w:p>
          <w:p w:rsidR="005A35B4" w:rsidRPr="00871E1A" w:rsidDel="00D66FFA" w:rsidRDefault="005A35B4">
            <w:pPr>
              <w:pStyle w:val="h1"/>
              <w:rPr>
                <w:del w:id="6069" w:author="Caree2" w:date="2016-10-26T18:37:00Z"/>
              </w:rPr>
              <w:pPrChange w:id="6070" w:author="Caree2" w:date="2016-10-28T06:24:00Z">
                <w:pPr>
                  <w:shd w:val="clear" w:color="auto" w:fill="FFFFFF"/>
                </w:pPr>
              </w:pPrChange>
            </w:pPr>
          </w:p>
        </w:tc>
        <w:tc>
          <w:tcPr>
            <w:tcW w:w="990" w:type="dxa"/>
            <w:tcBorders>
              <w:top w:val="nil"/>
              <w:left w:val="single" w:sz="6" w:space="0" w:color="auto"/>
              <w:bottom w:val="nil"/>
              <w:right w:val="single" w:sz="6" w:space="0" w:color="auto"/>
            </w:tcBorders>
          </w:tcPr>
          <w:p w:rsidR="005A35B4" w:rsidRPr="00871E1A" w:rsidDel="00D66FFA" w:rsidRDefault="005A35B4">
            <w:pPr>
              <w:pStyle w:val="h1"/>
              <w:rPr>
                <w:del w:id="6071" w:author="Caree2" w:date="2016-10-26T18:37:00Z"/>
              </w:rPr>
              <w:pPrChange w:id="6072" w:author="Caree2" w:date="2016-10-28T06:24:00Z">
                <w:pPr>
                  <w:shd w:val="clear" w:color="auto" w:fill="FFFFFF"/>
                </w:pPr>
              </w:pPrChange>
            </w:pPr>
          </w:p>
          <w:p w:rsidR="005A35B4" w:rsidRPr="00871E1A" w:rsidDel="00D66FFA" w:rsidRDefault="005A35B4">
            <w:pPr>
              <w:pStyle w:val="h1"/>
              <w:rPr>
                <w:del w:id="6073" w:author="Caree2" w:date="2016-10-26T18:37:00Z"/>
              </w:rPr>
              <w:pPrChange w:id="6074" w:author="Caree2" w:date="2016-10-28T06:24:00Z">
                <w:pPr>
                  <w:shd w:val="clear" w:color="auto" w:fill="FFFFFF"/>
                </w:pPr>
              </w:pPrChange>
            </w:pPr>
          </w:p>
        </w:tc>
      </w:tr>
      <w:tr w:rsidR="005A35B4" w:rsidRPr="00871E1A" w:rsidDel="00D66FFA">
        <w:trPr>
          <w:trHeight w:val="459"/>
          <w:del w:id="6075" w:author="Caree2" w:date="2016-10-26T18:37:00Z"/>
        </w:trPr>
        <w:tc>
          <w:tcPr>
            <w:tcW w:w="1775"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6076" w:author="Caree2" w:date="2016-10-26T18:37:00Z"/>
              </w:rPr>
              <w:pPrChange w:id="6077" w:author="Caree2" w:date="2016-10-28T06:24:00Z">
                <w:pPr>
                  <w:shd w:val="clear" w:color="auto" w:fill="FFFFFF"/>
                </w:pPr>
              </w:pPrChange>
            </w:pPr>
          </w:p>
          <w:p w:rsidR="005A35B4" w:rsidRPr="00871E1A" w:rsidDel="00D66FFA" w:rsidRDefault="005A35B4">
            <w:pPr>
              <w:pStyle w:val="h1"/>
              <w:rPr>
                <w:del w:id="6078" w:author="Caree2" w:date="2016-10-26T18:37:00Z"/>
              </w:rPr>
              <w:pPrChange w:id="6079" w:author="Caree2" w:date="2016-10-28T06:24:00Z">
                <w:pPr>
                  <w:shd w:val="clear" w:color="auto" w:fill="FFFFFF"/>
                </w:pPr>
              </w:pPrChange>
            </w:pPr>
          </w:p>
        </w:tc>
        <w:tc>
          <w:tcPr>
            <w:tcW w:w="2294"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6080" w:author="Caree2" w:date="2016-10-26T18:37:00Z"/>
              </w:rPr>
              <w:pPrChange w:id="6081" w:author="Caree2" w:date="2016-10-28T06:24:00Z">
                <w:pPr>
                  <w:shd w:val="clear" w:color="auto" w:fill="FFFFFF"/>
                </w:pPr>
              </w:pPrChange>
            </w:pPr>
            <w:del w:id="6082" w:author="Caree2" w:date="2016-10-26T18:37:00Z">
              <w:r w:rsidRPr="00871E1A" w:rsidDel="00D66FFA">
                <w:rPr>
                  <w:szCs w:val="25"/>
                </w:rPr>
                <w:delText>Chemical: none</w:delText>
              </w:r>
            </w:del>
          </w:p>
          <w:p w:rsidR="005A35B4" w:rsidRPr="00871E1A" w:rsidDel="00D66FFA" w:rsidRDefault="005A35B4">
            <w:pPr>
              <w:pStyle w:val="h1"/>
              <w:rPr>
                <w:del w:id="6083" w:author="Caree2" w:date="2016-10-26T18:37:00Z"/>
                <w:sz w:val="16"/>
              </w:rPr>
              <w:pPrChange w:id="6084" w:author="Caree2" w:date="2016-10-28T06:24:00Z">
                <w:pPr>
                  <w:shd w:val="clear" w:color="auto" w:fill="FFFFFF"/>
                </w:pPr>
              </w:pPrChange>
            </w:pPr>
          </w:p>
        </w:tc>
        <w:tc>
          <w:tcPr>
            <w:tcW w:w="3041"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6085" w:author="Caree2" w:date="2016-10-26T18:37:00Z"/>
              </w:rPr>
              <w:pPrChange w:id="6086" w:author="Caree2" w:date="2016-10-28T06:24:00Z">
                <w:pPr>
                  <w:shd w:val="clear" w:color="auto" w:fill="FFFFFF"/>
                </w:pPr>
              </w:pPrChange>
            </w:pPr>
          </w:p>
          <w:p w:rsidR="005A35B4" w:rsidRPr="00871E1A" w:rsidDel="00D66FFA" w:rsidRDefault="005A35B4">
            <w:pPr>
              <w:pStyle w:val="h1"/>
              <w:rPr>
                <w:del w:id="6087" w:author="Caree2" w:date="2016-10-26T18:37:00Z"/>
              </w:rPr>
              <w:pPrChange w:id="6088" w:author="Caree2" w:date="2016-10-28T06:24:00Z">
                <w:pPr>
                  <w:shd w:val="clear" w:color="auto" w:fill="FFFFFF"/>
                </w:pPr>
              </w:pPrChange>
            </w:pPr>
          </w:p>
        </w:tc>
        <w:tc>
          <w:tcPr>
            <w:tcW w:w="243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6089" w:author="Caree2" w:date="2016-10-26T18:37:00Z"/>
              </w:rPr>
              <w:pPrChange w:id="6090" w:author="Caree2" w:date="2016-10-28T06:24:00Z">
                <w:pPr>
                  <w:shd w:val="clear" w:color="auto" w:fill="FFFFFF"/>
                </w:pPr>
              </w:pPrChange>
            </w:pPr>
          </w:p>
          <w:p w:rsidR="005A35B4" w:rsidRPr="00871E1A" w:rsidDel="00D66FFA" w:rsidRDefault="005A35B4">
            <w:pPr>
              <w:pStyle w:val="h1"/>
              <w:rPr>
                <w:del w:id="6091" w:author="Caree2" w:date="2016-10-26T18:37:00Z"/>
              </w:rPr>
              <w:pPrChange w:id="6092" w:author="Caree2" w:date="2016-10-28T06:24:00Z">
                <w:pPr>
                  <w:shd w:val="clear" w:color="auto" w:fill="FFFFFF"/>
                </w:pPr>
              </w:pPrChange>
            </w:pPr>
          </w:p>
        </w:tc>
        <w:tc>
          <w:tcPr>
            <w:tcW w:w="99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6093" w:author="Caree2" w:date="2016-10-26T18:37:00Z"/>
              </w:rPr>
              <w:pPrChange w:id="6094" w:author="Caree2" w:date="2016-10-28T06:24:00Z">
                <w:pPr>
                  <w:shd w:val="clear" w:color="auto" w:fill="FFFFFF"/>
                </w:pPr>
              </w:pPrChange>
            </w:pPr>
          </w:p>
          <w:p w:rsidR="005A35B4" w:rsidRPr="00871E1A" w:rsidDel="00D66FFA" w:rsidRDefault="005A35B4">
            <w:pPr>
              <w:pStyle w:val="h1"/>
              <w:rPr>
                <w:del w:id="6095" w:author="Caree2" w:date="2016-10-26T18:37:00Z"/>
              </w:rPr>
              <w:pPrChange w:id="6096" w:author="Caree2" w:date="2016-10-28T06:24:00Z">
                <w:pPr>
                  <w:shd w:val="clear" w:color="auto" w:fill="FFFFFF"/>
                </w:pPr>
              </w:pPrChange>
            </w:pPr>
          </w:p>
        </w:tc>
      </w:tr>
      <w:tr w:rsidR="005A35B4" w:rsidRPr="00871E1A" w:rsidDel="00D66FFA">
        <w:trPr>
          <w:trHeight w:val="298"/>
          <w:del w:id="6097" w:author="Caree2" w:date="2016-10-26T18:37:00Z"/>
        </w:trPr>
        <w:tc>
          <w:tcPr>
            <w:tcW w:w="1775"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6098" w:author="Caree2" w:date="2016-10-26T18:37:00Z"/>
                <w:sz w:val="16"/>
                <w:szCs w:val="25"/>
              </w:rPr>
              <w:pPrChange w:id="6099" w:author="Caree2" w:date="2016-10-28T06:24:00Z">
                <w:pPr>
                  <w:shd w:val="clear" w:color="auto" w:fill="FFFFFF"/>
                </w:pPr>
              </w:pPrChange>
            </w:pPr>
          </w:p>
          <w:p w:rsidR="005A35B4" w:rsidRPr="00871E1A" w:rsidDel="00D66FFA" w:rsidRDefault="005A35B4">
            <w:pPr>
              <w:pStyle w:val="h1"/>
              <w:rPr>
                <w:del w:id="6100" w:author="Caree2" w:date="2016-10-26T18:37:00Z"/>
                <w:szCs w:val="25"/>
              </w:rPr>
              <w:pPrChange w:id="6101" w:author="Caree2" w:date="2016-10-28T06:24:00Z">
                <w:pPr>
                  <w:shd w:val="clear" w:color="auto" w:fill="FFFFFF"/>
                </w:pPr>
              </w:pPrChange>
            </w:pPr>
            <w:del w:id="6102" w:author="Caree2" w:date="2016-10-26T18:37:00Z">
              <w:r w:rsidRPr="00871E1A" w:rsidDel="00D66FFA">
                <w:rPr>
                  <w:szCs w:val="25"/>
                </w:rPr>
                <w:delText>Harvest Liver/</w:delText>
              </w:r>
            </w:del>
          </w:p>
          <w:p w:rsidR="005A35B4" w:rsidRPr="00871E1A" w:rsidDel="00D66FFA" w:rsidRDefault="005A35B4">
            <w:pPr>
              <w:pStyle w:val="h1"/>
              <w:rPr>
                <w:del w:id="6103" w:author="Caree2" w:date="2016-10-26T18:37:00Z"/>
              </w:rPr>
              <w:pPrChange w:id="6104" w:author="Caree2" w:date="2016-10-28T06:24:00Z">
                <w:pPr>
                  <w:shd w:val="clear" w:color="auto" w:fill="FFFFFF"/>
                </w:pPr>
              </w:pPrChange>
            </w:pPr>
            <w:del w:id="6105" w:author="Caree2" w:date="2016-10-26T18:37:00Z">
              <w:r w:rsidRPr="00871E1A" w:rsidDel="00D66FFA">
                <w:rPr>
                  <w:szCs w:val="25"/>
                </w:rPr>
                <w:delText>Heart</w:delText>
              </w:r>
            </w:del>
          </w:p>
        </w:tc>
        <w:tc>
          <w:tcPr>
            <w:tcW w:w="2294"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6106" w:author="Caree2" w:date="2016-10-26T18:37:00Z"/>
                <w:sz w:val="16"/>
                <w:szCs w:val="25"/>
              </w:rPr>
              <w:pPrChange w:id="6107" w:author="Caree2" w:date="2016-10-28T06:24:00Z">
                <w:pPr>
                  <w:shd w:val="clear" w:color="auto" w:fill="FFFFFF"/>
                </w:pPr>
              </w:pPrChange>
            </w:pPr>
          </w:p>
          <w:p w:rsidR="005A35B4" w:rsidRPr="00871E1A" w:rsidDel="00D66FFA" w:rsidRDefault="005A35B4">
            <w:pPr>
              <w:pStyle w:val="h1"/>
              <w:rPr>
                <w:del w:id="6108" w:author="Caree2" w:date="2016-10-26T18:37:00Z"/>
              </w:rPr>
              <w:pPrChange w:id="6109" w:author="Caree2" w:date="2016-10-28T06:24:00Z">
                <w:pPr>
                  <w:shd w:val="clear" w:color="auto" w:fill="FFFFFF"/>
                </w:pPr>
              </w:pPrChange>
            </w:pPr>
            <w:del w:id="6110" w:author="Caree2" w:date="2016-10-26T18:37:00Z">
              <w:r w:rsidRPr="00871E1A" w:rsidDel="00D66FFA">
                <w:rPr>
                  <w:szCs w:val="25"/>
                </w:rPr>
                <w:delText>Biological: pathogen</w:delText>
              </w:r>
            </w:del>
          </w:p>
          <w:p w:rsidR="005A35B4" w:rsidRPr="00871E1A" w:rsidDel="00D66FFA" w:rsidRDefault="005A35B4">
            <w:pPr>
              <w:pStyle w:val="h1"/>
              <w:rPr>
                <w:del w:id="6111" w:author="Caree2" w:date="2016-10-26T18:37:00Z"/>
              </w:rPr>
              <w:pPrChange w:id="6112" w:author="Caree2" w:date="2016-10-28T06:24:00Z">
                <w:pPr>
                  <w:shd w:val="clear" w:color="auto" w:fill="FFFFFF"/>
                </w:pPr>
              </w:pPrChange>
            </w:pPr>
            <w:del w:id="6113" w:author="Caree2" w:date="2016-10-26T18:37:00Z">
              <w:r w:rsidRPr="00871E1A" w:rsidDel="00D66FFA">
                <w:rPr>
                  <w:szCs w:val="25"/>
                </w:rPr>
                <w:delText>introduction</w:delText>
              </w:r>
            </w:del>
          </w:p>
        </w:tc>
        <w:tc>
          <w:tcPr>
            <w:tcW w:w="3041"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6114" w:author="Caree2" w:date="2016-10-26T18:37:00Z"/>
                <w:sz w:val="16"/>
                <w:szCs w:val="25"/>
              </w:rPr>
              <w:pPrChange w:id="6115" w:author="Caree2" w:date="2016-10-28T06:24:00Z">
                <w:pPr>
                  <w:shd w:val="clear" w:color="auto" w:fill="FFFFFF"/>
                </w:pPr>
              </w:pPrChange>
            </w:pPr>
          </w:p>
          <w:p w:rsidR="005A35B4" w:rsidRPr="00871E1A" w:rsidDel="00D66FFA" w:rsidRDefault="005A35B4">
            <w:pPr>
              <w:pStyle w:val="h1"/>
              <w:rPr>
                <w:del w:id="6116" w:author="Caree2" w:date="2016-10-26T18:37:00Z"/>
              </w:rPr>
              <w:pPrChange w:id="6117" w:author="Caree2" w:date="2016-10-28T06:24:00Z">
                <w:pPr>
                  <w:shd w:val="clear" w:color="auto" w:fill="FFFFFF"/>
                </w:pPr>
              </w:pPrChange>
            </w:pPr>
            <w:del w:id="6118" w:author="Caree2" w:date="2016-10-26T18:37:00Z">
              <w:r w:rsidRPr="00871E1A" w:rsidDel="00D66FFA">
                <w:rPr>
                  <w:szCs w:val="25"/>
                </w:rPr>
                <w:delText>Proper cleaning of equipment</w:delText>
              </w:r>
            </w:del>
          </w:p>
          <w:p w:rsidR="005A35B4" w:rsidRPr="00DE2B28" w:rsidDel="00D66FFA" w:rsidRDefault="00B86B1C">
            <w:pPr>
              <w:pStyle w:val="h1"/>
              <w:rPr>
                <w:del w:id="6119" w:author="Caree2" w:date="2016-10-26T18:37:00Z"/>
                <w:lang w:val="fr-FR"/>
              </w:rPr>
              <w:pPrChange w:id="6120" w:author="Caree2" w:date="2016-10-28T06:24:00Z">
                <w:pPr>
                  <w:shd w:val="clear" w:color="auto" w:fill="FFFFFF"/>
                </w:pPr>
              </w:pPrChange>
            </w:pPr>
            <w:del w:id="6121" w:author="Caree2" w:date="2016-10-26T18:37:00Z">
              <w:r w:rsidDel="00D66FFA">
                <w:rPr>
                  <w:szCs w:val="25"/>
                </w:rPr>
                <w:delText>and</w:delText>
              </w:r>
              <w:r w:rsidR="005A35B4" w:rsidRPr="00871E1A" w:rsidDel="00D66FFA">
                <w:rPr>
                  <w:szCs w:val="25"/>
                </w:rPr>
                <w:delText xml:space="preserve"> utensils (SSOP 3). </w:delText>
              </w:r>
              <w:r w:rsidR="005A35B4" w:rsidRPr="00DE2B28" w:rsidDel="00D66FFA">
                <w:rPr>
                  <w:szCs w:val="25"/>
                  <w:lang w:val="fr-FR"/>
                </w:rPr>
                <w:delText>Proper personnel hygiene (GMP 2; SSOP 2).</w:delText>
              </w:r>
            </w:del>
          </w:p>
        </w:tc>
        <w:tc>
          <w:tcPr>
            <w:tcW w:w="2430" w:type="dxa"/>
            <w:tcBorders>
              <w:top w:val="single" w:sz="6" w:space="0" w:color="auto"/>
              <w:left w:val="single" w:sz="6" w:space="0" w:color="auto"/>
              <w:bottom w:val="nil"/>
              <w:right w:val="single" w:sz="6" w:space="0" w:color="auto"/>
            </w:tcBorders>
          </w:tcPr>
          <w:p w:rsidR="005A35B4" w:rsidRPr="00DE2B28" w:rsidDel="00D66FFA" w:rsidRDefault="005A35B4">
            <w:pPr>
              <w:pStyle w:val="h1"/>
              <w:rPr>
                <w:del w:id="6122" w:author="Caree2" w:date="2016-10-26T18:37:00Z"/>
                <w:sz w:val="16"/>
                <w:szCs w:val="25"/>
                <w:lang w:val="fr-FR"/>
              </w:rPr>
              <w:pPrChange w:id="6123" w:author="Caree2" w:date="2016-10-28T06:24:00Z">
                <w:pPr>
                  <w:shd w:val="clear" w:color="auto" w:fill="FFFFFF"/>
                </w:pPr>
              </w:pPrChange>
            </w:pPr>
          </w:p>
          <w:p w:rsidR="005A35B4" w:rsidRPr="00871E1A" w:rsidDel="00D66FFA" w:rsidRDefault="005A35B4">
            <w:pPr>
              <w:pStyle w:val="h1"/>
              <w:rPr>
                <w:del w:id="6124" w:author="Caree2" w:date="2016-10-26T18:37:00Z"/>
              </w:rPr>
              <w:pPrChange w:id="6125" w:author="Caree2" w:date="2016-10-28T06:24:00Z">
                <w:pPr>
                  <w:shd w:val="clear" w:color="auto" w:fill="FFFFFF"/>
                </w:pPr>
              </w:pPrChange>
            </w:pPr>
            <w:del w:id="6126" w:author="Caree2" w:date="2016-10-26T18:37:00Z">
              <w:r w:rsidRPr="00DE2B28" w:rsidDel="00D66FFA">
                <w:rPr>
                  <w:sz w:val="25"/>
                  <w:szCs w:val="25"/>
                  <w:lang w:val="fr-FR"/>
                </w:rPr>
                <w:delText xml:space="preserve"> </w:delText>
              </w:r>
              <w:r w:rsidRPr="00871E1A" w:rsidDel="00D66FFA">
                <w:rPr>
                  <w:sz w:val="25"/>
                  <w:szCs w:val="25"/>
                </w:rPr>
                <w:delText>NO</w:delText>
              </w:r>
            </w:del>
          </w:p>
          <w:p w:rsidR="005A35B4" w:rsidRPr="00871E1A" w:rsidDel="00D66FFA" w:rsidRDefault="005A35B4">
            <w:pPr>
              <w:pStyle w:val="h1"/>
              <w:rPr>
                <w:del w:id="6127" w:author="Caree2" w:date="2016-10-26T18:37:00Z"/>
              </w:rPr>
              <w:pPrChange w:id="6128" w:author="Caree2" w:date="2016-10-28T06:24:00Z">
                <w:pPr>
                  <w:shd w:val="clear" w:color="auto" w:fill="FFFFFF"/>
                </w:pPr>
              </w:pPrChange>
            </w:pPr>
          </w:p>
        </w:tc>
        <w:tc>
          <w:tcPr>
            <w:tcW w:w="990"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6129" w:author="Caree2" w:date="2016-10-26T18:37:00Z"/>
              </w:rPr>
              <w:pPrChange w:id="6130" w:author="Caree2" w:date="2016-10-28T06:24:00Z">
                <w:pPr>
                  <w:shd w:val="clear" w:color="auto" w:fill="FFFFFF"/>
                </w:pPr>
              </w:pPrChange>
            </w:pPr>
          </w:p>
          <w:p w:rsidR="005A35B4" w:rsidRPr="00871E1A" w:rsidDel="00D66FFA" w:rsidRDefault="005A35B4">
            <w:pPr>
              <w:pStyle w:val="h1"/>
              <w:rPr>
                <w:del w:id="6131" w:author="Caree2" w:date="2016-10-26T18:37:00Z"/>
              </w:rPr>
              <w:pPrChange w:id="6132" w:author="Caree2" w:date="2016-10-28T06:24:00Z">
                <w:pPr>
                  <w:shd w:val="clear" w:color="auto" w:fill="FFFFFF"/>
                </w:pPr>
              </w:pPrChange>
            </w:pPr>
          </w:p>
        </w:tc>
      </w:tr>
      <w:tr w:rsidR="005A35B4" w:rsidRPr="00871E1A" w:rsidDel="00D66FFA">
        <w:trPr>
          <w:trHeight w:val="413"/>
          <w:del w:id="6133" w:author="Caree2" w:date="2016-10-26T18:37:00Z"/>
        </w:trPr>
        <w:tc>
          <w:tcPr>
            <w:tcW w:w="1775" w:type="dxa"/>
            <w:tcBorders>
              <w:top w:val="nil"/>
              <w:left w:val="single" w:sz="6" w:space="0" w:color="auto"/>
              <w:bottom w:val="nil"/>
              <w:right w:val="single" w:sz="6" w:space="0" w:color="auto"/>
            </w:tcBorders>
          </w:tcPr>
          <w:p w:rsidR="005A35B4" w:rsidRPr="00871E1A" w:rsidDel="00D66FFA" w:rsidRDefault="005A35B4">
            <w:pPr>
              <w:pStyle w:val="h1"/>
              <w:rPr>
                <w:del w:id="6134" w:author="Caree2" w:date="2016-10-26T18:37:00Z"/>
              </w:rPr>
              <w:pPrChange w:id="6135" w:author="Caree2" w:date="2016-10-28T06:24:00Z">
                <w:pPr>
                  <w:shd w:val="clear" w:color="auto" w:fill="FFFFFF"/>
                </w:pPr>
              </w:pPrChange>
            </w:pPr>
          </w:p>
          <w:p w:rsidR="005A35B4" w:rsidRPr="00871E1A" w:rsidDel="00D66FFA" w:rsidRDefault="005A35B4">
            <w:pPr>
              <w:pStyle w:val="h1"/>
              <w:rPr>
                <w:del w:id="6136" w:author="Caree2" w:date="2016-10-26T18:37:00Z"/>
              </w:rPr>
              <w:pPrChange w:id="6137" w:author="Caree2" w:date="2016-10-28T06:24:00Z">
                <w:pPr>
                  <w:shd w:val="clear" w:color="auto" w:fill="FFFFFF"/>
                </w:pPr>
              </w:pPrChange>
            </w:pPr>
          </w:p>
        </w:tc>
        <w:tc>
          <w:tcPr>
            <w:tcW w:w="2294" w:type="dxa"/>
            <w:tcBorders>
              <w:top w:val="nil"/>
              <w:left w:val="single" w:sz="6" w:space="0" w:color="auto"/>
              <w:bottom w:val="nil"/>
              <w:right w:val="single" w:sz="6" w:space="0" w:color="auto"/>
            </w:tcBorders>
          </w:tcPr>
          <w:p w:rsidR="005A35B4" w:rsidRPr="00871E1A" w:rsidDel="00D66FFA" w:rsidRDefault="005A35B4">
            <w:pPr>
              <w:pStyle w:val="h1"/>
              <w:rPr>
                <w:del w:id="6138" w:author="Caree2" w:date="2016-10-26T18:37:00Z"/>
              </w:rPr>
              <w:pPrChange w:id="6139" w:author="Caree2" w:date="2016-10-28T06:24:00Z">
                <w:pPr>
                  <w:shd w:val="clear" w:color="auto" w:fill="FFFFFF"/>
                </w:pPr>
              </w:pPrChange>
            </w:pPr>
            <w:del w:id="6140" w:author="Caree2" w:date="2016-10-26T18:37:00Z">
              <w:r w:rsidRPr="00871E1A" w:rsidDel="00D66FFA">
                <w:rPr>
                  <w:szCs w:val="25"/>
                </w:rPr>
                <w:delText>Physical: none</w:delText>
              </w:r>
            </w:del>
          </w:p>
        </w:tc>
        <w:tc>
          <w:tcPr>
            <w:tcW w:w="3041" w:type="dxa"/>
            <w:tcBorders>
              <w:top w:val="nil"/>
              <w:left w:val="single" w:sz="6" w:space="0" w:color="auto"/>
              <w:bottom w:val="nil"/>
              <w:right w:val="single" w:sz="6" w:space="0" w:color="auto"/>
            </w:tcBorders>
          </w:tcPr>
          <w:p w:rsidR="005A35B4" w:rsidRPr="00871E1A" w:rsidDel="00D66FFA" w:rsidRDefault="005A35B4">
            <w:pPr>
              <w:pStyle w:val="h1"/>
              <w:rPr>
                <w:del w:id="6141" w:author="Caree2" w:date="2016-10-26T18:37:00Z"/>
              </w:rPr>
              <w:pPrChange w:id="6142" w:author="Caree2" w:date="2016-10-28T06:24:00Z">
                <w:pPr>
                  <w:shd w:val="clear" w:color="auto" w:fill="FFFFFF"/>
                </w:pPr>
              </w:pPrChange>
            </w:pPr>
          </w:p>
        </w:tc>
        <w:tc>
          <w:tcPr>
            <w:tcW w:w="2430" w:type="dxa"/>
            <w:tcBorders>
              <w:top w:val="nil"/>
              <w:left w:val="single" w:sz="6" w:space="0" w:color="auto"/>
              <w:bottom w:val="nil"/>
              <w:right w:val="single" w:sz="6" w:space="0" w:color="auto"/>
            </w:tcBorders>
          </w:tcPr>
          <w:p w:rsidR="005A35B4" w:rsidRPr="00871E1A" w:rsidDel="00D66FFA" w:rsidRDefault="005A35B4">
            <w:pPr>
              <w:pStyle w:val="h1"/>
              <w:rPr>
                <w:del w:id="6143" w:author="Caree2" w:date="2016-10-26T18:37:00Z"/>
              </w:rPr>
              <w:pPrChange w:id="6144" w:author="Caree2" w:date="2016-10-28T06:24:00Z">
                <w:pPr>
                  <w:shd w:val="clear" w:color="auto" w:fill="FFFFFF"/>
                </w:pPr>
              </w:pPrChange>
            </w:pPr>
          </w:p>
          <w:p w:rsidR="005A35B4" w:rsidRPr="00871E1A" w:rsidDel="00D66FFA" w:rsidRDefault="005A35B4">
            <w:pPr>
              <w:pStyle w:val="h1"/>
              <w:rPr>
                <w:del w:id="6145" w:author="Caree2" w:date="2016-10-26T18:37:00Z"/>
              </w:rPr>
              <w:pPrChange w:id="6146" w:author="Caree2" w:date="2016-10-28T06:24:00Z">
                <w:pPr>
                  <w:shd w:val="clear" w:color="auto" w:fill="FFFFFF"/>
                </w:pPr>
              </w:pPrChange>
            </w:pPr>
          </w:p>
        </w:tc>
        <w:tc>
          <w:tcPr>
            <w:tcW w:w="990" w:type="dxa"/>
            <w:tcBorders>
              <w:top w:val="nil"/>
              <w:left w:val="single" w:sz="6" w:space="0" w:color="auto"/>
              <w:bottom w:val="nil"/>
              <w:right w:val="single" w:sz="6" w:space="0" w:color="auto"/>
            </w:tcBorders>
          </w:tcPr>
          <w:p w:rsidR="005A35B4" w:rsidRPr="00871E1A" w:rsidDel="00D66FFA" w:rsidRDefault="005A35B4">
            <w:pPr>
              <w:pStyle w:val="h1"/>
              <w:rPr>
                <w:del w:id="6147" w:author="Caree2" w:date="2016-10-26T18:37:00Z"/>
              </w:rPr>
              <w:pPrChange w:id="6148" w:author="Caree2" w:date="2016-10-28T06:24:00Z">
                <w:pPr>
                  <w:shd w:val="clear" w:color="auto" w:fill="FFFFFF"/>
                </w:pPr>
              </w:pPrChange>
            </w:pPr>
          </w:p>
          <w:p w:rsidR="005A35B4" w:rsidRPr="00871E1A" w:rsidDel="00D66FFA" w:rsidRDefault="005A35B4">
            <w:pPr>
              <w:pStyle w:val="h1"/>
              <w:rPr>
                <w:del w:id="6149" w:author="Caree2" w:date="2016-10-26T18:37:00Z"/>
              </w:rPr>
              <w:pPrChange w:id="6150" w:author="Caree2" w:date="2016-10-28T06:24:00Z">
                <w:pPr>
                  <w:shd w:val="clear" w:color="auto" w:fill="FFFFFF"/>
                </w:pPr>
              </w:pPrChange>
            </w:pPr>
          </w:p>
        </w:tc>
      </w:tr>
      <w:tr w:rsidR="005A35B4" w:rsidRPr="00871E1A" w:rsidDel="00D66FFA">
        <w:trPr>
          <w:trHeight w:val="477"/>
          <w:del w:id="6151" w:author="Caree2" w:date="2016-10-26T18:37:00Z"/>
        </w:trPr>
        <w:tc>
          <w:tcPr>
            <w:tcW w:w="1775"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6152" w:author="Caree2" w:date="2016-10-26T18:37:00Z"/>
              </w:rPr>
              <w:pPrChange w:id="6153" w:author="Caree2" w:date="2016-10-28T06:24:00Z">
                <w:pPr>
                  <w:shd w:val="clear" w:color="auto" w:fill="FFFFFF"/>
                </w:pPr>
              </w:pPrChange>
            </w:pPr>
          </w:p>
          <w:p w:rsidR="005A35B4" w:rsidRPr="00871E1A" w:rsidDel="00D66FFA" w:rsidRDefault="005A35B4">
            <w:pPr>
              <w:pStyle w:val="h1"/>
              <w:rPr>
                <w:del w:id="6154" w:author="Caree2" w:date="2016-10-26T18:37:00Z"/>
                <w:sz w:val="16"/>
              </w:rPr>
              <w:pPrChange w:id="6155" w:author="Caree2" w:date="2016-10-28T06:24:00Z">
                <w:pPr>
                  <w:shd w:val="clear" w:color="auto" w:fill="FFFFFF"/>
                </w:pPr>
              </w:pPrChange>
            </w:pPr>
          </w:p>
        </w:tc>
        <w:tc>
          <w:tcPr>
            <w:tcW w:w="2294"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6156" w:author="Caree2" w:date="2016-10-26T18:37:00Z"/>
              </w:rPr>
              <w:pPrChange w:id="6157" w:author="Caree2" w:date="2016-10-28T06:24:00Z">
                <w:pPr>
                  <w:shd w:val="clear" w:color="auto" w:fill="FFFFFF"/>
                </w:pPr>
              </w:pPrChange>
            </w:pPr>
            <w:del w:id="6158" w:author="Caree2" w:date="2016-10-26T18:37:00Z">
              <w:r w:rsidRPr="00871E1A" w:rsidDel="00D66FFA">
                <w:rPr>
                  <w:szCs w:val="25"/>
                </w:rPr>
                <w:delText>Chemical: none</w:delText>
              </w:r>
            </w:del>
          </w:p>
          <w:p w:rsidR="005A35B4" w:rsidRPr="00871E1A" w:rsidDel="00D66FFA" w:rsidRDefault="005A35B4">
            <w:pPr>
              <w:pStyle w:val="h1"/>
              <w:rPr>
                <w:del w:id="6159" w:author="Caree2" w:date="2016-10-26T18:37:00Z"/>
                <w:sz w:val="16"/>
              </w:rPr>
              <w:pPrChange w:id="6160" w:author="Caree2" w:date="2016-10-28T06:24:00Z">
                <w:pPr>
                  <w:shd w:val="clear" w:color="auto" w:fill="FFFFFF"/>
                </w:pPr>
              </w:pPrChange>
            </w:pPr>
          </w:p>
        </w:tc>
        <w:tc>
          <w:tcPr>
            <w:tcW w:w="3041"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6161" w:author="Caree2" w:date="2016-10-26T18:37:00Z"/>
                <w:sz w:val="16"/>
              </w:rPr>
              <w:pPrChange w:id="6162" w:author="Caree2" w:date="2016-10-28T06:24:00Z">
                <w:pPr>
                  <w:shd w:val="clear" w:color="auto" w:fill="FFFFFF"/>
                </w:pPr>
              </w:pPrChange>
            </w:pPr>
          </w:p>
        </w:tc>
        <w:tc>
          <w:tcPr>
            <w:tcW w:w="243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6163" w:author="Caree2" w:date="2016-10-26T18:37:00Z"/>
              </w:rPr>
              <w:pPrChange w:id="6164" w:author="Caree2" w:date="2016-10-28T06:24:00Z">
                <w:pPr>
                  <w:shd w:val="clear" w:color="auto" w:fill="FFFFFF"/>
                </w:pPr>
              </w:pPrChange>
            </w:pPr>
          </w:p>
          <w:p w:rsidR="005A35B4" w:rsidRPr="00871E1A" w:rsidDel="00D66FFA" w:rsidRDefault="005A35B4">
            <w:pPr>
              <w:pStyle w:val="h1"/>
              <w:rPr>
                <w:del w:id="6165" w:author="Caree2" w:date="2016-10-26T18:37:00Z"/>
                <w:sz w:val="16"/>
              </w:rPr>
              <w:pPrChange w:id="6166" w:author="Caree2" w:date="2016-10-28T06:24:00Z">
                <w:pPr>
                  <w:shd w:val="clear" w:color="auto" w:fill="FFFFFF"/>
                </w:pPr>
              </w:pPrChange>
            </w:pPr>
          </w:p>
        </w:tc>
        <w:tc>
          <w:tcPr>
            <w:tcW w:w="99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6167" w:author="Caree2" w:date="2016-10-26T18:37:00Z"/>
              </w:rPr>
              <w:pPrChange w:id="6168" w:author="Caree2" w:date="2016-10-28T06:24:00Z">
                <w:pPr>
                  <w:shd w:val="clear" w:color="auto" w:fill="FFFFFF"/>
                </w:pPr>
              </w:pPrChange>
            </w:pPr>
          </w:p>
          <w:p w:rsidR="005A35B4" w:rsidRPr="00871E1A" w:rsidDel="00D66FFA" w:rsidRDefault="005A35B4">
            <w:pPr>
              <w:pStyle w:val="h1"/>
              <w:rPr>
                <w:del w:id="6169" w:author="Caree2" w:date="2016-10-26T18:37:00Z"/>
              </w:rPr>
              <w:pPrChange w:id="6170" w:author="Caree2" w:date="2016-10-28T06:24:00Z">
                <w:pPr>
                  <w:shd w:val="clear" w:color="auto" w:fill="FFFFFF"/>
                </w:pPr>
              </w:pPrChange>
            </w:pPr>
          </w:p>
        </w:tc>
      </w:tr>
      <w:tr w:rsidR="005A35B4" w:rsidRPr="00871E1A" w:rsidDel="00D66FFA">
        <w:trPr>
          <w:trHeight w:val="298"/>
          <w:del w:id="6171" w:author="Caree2" w:date="2016-10-26T18:37:00Z"/>
        </w:trPr>
        <w:tc>
          <w:tcPr>
            <w:tcW w:w="1775"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6172" w:author="Caree2" w:date="2016-10-26T18:37:00Z"/>
                <w:sz w:val="16"/>
                <w:szCs w:val="25"/>
              </w:rPr>
              <w:pPrChange w:id="6173" w:author="Caree2" w:date="2016-10-28T06:24:00Z">
                <w:pPr>
                  <w:shd w:val="clear" w:color="auto" w:fill="FFFFFF"/>
                </w:pPr>
              </w:pPrChange>
            </w:pPr>
          </w:p>
          <w:p w:rsidR="005A35B4" w:rsidRPr="00871E1A" w:rsidDel="00D66FFA" w:rsidRDefault="005A35B4">
            <w:pPr>
              <w:pStyle w:val="h1"/>
              <w:rPr>
                <w:del w:id="6174" w:author="Caree2" w:date="2016-10-26T18:37:00Z"/>
              </w:rPr>
              <w:pPrChange w:id="6175" w:author="Caree2" w:date="2016-10-28T06:24:00Z">
                <w:pPr>
                  <w:shd w:val="clear" w:color="auto" w:fill="FFFFFF"/>
                </w:pPr>
              </w:pPrChange>
            </w:pPr>
            <w:del w:id="6176" w:author="Caree2" w:date="2016-10-26T18:37:00Z">
              <w:r w:rsidRPr="00871E1A" w:rsidDel="00D66FFA">
                <w:rPr>
                  <w:szCs w:val="25"/>
                </w:rPr>
                <w:delText>Harvest Neck</w:delText>
              </w:r>
            </w:del>
          </w:p>
          <w:p w:rsidR="005A35B4" w:rsidRPr="00871E1A" w:rsidDel="00D66FFA" w:rsidRDefault="005A35B4">
            <w:pPr>
              <w:pStyle w:val="h1"/>
              <w:rPr>
                <w:del w:id="6177" w:author="Caree2" w:date="2016-10-26T18:37:00Z"/>
                <w:sz w:val="16"/>
              </w:rPr>
              <w:pPrChange w:id="6178" w:author="Caree2" w:date="2016-10-28T06:24:00Z">
                <w:pPr>
                  <w:shd w:val="clear" w:color="auto" w:fill="FFFFFF"/>
                </w:pPr>
              </w:pPrChange>
            </w:pPr>
          </w:p>
        </w:tc>
        <w:tc>
          <w:tcPr>
            <w:tcW w:w="2294"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6179" w:author="Caree2" w:date="2016-10-26T18:37:00Z"/>
                <w:sz w:val="16"/>
                <w:szCs w:val="25"/>
              </w:rPr>
              <w:pPrChange w:id="6180" w:author="Caree2" w:date="2016-10-28T06:24:00Z">
                <w:pPr>
                  <w:shd w:val="clear" w:color="auto" w:fill="FFFFFF"/>
                </w:pPr>
              </w:pPrChange>
            </w:pPr>
          </w:p>
          <w:p w:rsidR="005A35B4" w:rsidRPr="00871E1A" w:rsidDel="00D66FFA" w:rsidRDefault="005A35B4">
            <w:pPr>
              <w:pStyle w:val="h1"/>
              <w:rPr>
                <w:del w:id="6181" w:author="Caree2" w:date="2016-10-26T18:37:00Z"/>
              </w:rPr>
              <w:pPrChange w:id="6182" w:author="Caree2" w:date="2016-10-28T06:24:00Z">
                <w:pPr>
                  <w:shd w:val="clear" w:color="auto" w:fill="FFFFFF"/>
                </w:pPr>
              </w:pPrChange>
            </w:pPr>
            <w:del w:id="6183" w:author="Caree2" w:date="2016-10-26T18:37:00Z">
              <w:r w:rsidRPr="00871E1A" w:rsidDel="00D66FFA">
                <w:rPr>
                  <w:szCs w:val="25"/>
                </w:rPr>
                <w:delText>Biological: pathogen</w:delText>
              </w:r>
            </w:del>
          </w:p>
          <w:p w:rsidR="005A35B4" w:rsidRPr="00871E1A" w:rsidDel="00D66FFA" w:rsidRDefault="005A35B4">
            <w:pPr>
              <w:pStyle w:val="h1"/>
              <w:rPr>
                <w:del w:id="6184" w:author="Caree2" w:date="2016-10-26T18:37:00Z"/>
              </w:rPr>
              <w:pPrChange w:id="6185" w:author="Caree2" w:date="2016-10-28T06:24:00Z">
                <w:pPr>
                  <w:shd w:val="clear" w:color="auto" w:fill="FFFFFF"/>
                </w:pPr>
              </w:pPrChange>
            </w:pPr>
            <w:del w:id="6186" w:author="Caree2" w:date="2016-10-26T18:37:00Z">
              <w:r w:rsidRPr="00871E1A" w:rsidDel="00D66FFA">
                <w:rPr>
                  <w:szCs w:val="25"/>
                </w:rPr>
                <w:delText>introduction</w:delText>
              </w:r>
            </w:del>
          </w:p>
        </w:tc>
        <w:tc>
          <w:tcPr>
            <w:tcW w:w="3041"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6187" w:author="Caree2" w:date="2016-10-26T18:37:00Z"/>
                <w:sz w:val="16"/>
                <w:szCs w:val="25"/>
              </w:rPr>
              <w:pPrChange w:id="6188" w:author="Caree2" w:date="2016-10-28T06:24:00Z">
                <w:pPr>
                  <w:shd w:val="clear" w:color="auto" w:fill="FFFFFF"/>
                </w:pPr>
              </w:pPrChange>
            </w:pPr>
          </w:p>
          <w:p w:rsidR="005A35B4" w:rsidRPr="00871E1A" w:rsidDel="00D66FFA" w:rsidRDefault="005A35B4">
            <w:pPr>
              <w:pStyle w:val="h1"/>
              <w:rPr>
                <w:del w:id="6189" w:author="Caree2" w:date="2016-10-26T18:37:00Z"/>
              </w:rPr>
              <w:pPrChange w:id="6190" w:author="Caree2" w:date="2016-10-28T06:24:00Z">
                <w:pPr>
                  <w:shd w:val="clear" w:color="auto" w:fill="FFFFFF"/>
                </w:pPr>
              </w:pPrChange>
            </w:pPr>
            <w:del w:id="6191" w:author="Caree2" w:date="2016-10-26T18:37:00Z">
              <w:r w:rsidRPr="00871E1A" w:rsidDel="00D66FFA">
                <w:rPr>
                  <w:szCs w:val="25"/>
                </w:rPr>
                <w:delText>Proper cleaning of equipment</w:delText>
              </w:r>
            </w:del>
          </w:p>
          <w:p w:rsidR="005A35B4" w:rsidRPr="00DE2B28" w:rsidDel="00D66FFA" w:rsidRDefault="00B86B1C">
            <w:pPr>
              <w:pStyle w:val="h1"/>
              <w:rPr>
                <w:del w:id="6192" w:author="Caree2" w:date="2016-10-26T18:37:00Z"/>
                <w:lang w:val="fr-FR"/>
              </w:rPr>
              <w:pPrChange w:id="6193" w:author="Caree2" w:date="2016-10-28T06:24:00Z">
                <w:pPr>
                  <w:shd w:val="clear" w:color="auto" w:fill="FFFFFF"/>
                </w:pPr>
              </w:pPrChange>
            </w:pPr>
            <w:del w:id="6194" w:author="Caree2" w:date="2016-10-26T18:37:00Z">
              <w:r w:rsidDel="00D66FFA">
                <w:rPr>
                  <w:szCs w:val="25"/>
                </w:rPr>
                <w:delText>and</w:delText>
              </w:r>
              <w:r w:rsidR="005A35B4" w:rsidRPr="00871E1A" w:rsidDel="00D66FFA">
                <w:rPr>
                  <w:szCs w:val="25"/>
                </w:rPr>
                <w:delText xml:space="preserve"> utensils (SSOP 3). </w:delText>
              </w:r>
              <w:r w:rsidR="005A35B4" w:rsidRPr="00DE2B28" w:rsidDel="00D66FFA">
                <w:rPr>
                  <w:szCs w:val="25"/>
                  <w:lang w:val="fr-FR"/>
                </w:rPr>
                <w:delText>Proper personnel hygiene (GMP 2; SSOP 2).</w:delText>
              </w:r>
            </w:del>
          </w:p>
        </w:tc>
        <w:tc>
          <w:tcPr>
            <w:tcW w:w="2430" w:type="dxa"/>
            <w:tcBorders>
              <w:top w:val="single" w:sz="6" w:space="0" w:color="auto"/>
              <w:left w:val="single" w:sz="6" w:space="0" w:color="auto"/>
              <w:bottom w:val="nil"/>
              <w:right w:val="single" w:sz="6" w:space="0" w:color="auto"/>
            </w:tcBorders>
          </w:tcPr>
          <w:p w:rsidR="005A35B4" w:rsidRPr="00DE2B28" w:rsidDel="00D66FFA" w:rsidRDefault="005A35B4">
            <w:pPr>
              <w:pStyle w:val="h1"/>
              <w:rPr>
                <w:del w:id="6195" w:author="Caree2" w:date="2016-10-26T18:37:00Z"/>
                <w:sz w:val="16"/>
                <w:szCs w:val="25"/>
                <w:lang w:val="fr-FR"/>
              </w:rPr>
              <w:pPrChange w:id="6196" w:author="Caree2" w:date="2016-10-28T06:24:00Z">
                <w:pPr>
                  <w:shd w:val="clear" w:color="auto" w:fill="FFFFFF"/>
                </w:pPr>
              </w:pPrChange>
            </w:pPr>
          </w:p>
          <w:p w:rsidR="005A35B4" w:rsidRPr="00871E1A" w:rsidDel="00D66FFA" w:rsidRDefault="005A35B4">
            <w:pPr>
              <w:pStyle w:val="h1"/>
              <w:rPr>
                <w:del w:id="6197" w:author="Caree2" w:date="2016-10-26T18:37:00Z"/>
              </w:rPr>
              <w:pPrChange w:id="6198" w:author="Caree2" w:date="2016-10-28T06:24:00Z">
                <w:pPr>
                  <w:shd w:val="clear" w:color="auto" w:fill="FFFFFF"/>
                </w:pPr>
              </w:pPrChange>
            </w:pPr>
            <w:del w:id="6199" w:author="Caree2" w:date="2016-10-26T18:37:00Z">
              <w:r w:rsidRPr="00DE2B28" w:rsidDel="00D66FFA">
                <w:rPr>
                  <w:sz w:val="25"/>
                  <w:szCs w:val="25"/>
                  <w:lang w:val="fr-FR"/>
                </w:rPr>
                <w:delText xml:space="preserve"> </w:delText>
              </w:r>
              <w:r w:rsidRPr="00871E1A" w:rsidDel="00D66FFA">
                <w:rPr>
                  <w:sz w:val="25"/>
                  <w:szCs w:val="25"/>
                </w:rPr>
                <w:delText>NO</w:delText>
              </w:r>
            </w:del>
          </w:p>
          <w:p w:rsidR="005A35B4" w:rsidRPr="00871E1A" w:rsidDel="00D66FFA" w:rsidRDefault="005A35B4">
            <w:pPr>
              <w:pStyle w:val="h1"/>
              <w:rPr>
                <w:del w:id="6200" w:author="Caree2" w:date="2016-10-26T18:37:00Z"/>
              </w:rPr>
              <w:pPrChange w:id="6201" w:author="Caree2" w:date="2016-10-28T06:24:00Z">
                <w:pPr>
                  <w:shd w:val="clear" w:color="auto" w:fill="FFFFFF"/>
                </w:pPr>
              </w:pPrChange>
            </w:pPr>
          </w:p>
        </w:tc>
        <w:tc>
          <w:tcPr>
            <w:tcW w:w="990"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6202" w:author="Caree2" w:date="2016-10-26T18:37:00Z"/>
              </w:rPr>
              <w:pPrChange w:id="6203" w:author="Caree2" w:date="2016-10-28T06:24:00Z">
                <w:pPr>
                  <w:shd w:val="clear" w:color="auto" w:fill="FFFFFF"/>
                </w:pPr>
              </w:pPrChange>
            </w:pPr>
          </w:p>
          <w:p w:rsidR="005A35B4" w:rsidRPr="00871E1A" w:rsidDel="00D66FFA" w:rsidRDefault="005A35B4">
            <w:pPr>
              <w:pStyle w:val="h1"/>
              <w:rPr>
                <w:del w:id="6204" w:author="Caree2" w:date="2016-10-26T18:37:00Z"/>
              </w:rPr>
              <w:pPrChange w:id="6205" w:author="Caree2" w:date="2016-10-28T06:24:00Z">
                <w:pPr>
                  <w:shd w:val="clear" w:color="auto" w:fill="FFFFFF"/>
                </w:pPr>
              </w:pPrChange>
            </w:pPr>
          </w:p>
        </w:tc>
      </w:tr>
      <w:tr w:rsidR="005A35B4" w:rsidRPr="00871E1A" w:rsidDel="00D66FFA">
        <w:trPr>
          <w:trHeight w:val="413"/>
          <w:del w:id="6206" w:author="Caree2" w:date="2016-10-26T18:37:00Z"/>
        </w:trPr>
        <w:tc>
          <w:tcPr>
            <w:tcW w:w="1775" w:type="dxa"/>
            <w:tcBorders>
              <w:top w:val="nil"/>
              <w:left w:val="single" w:sz="6" w:space="0" w:color="auto"/>
              <w:bottom w:val="nil"/>
              <w:right w:val="single" w:sz="6" w:space="0" w:color="auto"/>
            </w:tcBorders>
          </w:tcPr>
          <w:p w:rsidR="005A35B4" w:rsidRPr="00871E1A" w:rsidDel="00D66FFA" w:rsidRDefault="005A35B4">
            <w:pPr>
              <w:pStyle w:val="h1"/>
              <w:rPr>
                <w:del w:id="6207" w:author="Caree2" w:date="2016-10-26T18:37:00Z"/>
              </w:rPr>
              <w:pPrChange w:id="6208" w:author="Caree2" w:date="2016-10-28T06:24:00Z">
                <w:pPr>
                  <w:shd w:val="clear" w:color="auto" w:fill="FFFFFF"/>
                </w:pPr>
              </w:pPrChange>
            </w:pPr>
          </w:p>
          <w:p w:rsidR="005A35B4" w:rsidRPr="00871E1A" w:rsidDel="00D66FFA" w:rsidRDefault="005A35B4">
            <w:pPr>
              <w:pStyle w:val="h1"/>
              <w:rPr>
                <w:del w:id="6209" w:author="Caree2" w:date="2016-10-26T18:37:00Z"/>
              </w:rPr>
              <w:pPrChange w:id="6210" w:author="Caree2" w:date="2016-10-28T06:24:00Z">
                <w:pPr>
                  <w:shd w:val="clear" w:color="auto" w:fill="FFFFFF"/>
                </w:pPr>
              </w:pPrChange>
            </w:pPr>
          </w:p>
        </w:tc>
        <w:tc>
          <w:tcPr>
            <w:tcW w:w="2294" w:type="dxa"/>
            <w:tcBorders>
              <w:top w:val="nil"/>
              <w:left w:val="single" w:sz="6" w:space="0" w:color="auto"/>
              <w:bottom w:val="nil"/>
              <w:right w:val="single" w:sz="6" w:space="0" w:color="auto"/>
            </w:tcBorders>
          </w:tcPr>
          <w:p w:rsidR="005A35B4" w:rsidRPr="00871E1A" w:rsidDel="00D66FFA" w:rsidRDefault="005A35B4">
            <w:pPr>
              <w:pStyle w:val="h1"/>
              <w:rPr>
                <w:del w:id="6211" w:author="Caree2" w:date="2016-10-26T18:37:00Z"/>
                <w:szCs w:val="25"/>
              </w:rPr>
              <w:pPrChange w:id="6212" w:author="Caree2" w:date="2016-10-28T06:24:00Z">
                <w:pPr>
                  <w:shd w:val="clear" w:color="auto" w:fill="FFFFFF"/>
                </w:pPr>
              </w:pPrChange>
            </w:pPr>
            <w:del w:id="6213" w:author="Caree2" w:date="2016-10-26T18:37:00Z">
              <w:r w:rsidRPr="00871E1A" w:rsidDel="00D66FFA">
                <w:rPr>
                  <w:szCs w:val="25"/>
                </w:rPr>
                <w:delText>Physical: none</w:delText>
              </w:r>
            </w:del>
          </w:p>
          <w:p w:rsidR="005A35B4" w:rsidRPr="00871E1A" w:rsidDel="00D66FFA" w:rsidRDefault="005A35B4">
            <w:pPr>
              <w:pStyle w:val="h1"/>
              <w:rPr>
                <w:del w:id="6214" w:author="Caree2" w:date="2016-10-26T18:37:00Z"/>
                <w:sz w:val="16"/>
                <w:szCs w:val="25"/>
              </w:rPr>
              <w:pPrChange w:id="6215" w:author="Caree2" w:date="2016-10-28T06:24:00Z">
                <w:pPr>
                  <w:shd w:val="clear" w:color="auto" w:fill="FFFFFF"/>
                </w:pPr>
              </w:pPrChange>
            </w:pPr>
          </w:p>
          <w:p w:rsidR="005A35B4" w:rsidRPr="00871E1A" w:rsidDel="00D66FFA" w:rsidRDefault="005A35B4">
            <w:pPr>
              <w:pStyle w:val="h1"/>
              <w:rPr>
                <w:del w:id="6216" w:author="Caree2" w:date="2016-10-26T18:37:00Z"/>
                <w:sz w:val="16"/>
              </w:rPr>
              <w:pPrChange w:id="6217" w:author="Caree2" w:date="2016-10-28T06:24:00Z">
                <w:pPr>
                  <w:shd w:val="clear" w:color="auto" w:fill="FFFFFF"/>
                </w:pPr>
              </w:pPrChange>
            </w:pPr>
            <w:del w:id="6218" w:author="Caree2" w:date="2016-10-26T18:37:00Z">
              <w:r w:rsidRPr="00871E1A" w:rsidDel="00D66FFA">
                <w:rPr>
                  <w:szCs w:val="25"/>
                </w:rPr>
                <w:delText>Chemical: none</w:delText>
              </w:r>
            </w:del>
          </w:p>
        </w:tc>
        <w:tc>
          <w:tcPr>
            <w:tcW w:w="3041" w:type="dxa"/>
            <w:tcBorders>
              <w:top w:val="nil"/>
              <w:left w:val="single" w:sz="6" w:space="0" w:color="auto"/>
              <w:bottom w:val="nil"/>
              <w:right w:val="single" w:sz="6" w:space="0" w:color="auto"/>
            </w:tcBorders>
          </w:tcPr>
          <w:p w:rsidR="005A35B4" w:rsidRPr="00871E1A" w:rsidDel="00D66FFA" w:rsidRDefault="005A35B4">
            <w:pPr>
              <w:pStyle w:val="h1"/>
              <w:rPr>
                <w:del w:id="6219" w:author="Caree2" w:date="2016-10-26T18:37:00Z"/>
              </w:rPr>
              <w:pPrChange w:id="6220" w:author="Caree2" w:date="2016-10-28T06:24:00Z">
                <w:pPr>
                  <w:shd w:val="clear" w:color="auto" w:fill="FFFFFF"/>
                </w:pPr>
              </w:pPrChange>
            </w:pPr>
          </w:p>
        </w:tc>
        <w:tc>
          <w:tcPr>
            <w:tcW w:w="2430" w:type="dxa"/>
            <w:tcBorders>
              <w:top w:val="nil"/>
              <w:left w:val="single" w:sz="6" w:space="0" w:color="auto"/>
              <w:bottom w:val="nil"/>
              <w:right w:val="single" w:sz="6" w:space="0" w:color="auto"/>
            </w:tcBorders>
          </w:tcPr>
          <w:p w:rsidR="005A35B4" w:rsidRPr="00871E1A" w:rsidDel="00D66FFA" w:rsidRDefault="005A35B4">
            <w:pPr>
              <w:pStyle w:val="h1"/>
              <w:rPr>
                <w:del w:id="6221" w:author="Caree2" w:date="2016-10-26T18:37:00Z"/>
              </w:rPr>
              <w:pPrChange w:id="6222" w:author="Caree2" w:date="2016-10-28T06:24:00Z">
                <w:pPr>
                  <w:shd w:val="clear" w:color="auto" w:fill="FFFFFF"/>
                </w:pPr>
              </w:pPrChange>
            </w:pPr>
          </w:p>
          <w:p w:rsidR="005A35B4" w:rsidRPr="00871E1A" w:rsidDel="00D66FFA" w:rsidRDefault="005A35B4">
            <w:pPr>
              <w:pStyle w:val="h1"/>
              <w:rPr>
                <w:del w:id="6223" w:author="Caree2" w:date="2016-10-26T18:37:00Z"/>
              </w:rPr>
              <w:pPrChange w:id="6224" w:author="Caree2" w:date="2016-10-28T06:24:00Z">
                <w:pPr>
                  <w:shd w:val="clear" w:color="auto" w:fill="FFFFFF"/>
                </w:pPr>
              </w:pPrChange>
            </w:pPr>
          </w:p>
        </w:tc>
        <w:tc>
          <w:tcPr>
            <w:tcW w:w="990" w:type="dxa"/>
            <w:tcBorders>
              <w:top w:val="nil"/>
              <w:left w:val="single" w:sz="6" w:space="0" w:color="auto"/>
              <w:bottom w:val="nil"/>
              <w:right w:val="single" w:sz="6" w:space="0" w:color="auto"/>
            </w:tcBorders>
          </w:tcPr>
          <w:p w:rsidR="005A35B4" w:rsidRPr="00871E1A" w:rsidDel="00D66FFA" w:rsidRDefault="005A35B4">
            <w:pPr>
              <w:pStyle w:val="h1"/>
              <w:rPr>
                <w:del w:id="6225" w:author="Caree2" w:date="2016-10-26T18:37:00Z"/>
              </w:rPr>
              <w:pPrChange w:id="6226" w:author="Caree2" w:date="2016-10-28T06:24:00Z">
                <w:pPr>
                  <w:shd w:val="clear" w:color="auto" w:fill="FFFFFF"/>
                </w:pPr>
              </w:pPrChange>
            </w:pPr>
          </w:p>
          <w:p w:rsidR="005A35B4" w:rsidRPr="00871E1A" w:rsidDel="00D66FFA" w:rsidRDefault="005A35B4">
            <w:pPr>
              <w:pStyle w:val="h1"/>
              <w:rPr>
                <w:del w:id="6227" w:author="Caree2" w:date="2016-10-26T18:37:00Z"/>
              </w:rPr>
              <w:pPrChange w:id="6228" w:author="Caree2" w:date="2016-10-28T06:24:00Z">
                <w:pPr>
                  <w:shd w:val="clear" w:color="auto" w:fill="FFFFFF"/>
                </w:pPr>
              </w:pPrChange>
            </w:pPr>
          </w:p>
        </w:tc>
      </w:tr>
      <w:tr w:rsidR="005A35B4" w:rsidRPr="00871E1A" w:rsidDel="00D66FFA">
        <w:trPr>
          <w:trHeight w:val="298"/>
          <w:del w:id="6229" w:author="Caree2" w:date="2016-10-26T18:37:00Z"/>
        </w:trPr>
        <w:tc>
          <w:tcPr>
            <w:tcW w:w="1775"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6230" w:author="Caree2" w:date="2016-10-26T18:37:00Z"/>
                <w:sz w:val="16"/>
                <w:szCs w:val="25"/>
              </w:rPr>
              <w:pPrChange w:id="6231" w:author="Caree2" w:date="2016-10-28T06:24:00Z">
                <w:pPr>
                  <w:shd w:val="clear" w:color="auto" w:fill="FFFFFF"/>
                </w:pPr>
              </w:pPrChange>
            </w:pPr>
          </w:p>
          <w:p w:rsidR="005A35B4" w:rsidRPr="00871E1A" w:rsidDel="00D66FFA" w:rsidRDefault="005A35B4">
            <w:pPr>
              <w:pStyle w:val="h1"/>
              <w:rPr>
                <w:del w:id="6232" w:author="Caree2" w:date="2016-10-26T18:37:00Z"/>
                <w:szCs w:val="25"/>
              </w:rPr>
              <w:pPrChange w:id="6233" w:author="Caree2" w:date="2016-10-28T06:24:00Z">
                <w:pPr>
                  <w:shd w:val="clear" w:color="auto" w:fill="FFFFFF"/>
                </w:pPr>
              </w:pPrChange>
            </w:pPr>
            <w:del w:id="6234" w:author="Caree2" w:date="2016-10-26T18:37:00Z">
              <w:r w:rsidRPr="00871E1A" w:rsidDel="00D66FFA">
                <w:rPr>
                  <w:szCs w:val="25"/>
                </w:rPr>
                <w:delText>Remove Crop</w:delText>
              </w:r>
            </w:del>
          </w:p>
          <w:p w:rsidR="005A35B4" w:rsidRPr="00871E1A" w:rsidDel="00D66FFA" w:rsidRDefault="00B86B1C">
            <w:pPr>
              <w:pStyle w:val="h1"/>
              <w:rPr>
                <w:del w:id="6235" w:author="Caree2" w:date="2016-10-26T18:37:00Z"/>
              </w:rPr>
              <w:pPrChange w:id="6236" w:author="Caree2" w:date="2016-10-28T06:24:00Z">
                <w:pPr>
                  <w:shd w:val="clear" w:color="auto" w:fill="FFFFFF"/>
                </w:pPr>
              </w:pPrChange>
            </w:pPr>
            <w:del w:id="6237" w:author="Caree2" w:date="2016-10-26T18:37:00Z">
              <w:r w:rsidDel="00D66FFA">
                <w:rPr>
                  <w:szCs w:val="25"/>
                </w:rPr>
                <w:delText>and</w:delText>
              </w:r>
              <w:r w:rsidR="005A35B4" w:rsidRPr="00871E1A" w:rsidDel="00D66FFA">
                <w:rPr>
                  <w:szCs w:val="25"/>
                </w:rPr>
                <w:delText xml:space="preserve"> Lungs</w:delText>
              </w:r>
            </w:del>
          </w:p>
          <w:p w:rsidR="005A35B4" w:rsidRPr="00871E1A" w:rsidDel="00D66FFA" w:rsidRDefault="005A35B4">
            <w:pPr>
              <w:pStyle w:val="h1"/>
              <w:rPr>
                <w:del w:id="6238" w:author="Caree2" w:date="2016-10-26T18:37:00Z"/>
                <w:sz w:val="16"/>
              </w:rPr>
              <w:pPrChange w:id="6239" w:author="Caree2" w:date="2016-10-28T06:24:00Z">
                <w:pPr>
                  <w:shd w:val="clear" w:color="auto" w:fill="FFFFFF"/>
                </w:pPr>
              </w:pPrChange>
            </w:pPr>
          </w:p>
        </w:tc>
        <w:tc>
          <w:tcPr>
            <w:tcW w:w="2294"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6240" w:author="Caree2" w:date="2016-10-26T18:37:00Z"/>
                <w:sz w:val="16"/>
                <w:szCs w:val="25"/>
              </w:rPr>
              <w:pPrChange w:id="6241" w:author="Caree2" w:date="2016-10-28T06:24:00Z">
                <w:pPr>
                  <w:shd w:val="clear" w:color="auto" w:fill="FFFFFF"/>
                </w:pPr>
              </w:pPrChange>
            </w:pPr>
          </w:p>
          <w:p w:rsidR="005A35B4" w:rsidRPr="00871E1A" w:rsidDel="00D66FFA" w:rsidRDefault="005A35B4">
            <w:pPr>
              <w:pStyle w:val="h1"/>
              <w:rPr>
                <w:del w:id="6242" w:author="Caree2" w:date="2016-10-26T18:37:00Z"/>
              </w:rPr>
              <w:pPrChange w:id="6243" w:author="Caree2" w:date="2016-10-28T06:24:00Z">
                <w:pPr>
                  <w:shd w:val="clear" w:color="auto" w:fill="FFFFFF"/>
                </w:pPr>
              </w:pPrChange>
            </w:pPr>
            <w:del w:id="6244" w:author="Caree2" w:date="2016-10-26T18:37:00Z">
              <w:r w:rsidRPr="00871E1A" w:rsidDel="00D66FFA">
                <w:rPr>
                  <w:szCs w:val="25"/>
                </w:rPr>
                <w:delText>Biological: pathogen</w:delText>
              </w:r>
            </w:del>
          </w:p>
          <w:p w:rsidR="005A35B4" w:rsidRPr="00871E1A" w:rsidDel="00D66FFA" w:rsidRDefault="005A35B4">
            <w:pPr>
              <w:pStyle w:val="h1"/>
              <w:rPr>
                <w:del w:id="6245" w:author="Caree2" w:date="2016-10-26T18:37:00Z"/>
                <w:szCs w:val="25"/>
              </w:rPr>
              <w:pPrChange w:id="6246" w:author="Caree2" w:date="2016-10-28T06:24:00Z">
                <w:pPr>
                  <w:shd w:val="clear" w:color="auto" w:fill="FFFFFF"/>
                </w:pPr>
              </w:pPrChange>
            </w:pPr>
            <w:del w:id="6247" w:author="Caree2" w:date="2016-10-26T18:37:00Z">
              <w:r w:rsidRPr="00871E1A" w:rsidDel="00D66FFA">
                <w:rPr>
                  <w:szCs w:val="25"/>
                </w:rPr>
                <w:delText>introduction</w:delText>
              </w:r>
            </w:del>
          </w:p>
          <w:p w:rsidR="005A35B4" w:rsidRPr="00871E1A" w:rsidDel="00D66FFA" w:rsidRDefault="005A35B4">
            <w:pPr>
              <w:pStyle w:val="h1"/>
              <w:rPr>
                <w:del w:id="6248" w:author="Caree2" w:date="2016-10-26T18:37:00Z"/>
                <w:sz w:val="16"/>
              </w:rPr>
              <w:pPrChange w:id="6249" w:author="Caree2" w:date="2016-10-28T06:24:00Z">
                <w:pPr>
                  <w:shd w:val="clear" w:color="auto" w:fill="FFFFFF"/>
                </w:pPr>
              </w:pPrChange>
            </w:pPr>
          </w:p>
        </w:tc>
        <w:tc>
          <w:tcPr>
            <w:tcW w:w="3041"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6250" w:author="Caree2" w:date="2016-10-26T18:37:00Z"/>
                <w:sz w:val="16"/>
                <w:szCs w:val="25"/>
              </w:rPr>
              <w:pPrChange w:id="6251" w:author="Caree2" w:date="2016-10-28T06:24:00Z">
                <w:pPr>
                  <w:shd w:val="clear" w:color="auto" w:fill="FFFFFF"/>
                </w:pPr>
              </w:pPrChange>
            </w:pPr>
          </w:p>
          <w:p w:rsidR="005A35B4" w:rsidRPr="00871E1A" w:rsidDel="00D66FFA" w:rsidRDefault="005A35B4">
            <w:pPr>
              <w:pStyle w:val="h1"/>
              <w:rPr>
                <w:del w:id="6252" w:author="Caree2" w:date="2016-10-26T18:37:00Z"/>
              </w:rPr>
              <w:pPrChange w:id="6253" w:author="Caree2" w:date="2016-10-28T06:24:00Z">
                <w:pPr>
                  <w:shd w:val="clear" w:color="auto" w:fill="FFFFFF"/>
                </w:pPr>
              </w:pPrChange>
            </w:pPr>
            <w:del w:id="6254" w:author="Caree2" w:date="2016-10-26T18:37:00Z">
              <w:r w:rsidRPr="00871E1A" w:rsidDel="00D66FFA">
                <w:rPr>
                  <w:szCs w:val="25"/>
                </w:rPr>
                <w:delText>Proper cleaning of equipment</w:delText>
              </w:r>
            </w:del>
          </w:p>
          <w:p w:rsidR="005A35B4" w:rsidRPr="00DE2B28" w:rsidDel="00D66FFA" w:rsidRDefault="00B86B1C">
            <w:pPr>
              <w:pStyle w:val="h1"/>
              <w:rPr>
                <w:del w:id="6255" w:author="Caree2" w:date="2016-10-26T18:37:00Z"/>
                <w:lang w:val="fr-FR"/>
              </w:rPr>
              <w:pPrChange w:id="6256" w:author="Caree2" w:date="2016-10-28T06:24:00Z">
                <w:pPr>
                  <w:shd w:val="clear" w:color="auto" w:fill="FFFFFF"/>
                </w:pPr>
              </w:pPrChange>
            </w:pPr>
            <w:del w:id="6257" w:author="Caree2" w:date="2016-10-26T18:37:00Z">
              <w:r w:rsidDel="00D66FFA">
                <w:rPr>
                  <w:szCs w:val="25"/>
                </w:rPr>
                <w:delText>and</w:delText>
              </w:r>
              <w:r w:rsidR="005A35B4" w:rsidRPr="00871E1A" w:rsidDel="00D66FFA">
                <w:rPr>
                  <w:szCs w:val="25"/>
                </w:rPr>
                <w:delText xml:space="preserve"> utensils (SSOP 3). </w:delText>
              </w:r>
              <w:r w:rsidR="005A35B4" w:rsidRPr="00DE2B28" w:rsidDel="00D66FFA">
                <w:rPr>
                  <w:szCs w:val="25"/>
                  <w:lang w:val="fr-FR"/>
                </w:rPr>
                <w:delText>Proper personnel hygiene (GMP 2; SSOP 2).</w:delText>
              </w:r>
            </w:del>
          </w:p>
        </w:tc>
        <w:tc>
          <w:tcPr>
            <w:tcW w:w="2430" w:type="dxa"/>
            <w:tcBorders>
              <w:top w:val="single" w:sz="6" w:space="0" w:color="auto"/>
              <w:left w:val="single" w:sz="6" w:space="0" w:color="auto"/>
              <w:bottom w:val="nil"/>
              <w:right w:val="single" w:sz="6" w:space="0" w:color="auto"/>
            </w:tcBorders>
          </w:tcPr>
          <w:p w:rsidR="005A35B4" w:rsidRPr="00DE2B28" w:rsidDel="00D66FFA" w:rsidRDefault="005A35B4">
            <w:pPr>
              <w:pStyle w:val="h1"/>
              <w:rPr>
                <w:del w:id="6258" w:author="Caree2" w:date="2016-10-26T18:37:00Z"/>
                <w:sz w:val="16"/>
                <w:szCs w:val="25"/>
                <w:lang w:val="fr-FR"/>
              </w:rPr>
              <w:pPrChange w:id="6259" w:author="Caree2" w:date="2016-10-28T06:24:00Z">
                <w:pPr>
                  <w:shd w:val="clear" w:color="auto" w:fill="FFFFFF"/>
                </w:pPr>
              </w:pPrChange>
            </w:pPr>
          </w:p>
          <w:p w:rsidR="005A35B4" w:rsidRPr="00871E1A" w:rsidDel="00D66FFA" w:rsidRDefault="005A35B4">
            <w:pPr>
              <w:pStyle w:val="h1"/>
              <w:rPr>
                <w:del w:id="6260" w:author="Caree2" w:date="2016-10-26T18:37:00Z"/>
              </w:rPr>
              <w:pPrChange w:id="6261" w:author="Caree2" w:date="2016-10-28T06:24:00Z">
                <w:pPr>
                  <w:shd w:val="clear" w:color="auto" w:fill="FFFFFF"/>
                </w:pPr>
              </w:pPrChange>
            </w:pPr>
            <w:del w:id="6262" w:author="Caree2" w:date="2016-10-26T18:37:00Z">
              <w:r w:rsidRPr="00DE2B28" w:rsidDel="00D66FFA">
                <w:rPr>
                  <w:sz w:val="25"/>
                  <w:szCs w:val="25"/>
                  <w:lang w:val="fr-FR"/>
                </w:rPr>
                <w:delText xml:space="preserve"> </w:delText>
              </w:r>
              <w:r w:rsidRPr="00871E1A" w:rsidDel="00D66FFA">
                <w:rPr>
                  <w:sz w:val="25"/>
                  <w:szCs w:val="25"/>
                </w:rPr>
                <w:delText>NO</w:delText>
              </w:r>
            </w:del>
          </w:p>
          <w:p w:rsidR="005A35B4" w:rsidRPr="00871E1A" w:rsidDel="00D66FFA" w:rsidRDefault="005A35B4">
            <w:pPr>
              <w:pStyle w:val="h1"/>
              <w:rPr>
                <w:del w:id="6263" w:author="Caree2" w:date="2016-10-26T18:37:00Z"/>
              </w:rPr>
              <w:pPrChange w:id="6264" w:author="Caree2" w:date="2016-10-28T06:24:00Z">
                <w:pPr>
                  <w:shd w:val="clear" w:color="auto" w:fill="FFFFFF"/>
                </w:pPr>
              </w:pPrChange>
            </w:pPr>
          </w:p>
        </w:tc>
        <w:tc>
          <w:tcPr>
            <w:tcW w:w="990"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6265" w:author="Caree2" w:date="2016-10-26T18:37:00Z"/>
              </w:rPr>
              <w:pPrChange w:id="6266" w:author="Caree2" w:date="2016-10-28T06:24:00Z">
                <w:pPr>
                  <w:shd w:val="clear" w:color="auto" w:fill="FFFFFF"/>
                </w:pPr>
              </w:pPrChange>
            </w:pPr>
          </w:p>
          <w:p w:rsidR="005A35B4" w:rsidRPr="00871E1A" w:rsidDel="00D66FFA" w:rsidRDefault="005A35B4">
            <w:pPr>
              <w:pStyle w:val="h1"/>
              <w:rPr>
                <w:del w:id="6267" w:author="Caree2" w:date="2016-10-26T18:37:00Z"/>
              </w:rPr>
              <w:pPrChange w:id="6268" w:author="Caree2" w:date="2016-10-28T06:24:00Z">
                <w:pPr>
                  <w:shd w:val="clear" w:color="auto" w:fill="FFFFFF"/>
                </w:pPr>
              </w:pPrChange>
            </w:pPr>
          </w:p>
        </w:tc>
      </w:tr>
      <w:tr w:rsidR="005A35B4" w:rsidRPr="00871E1A" w:rsidDel="00D66FFA">
        <w:trPr>
          <w:trHeight w:val="413"/>
          <w:del w:id="6269" w:author="Caree2" w:date="2016-10-26T18:37:00Z"/>
        </w:trPr>
        <w:tc>
          <w:tcPr>
            <w:tcW w:w="1775" w:type="dxa"/>
            <w:tcBorders>
              <w:top w:val="nil"/>
              <w:left w:val="single" w:sz="6" w:space="0" w:color="auto"/>
              <w:bottom w:val="nil"/>
              <w:right w:val="single" w:sz="6" w:space="0" w:color="auto"/>
            </w:tcBorders>
          </w:tcPr>
          <w:p w:rsidR="005A35B4" w:rsidRPr="00871E1A" w:rsidDel="00D66FFA" w:rsidRDefault="005A35B4">
            <w:pPr>
              <w:pStyle w:val="h1"/>
              <w:rPr>
                <w:del w:id="6270" w:author="Caree2" w:date="2016-10-26T18:37:00Z"/>
              </w:rPr>
              <w:pPrChange w:id="6271" w:author="Caree2" w:date="2016-10-28T06:24:00Z">
                <w:pPr>
                  <w:shd w:val="clear" w:color="auto" w:fill="FFFFFF"/>
                </w:pPr>
              </w:pPrChange>
            </w:pPr>
          </w:p>
          <w:p w:rsidR="005A35B4" w:rsidRPr="00871E1A" w:rsidDel="00D66FFA" w:rsidRDefault="005A35B4">
            <w:pPr>
              <w:pStyle w:val="h1"/>
              <w:rPr>
                <w:del w:id="6272" w:author="Caree2" w:date="2016-10-26T18:37:00Z"/>
              </w:rPr>
              <w:pPrChange w:id="6273" w:author="Caree2" w:date="2016-10-28T06:24:00Z">
                <w:pPr>
                  <w:shd w:val="clear" w:color="auto" w:fill="FFFFFF"/>
                </w:pPr>
              </w:pPrChange>
            </w:pPr>
          </w:p>
        </w:tc>
        <w:tc>
          <w:tcPr>
            <w:tcW w:w="2294" w:type="dxa"/>
            <w:tcBorders>
              <w:top w:val="nil"/>
              <w:left w:val="single" w:sz="6" w:space="0" w:color="auto"/>
              <w:bottom w:val="nil"/>
              <w:right w:val="single" w:sz="6" w:space="0" w:color="auto"/>
            </w:tcBorders>
          </w:tcPr>
          <w:p w:rsidR="005A35B4" w:rsidRPr="00871E1A" w:rsidDel="00D66FFA" w:rsidRDefault="005A35B4">
            <w:pPr>
              <w:pStyle w:val="h1"/>
              <w:rPr>
                <w:del w:id="6274" w:author="Caree2" w:date="2016-10-26T18:37:00Z"/>
                <w:szCs w:val="25"/>
              </w:rPr>
              <w:pPrChange w:id="6275" w:author="Caree2" w:date="2016-10-28T06:24:00Z">
                <w:pPr>
                  <w:shd w:val="clear" w:color="auto" w:fill="FFFFFF"/>
                </w:pPr>
              </w:pPrChange>
            </w:pPr>
            <w:del w:id="6276" w:author="Caree2" w:date="2016-10-26T18:37:00Z">
              <w:r w:rsidRPr="00871E1A" w:rsidDel="00D66FFA">
                <w:rPr>
                  <w:szCs w:val="25"/>
                </w:rPr>
                <w:delText>Physical: none</w:delText>
              </w:r>
            </w:del>
          </w:p>
          <w:p w:rsidR="005A35B4" w:rsidRPr="00871E1A" w:rsidDel="00D66FFA" w:rsidRDefault="005A35B4">
            <w:pPr>
              <w:pStyle w:val="h1"/>
              <w:rPr>
                <w:del w:id="6277" w:author="Caree2" w:date="2016-10-26T18:37:00Z"/>
                <w:sz w:val="16"/>
                <w:szCs w:val="25"/>
              </w:rPr>
              <w:pPrChange w:id="6278" w:author="Caree2" w:date="2016-10-28T06:24:00Z">
                <w:pPr>
                  <w:shd w:val="clear" w:color="auto" w:fill="FFFFFF"/>
                </w:pPr>
              </w:pPrChange>
            </w:pPr>
          </w:p>
          <w:p w:rsidR="005A35B4" w:rsidRPr="00871E1A" w:rsidDel="00D66FFA" w:rsidRDefault="005A35B4">
            <w:pPr>
              <w:pStyle w:val="h1"/>
              <w:rPr>
                <w:del w:id="6279" w:author="Caree2" w:date="2016-10-26T18:37:00Z"/>
              </w:rPr>
              <w:pPrChange w:id="6280" w:author="Caree2" w:date="2016-10-28T06:24:00Z">
                <w:pPr>
                  <w:shd w:val="clear" w:color="auto" w:fill="FFFFFF"/>
                </w:pPr>
              </w:pPrChange>
            </w:pPr>
            <w:del w:id="6281" w:author="Caree2" w:date="2016-10-26T18:37:00Z">
              <w:r w:rsidRPr="00871E1A" w:rsidDel="00D66FFA">
                <w:rPr>
                  <w:szCs w:val="25"/>
                </w:rPr>
                <w:delText>Chemical: none</w:delText>
              </w:r>
            </w:del>
          </w:p>
          <w:p w:rsidR="005A35B4" w:rsidRPr="00871E1A" w:rsidDel="00D66FFA" w:rsidRDefault="005A35B4">
            <w:pPr>
              <w:pStyle w:val="h1"/>
              <w:rPr>
                <w:del w:id="6282" w:author="Caree2" w:date="2016-10-26T18:37:00Z"/>
                <w:sz w:val="16"/>
              </w:rPr>
              <w:pPrChange w:id="6283" w:author="Caree2" w:date="2016-10-28T06:24:00Z">
                <w:pPr>
                  <w:shd w:val="clear" w:color="auto" w:fill="FFFFFF"/>
                </w:pPr>
              </w:pPrChange>
            </w:pPr>
          </w:p>
        </w:tc>
        <w:tc>
          <w:tcPr>
            <w:tcW w:w="3041" w:type="dxa"/>
            <w:tcBorders>
              <w:top w:val="nil"/>
              <w:left w:val="single" w:sz="6" w:space="0" w:color="auto"/>
              <w:bottom w:val="nil"/>
              <w:right w:val="single" w:sz="6" w:space="0" w:color="auto"/>
            </w:tcBorders>
          </w:tcPr>
          <w:p w:rsidR="005A35B4" w:rsidRPr="00871E1A" w:rsidDel="00D66FFA" w:rsidRDefault="005A35B4">
            <w:pPr>
              <w:pStyle w:val="h1"/>
              <w:rPr>
                <w:del w:id="6284" w:author="Caree2" w:date="2016-10-26T18:37:00Z"/>
              </w:rPr>
              <w:pPrChange w:id="6285" w:author="Caree2" w:date="2016-10-28T06:24:00Z">
                <w:pPr>
                  <w:shd w:val="clear" w:color="auto" w:fill="FFFFFF"/>
                </w:pPr>
              </w:pPrChange>
            </w:pPr>
          </w:p>
        </w:tc>
        <w:tc>
          <w:tcPr>
            <w:tcW w:w="2430" w:type="dxa"/>
            <w:tcBorders>
              <w:top w:val="nil"/>
              <w:left w:val="single" w:sz="6" w:space="0" w:color="auto"/>
              <w:bottom w:val="nil"/>
              <w:right w:val="single" w:sz="6" w:space="0" w:color="auto"/>
            </w:tcBorders>
          </w:tcPr>
          <w:p w:rsidR="005A35B4" w:rsidRPr="00871E1A" w:rsidDel="00D66FFA" w:rsidRDefault="005A35B4">
            <w:pPr>
              <w:pStyle w:val="h1"/>
              <w:rPr>
                <w:del w:id="6286" w:author="Caree2" w:date="2016-10-26T18:37:00Z"/>
              </w:rPr>
              <w:pPrChange w:id="6287" w:author="Caree2" w:date="2016-10-28T06:24:00Z">
                <w:pPr>
                  <w:shd w:val="clear" w:color="auto" w:fill="FFFFFF"/>
                </w:pPr>
              </w:pPrChange>
            </w:pPr>
          </w:p>
          <w:p w:rsidR="005A35B4" w:rsidRPr="00871E1A" w:rsidDel="00D66FFA" w:rsidRDefault="005A35B4">
            <w:pPr>
              <w:pStyle w:val="h1"/>
              <w:rPr>
                <w:del w:id="6288" w:author="Caree2" w:date="2016-10-26T18:37:00Z"/>
              </w:rPr>
              <w:pPrChange w:id="6289" w:author="Caree2" w:date="2016-10-28T06:24:00Z">
                <w:pPr>
                  <w:shd w:val="clear" w:color="auto" w:fill="FFFFFF"/>
                </w:pPr>
              </w:pPrChange>
            </w:pPr>
          </w:p>
        </w:tc>
        <w:tc>
          <w:tcPr>
            <w:tcW w:w="990" w:type="dxa"/>
            <w:tcBorders>
              <w:top w:val="nil"/>
              <w:left w:val="single" w:sz="6" w:space="0" w:color="auto"/>
              <w:bottom w:val="nil"/>
              <w:right w:val="single" w:sz="6" w:space="0" w:color="auto"/>
            </w:tcBorders>
          </w:tcPr>
          <w:p w:rsidR="005A35B4" w:rsidRPr="00871E1A" w:rsidDel="00D66FFA" w:rsidRDefault="005A35B4">
            <w:pPr>
              <w:pStyle w:val="h1"/>
              <w:rPr>
                <w:del w:id="6290" w:author="Caree2" w:date="2016-10-26T18:37:00Z"/>
              </w:rPr>
              <w:pPrChange w:id="6291" w:author="Caree2" w:date="2016-10-28T06:24:00Z">
                <w:pPr>
                  <w:shd w:val="clear" w:color="auto" w:fill="FFFFFF"/>
                </w:pPr>
              </w:pPrChange>
            </w:pPr>
          </w:p>
          <w:p w:rsidR="005A35B4" w:rsidRPr="00871E1A" w:rsidDel="00D66FFA" w:rsidRDefault="005A35B4">
            <w:pPr>
              <w:pStyle w:val="h1"/>
              <w:rPr>
                <w:del w:id="6292" w:author="Caree2" w:date="2016-10-26T18:37:00Z"/>
              </w:rPr>
              <w:pPrChange w:id="6293" w:author="Caree2" w:date="2016-10-28T06:24:00Z">
                <w:pPr>
                  <w:shd w:val="clear" w:color="auto" w:fill="FFFFFF"/>
                </w:pPr>
              </w:pPrChange>
            </w:pPr>
          </w:p>
        </w:tc>
      </w:tr>
      <w:tr w:rsidR="005A35B4" w:rsidRPr="00871E1A" w:rsidDel="00D66FFA">
        <w:trPr>
          <w:trHeight w:val="298"/>
          <w:del w:id="6294" w:author="Caree2" w:date="2016-10-26T18:37:00Z"/>
        </w:trPr>
        <w:tc>
          <w:tcPr>
            <w:tcW w:w="1775"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295" w:author="Caree2" w:date="2016-10-26T18:37:00Z"/>
                <w:sz w:val="16"/>
                <w:szCs w:val="25"/>
              </w:rPr>
              <w:pPrChange w:id="6296" w:author="Caree2" w:date="2016-10-28T06:24:00Z">
                <w:pPr>
                  <w:shd w:val="clear" w:color="auto" w:fill="FFFFFF"/>
                </w:pPr>
              </w:pPrChange>
            </w:pPr>
          </w:p>
          <w:p w:rsidR="005A35B4" w:rsidRPr="00871E1A" w:rsidDel="00D66FFA" w:rsidRDefault="005A35B4">
            <w:pPr>
              <w:pStyle w:val="h1"/>
              <w:rPr>
                <w:del w:id="6297" w:author="Caree2" w:date="2016-10-26T18:37:00Z"/>
              </w:rPr>
              <w:pPrChange w:id="6298" w:author="Caree2" w:date="2016-10-28T06:24:00Z">
                <w:pPr>
                  <w:shd w:val="clear" w:color="auto" w:fill="FFFFFF"/>
                </w:pPr>
              </w:pPrChange>
            </w:pPr>
            <w:del w:id="6299" w:author="Caree2" w:date="2016-10-26T18:37:00Z">
              <w:r w:rsidRPr="00871E1A" w:rsidDel="00D66FFA">
                <w:rPr>
                  <w:szCs w:val="25"/>
                </w:rPr>
                <w:delText xml:space="preserve">Trim Carcass/Final Rinse (Inside </w:delText>
              </w:r>
              <w:r w:rsidR="00B86B1C" w:rsidDel="00D66FFA">
                <w:rPr>
                  <w:szCs w:val="25"/>
                </w:rPr>
                <w:delText>and</w:delText>
              </w:r>
              <w:r w:rsidRPr="00871E1A" w:rsidDel="00D66FFA">
                <w:rPr>
                  <w:szCs w:val="25"/>
                </w:rPr>
                <w:delText xml:space="preserve"> Outside)</w:delText>
              </w:r>
            </w:del>
          </w:p>
        </w:tc>
        <w:tc>
          <w:tcPr>
            <w:tcW w:w="2294"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300" w:author="Caree2" w:date="2016-10-26T18:37:00Z"/>
                <w:sz w:val="16"/>
                <w:szCs w:val="25"/>
              </w:rPr>
              <w:pPrChange w:id="6301" w:author="Caree2" w:date="2016-10-28T06:24:00Z">
                <w:pPr>
                  <w:shd w:val="clear" w:color="auto" w:fill="FFFFFF"/>
                </w:pPr>
              </w:pPrChange>
            </w:pPr>
          </w:p>
          <w:p w:rsidR="005A35B4" w:rsidRPr="00871E1A" w:rsidDel="00D66FFA" w:rsidRDefault="005A35B4">
            <w:pPr>
              <w:pStyle w:val="h1"/>
              <w:rPr>
                <w:del w:id="6302" w:author="Caree2" w:date="2016-10-26T18:37:00Z"/>
              </w:rPr>
              <w:pPrChange w:id="6303" w:author="Caree2" w:date="2016-10-28T06:24:00Z">
                <w:pPr>
                  <w:shd w:val="clear" w:color="auto" w:fill="FFFFFF"/>
                </w:pPr>
              </w:pPrChange>
            </w:pPr>
            <w:del w:id="6304" w:author="Caree2" w:date="2016-10-26T18:37:00Z">
              <w:r w:rsidRPr="00871E1A" w:rsidDel="00D66FFA">
                <w:rPr>
                  <w:szCs w:val="25"/>
                </w:rPr>
                <w:delText>Biological: pathogen</w:delText>
              </w:r>
            </w:del>
          </w:p>
          <w:p w:rsidR="005A35B4" w:rsidRPr="00871E1A" w:rsidDel="00D66FFA" w:rsidRDefault="005A35B4">
            <w:pPr>
              <w:pStyle w:val="h1"/>
              <w:rPr>
                <w:del w:id="6305" w:author="Caree2" w:date="2016-10-26T18:37:00Z"/>
                <w:szCs w:val="25"/>
              </w:rPr>
              <w:pPrChange w:id="6306" w:author="Caree2" w:date="2016-10-28T06:24:00Z">
                <w:pPr>
                  <w:shd w:val="clear" w:color="auto" w:fill="FFFFFF"/>
                </w:pPr>
              </w:pPrChange>
            </w:pPr>
            <w:del w:id="6307" w:author="Caree2" w:date="2016-10-26T18:37:00Z">
              <w:r w:rsidRPr="00871E1A" w:rsidDel="00D66FFA">
                <w:rPr>
                  <w:szCs w:val="25"/>
                </w:rPr>
                <w:delText>Introduction</w:delText>
              </w:r>
            </w:del>
          </w:p>
          <w:p w:rsidR="005A35B4" w:rsidRPr="00871E1A" w:rsidDel="00D66FFA" w:rsidRDefault="005A35B4">
            <w:pPr>
              <w:pStyle w:val="h1"/>
              <w:rPr>
                <w:del w:id="6308" w:author="Caree2" w:date="2016-10-26T18:37:00Z"/>
                <w:szCs w:val="25"/>
              </w:rPr>
              <w:pPrChange w:id="6309" w:author="Caree2" w:date="2016-10-28T06:24:00Z">
                <w:pPr>
                  <w:shd w:val="clear" w:color="auto" w:fill="FFFFFF"/>
                </w:pPr>
              </w:pPrChange>
            </w:pPr>
          </w:p>
          <w:p w:rsidR="005A35B4" w:rsidRPr="00871E1A" w:rsidDel="00D66FFA" w:rsidRDefault="005A35B4">
            <w:pPr>
              <w:pStyle w:val="h1"/>
              <w:rPr>
                <w:del w:id="6310" w:author="Caree2" w:date="2016-10-26T18:37:00Z"/>
                <w:szCs w:val="25"/>
              </w:rPr>
              <w:pPrChange w:id="6311" w:author="Caree2" w:date="2016-10-28T06:24:00Z">
                <w:pPr>
                  <w:shd w:val="clear" w:color="auto" w:fill="FFFFFF"/>
                </w:pPr>
              </w:pPrChange>
            </w:pPr>
          </w:p>
          <w:p w:rsidR="005A35B4" w:rsidRPr="00871E1A" w:rsidDel="00D66FFA" w:rsidRDefault="005A35B4">
            <w:pPr>
              <w:pStyle w:val="h1"/>
              <w:rPr>
                <w:del w:id="6312" w:author="Caree2" w:date="2016-10-26T18:37:00Z"/>
                <w:szCs w:val="25"/>
              </w:rPr>
              <w:pPrChange w:id="6313" w:author="Caree2" w:date="2016-10-28T06:24:00Z">
                <w:pPr>
                  <w:shd w:val="clear" w:color="auto" w:fill="FFFFFF"/>
                </w:pPr>
              </w:pPrChange>
            </w:pPr>
          </w:p>
          <w:p w:rsidR="005A35B4" w:rsidRPr="00871E1A" w:rsidDel="00D66FFA" w:rsidRDefault="005A35B4">
            <w:pPr>
              <w:pStyle w:val="h1"/>
              <w:rPr>
                <w:del w:id="6314" w:author="Caree2" w:date="2016-10-26T18:37:00Z"/>
                <w:sz w:val="32"/>
                <w:szCs w:val="25"/>
              </w:rPr>
              <w:pPrChange w:id="6315" w:author="Caree2" w:date="2016-10-28T06:24:00Z">
                <w:pPr>
                  <w:shd w:val="clear" w:color="auto" w:fill="FFFFFF"/>
                </w:pPr>
              </w:pPrChange>
            </w:pPr>
          </w:p>
          <w:p w:rsidR="005A35B4" w:rsidRPr="00871E1A" w:rsidDel="00D66FFA" w:rsidRDefault="005A35B4">
            <w:pPr>
              <w:pStyle w:val="h1"/>
              <w:rPr>
                <w:del w:id="6316" w:author="Caree2" w:date="2016-10-26T18:37:00Z"/>
                <w:szCs w:val="25"/>
              </w:rPr>
              <w:pPrChange w:id="6317" w:author="Caree2" w:date="2016-10-28T06:24:00Z">
                <w:pPr>
                  <w:shd w:val="clear" w:color="auto" w:fill="FFFFFF"/>
                </w:pPr>
              </w:pPrChange>
            </w:pPr>
            <w:del w:id="6318" w:author="Caree2" w:date="2016-10-26T18:37:00Z">
              <w:r w:rsidRPr="00871E1A" w:rsidDel="00D66FFA">
                <w:rPr>
                  <w:szCs w:val="25"/>
                </w:rPr>
                <w:delText>Physical: none</w:delText>
              </w:r>
            </w:del>
          </w:p>
          <w:p w:rsidR="005A35B4" w:rsidRPr="00871E1A" w:rsidDel="00D66FFA" w:rsidRDefault="005A35B4">
            <w:pPr>
              <w:pStyle w:val="h1"/>
              <w:rPr>
                <w:del w:id="6319" w:author="Caree2" w:date="2016-10-26T18:37:00Z"/>
                <w:sz w:val="16"/>
                <w:szCs w:val="25"/>
              </w:rPr>
              <w:pPrChange w:id="6320" w:author="Caree2" w:date="2016-10-28T06:24:00Z">
                <w:pPr>
                  <w:shd w:val="clear" w:color="auto" w:fill="FFFFFF"/>
                </w:pPr>
              </w:pPrChange>
            </w:pPr>
          </w:p>
          <w:p w:rsidR="005A35B4" w:rsidRPr="00871E1A" w:rsidDel="00D66FFA" w:rsidRDefault="005A35B4">
            <w:pPr>
              <w:pStyle w:val="h1"/>
              <w:rPr>
                <w:del w:id="6321" w:author="Caree2" w:date="2016-10-26T18:37:00Z"/>
                <w:sz w:val="16"/>
              </w:rPr>
              <w:pPrChange w:id="6322" w:author="Caree2" w:date="2016-10-28T06:24:00Z">
                <w:pPr>
                  <w:shd w:val="clear" w:color="auto" w:fill="FFFFFF"/>
                </w:pPr>
              </w:pPrChange>
            </w:pPr>
            <w:del w:id="6323" w:author="Caree2" w:date="2016-10-26T18:37:00Z">
              <w:r w:rsidRPr="00871E1A" w:rsidDel="00D66FFA">
                <w:rPr>
                  <w:szCs w:val="25"/>
                </w:rPr>
                <w:delText>Chemical: none</w:delText>
              </w:r>
            </w:del>
          </w:p>
        </w:tc>
        <w:tc>
          <w:tcPr>
            <w:tcW w:w="3041"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324" w:author="Caree2" w:date="2016-10-26T18:37:00Z"/>
                <w:sz w:val="16"/>
                <w:szCs w:val="25"/>
              </w:rPr>
              <w:pPrChange w:id="6325" w:author="Caree2" w:date="2016-10-28T06:24:00Z">
                <w:pPr>
                  <w:shd w:val="clear" w:color="auto" w:fill="FFFFFF"/>
                </w:pPr>
              </w:pPrChange>
            </w:pPr>
          </w:p>
          <w:p w:rsidR="005A35B4" w:rsidDel="00D66FFA" w:rsidRDefault="005A35B4">
            <w:pPr>
              <w:pStyle w:val="h1"/>
              <w:rPr>
                <w:del w:id="6326" w:author="Caree2" w:date="2016-10-26T18:37:00Z"/>
                <w:szCs w:val="25"/>
              </w:rPr>
              <w:pPrChange w:id="6327" w:author="Caree2" w:date="2016-10-28T06:24:00Z">
                <w:pPr>
                  <w:shd w:val="clear" w:color="auto" w:fill="FFFFFF"/>
                </w:pPr>
              </w:pPrChange>
            </w:pPr>
            <w:del w:id="6328" w:author="Caree2" w:date="2016-10-26T18:37:00Z">
              <w:r w:rsidRPr="00871E1A" w:rsidDel="00D66FFA">
                <w:rPr>
                  <w:szCs w:val="25"/>
                </w:rPr>
                <w:delText xml:space="preserve">Trim to remove any foreign matter that may cause contamination. </w:delText>
              </w:r>
            </w:del>
          </w:p>
          <w:p w:rsidR="009846EC" w:rsidRPr="00871E1A" w:rsidDel="00D66FFA" w:rsidRDefault="00472D8A">
            <w:pPr>
              <w:pStyle w:val="h1"/>
              <w:rPr>
                <w:del w:id="6329" w:author="Caree2" w:date="2016-10-26T18:37:00Z"/>
                <w:szCs w:val="25"/>
              </w:rPr>
              <w:pPrChange w:id="6330" w:author="Caree2" w:date="2016-10-28T06:24:00Z">
                <w:pPr>
                  <w:shd w:val="clear" w:color="auto" w:fill="FFFFFF"/>
                </w:pPr>
              </w:pPrChange>
            </w:pPr>
            <w:del w:id="6331" w:author="Caree2" w:date="2016-10-26T18:37:00Z">
              <w:r w:rsidDel="00D66FFA">
                <w:rPr>
                  <w:szCs w:val="25"/>
                </w:rPr>
                <w:delText xml:space="preserve">                             </w:delText>
              </w:r>
            </w:del>
          </w:p>
          <w:p w:rsidR="005A35B4" w:rsidRPr="00DE2B28" w:rsidDel="00D66FFA" w:rsidRDefault="005A35B4">
            <w:pPr>
              <w:pStyle w:val="h1"/>
              <w:rPr>
                <w:del w:id="6332" w:author="Caree2" w:date="2016-10-26T18:37:00Z"/>
                <w:lang w:val="fr-FR"/>
              </w:rPr>
              <w:pPrChange w:id="6333" w:author="Caree2" w:date="2016-10-28T06:24:00Z">
                <w:pPr>
                  <w:shd w:val="clear" w:color="auto" w:fill="FFFFFF"/>
                </w:pPr>
              </w:pPrChange>
            </w:pPr>
            <w:del w:id="6334" w:author="Caree2" w:date="2016-10-26T18:37:00Z">
              <w:r w:rsidRPr="00871E1A" w:rsidDel="00D66FFA">
                <w:rPr>
                  <w:szCs w:val="25"/>
                </w:rPr>
                <w:delText xml:space="preserve">Proper cleaning of equipment </w:delText>
              </w:r>
              <w:r w:rsidR="000D5907" w:rsidDel="00D66FFA">
                <w:rPr>
                  <w:szCs w:val="25"/>
                </w:rPr>
                <w:delText>and</w:delText>
              </w:r>
              <w:r w:rsidRPr="00871E1A" w:rsidDel="00D66FFA">
                <w:rPr>
                  <w:szCs w:val="25"/>
                </w:rPr>
                <w:delText xml:space="preserve"> utensils (SSOP 3). </w:delText>
              </w:r>
              <w:r w:rsidRPr="00DE2B28" w:rsidDel="00D66FFA">
                <w:rPr>
                  <w:szCs w:val="25"/>
                  <w:lang w:val="fr-FR"/>
                </w:rPr>
                <w:delText>Proper personnel hygiene</w:delText>
              </w:r>
              <w:r w:rsidRPr="00DE2B28" w:rsidDel="00D66FFA">
                <w:rPr>
                  <w:lang w:val="fr-FR"/>
                </w:rPr>
                <w:delText xml:space="preserve"> (GMP 2; SSOP 2).</w:delText>
              </w:r>
            </w:del>
          </w:p>
        </w:tc>
        <w:tc>
          <w:tcPr>
            <w:tcW w:w="2430" w:type="dxa"/>
            <w:tcBorders>
              <w:top w:val="single" w:sz="6" w:space="0" w:color="auto"/>
              <w:left w:val="single" w:sz="6" w:space="0" w:color="auto"/>
              <w:bottom w:val="single" w:sz="6" w:space="0" w:color="auto"/>
              <w:right w:val="single" w:sz="6" w:space="0" w:color="auto"/>
            </w:tcBorders>
          </w:tcPr>
          <w:p w:rsidR="005A35B4" w:rsidRPr="00DE2B28" w:rsidDel="00D66FFA" w:rsidRDefault="005A35B4">
            <w:pPr>
              <w:pStyle w:val="h1"/>
              <w:rPr>
                <w:del w:id="6335" w:author="Caree2" w:date="2016-10-26T18:37:00Z"/>
                <w:sz w:val="16"/>
                <w:lang w:val="fr-FR"/>
              </w:rPr>
              <w:pPrChange w:id="6336" w:author="Caree2" w:date="2016-10-28T06:24:00Z">
                <w:pPr>
                  <w:shd w:val="clear" w:color="auto" w:fill="FFFFFF"/>
                </w:pPr>
              </w:pPrChange>
            </w:pPr>
          </w:p>
          <w:p w:rsidR="005A35B4" w:rsidRPr="00871E1A" w:rsidDel="00D66FFA" w:rsidRDefault="005A35B4">
            <w:pPr>
              <w:pStyle w:val="h1"/>
              <w:rPr>
                <w:del w:id="6337" w:author="Caree2" w:date="2016-10-26T18:37:00Z"/>
              </w:rPr>
              <w:pPrChange w:id="6338" w:author="Caree2" w:date="2016-10-28T06:24:00Z">
                <w:pPr>
                  <w:shd w:val="clear" w:color="auto" w:fill="FFFFFF"/>
                </w:pPr>
              </w:pPrChange>
            </w:pPr>
            <w:del w:id="6339" w:author="Caree2" w:date="2016-10-26T18:37:00Z">
              <w:r w:rsidRPr="00DE2B28" w:rsidDel="00D66FFA">
                <w:rPr>
                  <w:lang w:val="fr-FR"/>
                </w:rPr>
                <w:delText xml:space="preserve"> </w:delText>
              </w:r>
              <w:r w:rsidRPr="00871E1A" w:rsidDel="00D66FFA">
                <w:delText>NO</w:delText>
              </w:r>
            </w:del>
          </w:p>
        </w:tc>
        <w:tc>
          <w:tcPr>
            <w:tcW w:w="99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340" w:author="Caree2" w:date="2016-10-26T18:37:00Z"/>
              </w:rPr>
              <w:pPrChange w:id="6341" w:author="Caree2" w:date="2016-10-28T06:24:00Z">
                <w:pPr>
                  <w:shd w:val="clear" w:color="auto" w:fill="FFFFFF"/>
                </w:pPr>
              </w:pPrChange>
            </w:pPr>
          </w:p>
          <w:p w:rsidR="005A35B4" w:rsidRPr="00871E1A" w:rsidDel="00D66FFA" w:rsidRDefault="005A35B4">
            <w:pPr>
              <w:pStyle w:val="h1"/>
              <w:rPr>
                <w:del w:id="6342" w:author="Caree2" w:date="2016-10-26T18:37:00Z"/>
              </w:rPr>
              <w:pPrChange w:id="6343" w:author="Caree2" w:date="2016-10-28T06:24:00Z">
                <w:pPr>
                  <w:shd w:val="clear" w:color="auto" w:fill="FFFFFF"/>
                </w:pPr>
              </w:pPrChange>
            </w:pPr>
          </w:p>
        </w:tc>
      </w:tr>
    </w:tbl>
    <w:p w:rsidR="005A35B4" w:rsidRPr="00871E1A" w:rsidDel="00D66FFA" w:rsidRDefault="005A35B4">
      <w:pPr>
        <w:pStyle w:val="h1"/>
        <w:rPr>
          <w:del w:id="6344" w:author="Caree2" w:date="2016-10-26T18:37:00Z"/>
          <w:sz w:val="16"/>
        </w:rPr>
        <w:pPrChange w:id="6345" w:author="Caree2" w:date="2016-10-28T06:24:00Z">
          <w:pPr/>
        </w:pPrChange>
      </w:pPr>
    </w:p>
    <w:tbl>
      <w:tblPr>
        <w:tblW w:w="10350" w:type="dxa"/>
        <w:tblInd w:w="-410" w:type="dxa"/>
        <w:tblLayout w:type="fixed"/>
        <w:tblCellMar>
          <w:left w:w="40" w:type="dxa"/>
          <w:right w:w="40" w:type="dxa"/>
        </w:tblCellMar>
        <w:tblLook w:val="0000" w:firstRow="0" w:lastRow="0" w:firstColumn="0" w:lastColumn="0" w:noHBand="0" w:noVBand="0"/>
      </w:tblPr>
      <w:tblGrid>
        <w:gridCol w:w="1775"/>
        <w:gridCol w:w="2275"/>
        <w:gridCol w:w="19"/>
        <w:gridCol w:w="3283"/>
        <w:gridCol w:w="28"/>
        <w:gridCol w:w="2070"/>
        <w:gridCol w:w="900"/>
      </w:tblGrid>
      <w:tr w:rsidR="005A35B4" w:rsidRPr="00871E1A" w:rsidDel="00D66FFA">
        <w:trPr>
          <w:trHeight w:val="1416"/>
          <w:del w:id="6346" w:author="Caree2" w:date="2016-10-26T18:37:00Z"/>
        </w:trPr>
        <w:tc>
          <w:tcPr>
            <w:tcW w:w="1775"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347" w:author="Caree2" w:date="2016-10-26T18:37:00Z"/>
                <w:b/>
                <w:bCs/>
                <w:iCs/>
                <w:sz w:val="16"/>
                <w:szCs w:val="25"/>
              </w:rPr>
              <w:pPrChange w:id="6348" w:author="Caree2" w:date="2016-10-28T06:24:00Z">
                <w:pPr>
                  <w:shd w:val="clear" w:color="auto" w:fill="FFFFFF"/>
                </w:pPr>
              </w:pPrChange>
            </w:pPr>
          </w:p>
          <w:p w:rsidR="005A35B4" w:rsidRPr="00871E1A" w:rsidDel="00D66FFA" w:rsidRDefault="005A35B4">
            <w:pPr>
              <w:pStyle w:val="h1"/>
              <w:rPr>
                <w:del w:id="6349" w:author="Caree2" w:date="2016-10-26T18:37:00Z"/>
                <w:b/>
                <w:bCs/>
                <w:iCs/>
              </w:rPr>
              <w:pPrChange w:id="6350" w:author="Caree2" w:date="2016-10-28T06:24:00Z">
                <w:pPr>
                  <w:shd w:val="clear" w:color="auto" w:fill="FFFFFF"/>
                </w:pPr>
              </w:pPrChange>
            </w:pPr>
            <w:del w:id="6351" w:author="Caree2" w:date="2016-10-26T18:37:00Z">
              <w:r w:rsidRPr="00871E1A" w:rsidDel="00D66FFA">
                <w:rPr>
                  <w:b/>
                  <w:bCs/>
                  <w:i w:val="0"/>
                  <w:iCs/>
                  <w:szCs w:val="25"/>
                </w:rPr>
                <w:delText>Process Step</w:delText>
              </w:r>
            </w:del>
          </w:p>
          <w:p w:rsidR="005A35B4" w:rsidRPr="00871E1A" w:rsidDel="00D66FFA" w:rsidRDefault="005A35B4">
            <w:pPr>
              <w:pStyle w:val="h1"/>
              <w:rPr>
                <w:del w:id="6352" w:author="Caree2" w:date="2016-10-26T18:37:00Z"/>
              </w:rPr>
              <w:pPrChange w:id="6353" w:author="Caree2" w:date="2016-10-28T06:24:00Z">
                <w:pPr>
                  <w:shd w:val="clear" w:color="auto" w:fill="FFFFFF"/>
                </w:pPr>
              </w:pPrChange>
            </w:pPr>
          </w:p>
        </w:tc>
        <w:tc>
          <w:tcPr>
            <w:tcW w:w="2294"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354" w:author="Caree2" w:date="2016-10-26T18:37:00Z"/>
                <w:b/>
                <w:bCs/>
                <w:iCs/>
                <w:sz w:val="16"/>
                <w:szCs w:val="25"/>
              </w:rPr>
              <w:pPrChange w:id="6355" w:author="Caree2" w:date="2016-10-28T06:24:00Z">
                <w:pPr>
                  <w:shd w:val="clear" w:color="auto" w:fill="FFFFFF"/>
                </w:pPr>
              </w:pPrChange>
            </w:pPr>
          </w:p>
          <w:p w:rsidR="005A35B4" w:rsidRPr="00871E1A" w:rsidDel="00D66FFA" w:rsidRDefault="005A35B4">
            <w:pPr>
              <w:pStyle w:val="h1"/>
              <w:rPr>
                <w:del w:id="6356" w:author="Caree2" w:date="2016-10-26T18:37:00Z"/>
                <w:b/>
                <w:bCs/>
                <w:iCs/>
              </w:rPr>
              <w:pPrChange w:id="6357" w:author="Caree2" w:date="2016-10-28T06:24:00Z">
                <w:pPr>
                  <w:shd w:val="clear" w:color="auto" w:fill="FFFFFF"/>
                </w:pPr>
              </w:pPrChange>
            </w:pPr>
            <w:del w:id="6358" w:author="Caree2" w:date="2016-10-26T18:37:00Z">
              <w:r w:rsidRPr="00871E1A" w:rsidDel="00D66FFA">
                <w:rPr>
                  <w:b/>
                  <w:bCs/>
                  <w:i w:val="0"/>
                  <w:iCs/>
                  <w:szCs w:val="25"/>
                </w:rPr>
                <w:delText>Potential Hazard</w:delText>
              </w:r>
            </w:del>
          </w:p>
          <w:p w:rsidR="005A35B4" w:rsidRPr="00871E1A" w:rsidDel="00D66FFA" w:rsidRDefault="005A35B4">
            <w:pPr>
              <w:pStyle w:val="h1"/>
              <w:rPr>
                <w:del w:id="6359" w:author="Caree2" w:date="2016-10-26T18:37:00Z"/>
              </w:rPr>
              <w:pPrChange w:id="6360" w:author="Caree2" w:date="2016-10-28T06:24:00Z">
                <w:pPr>
                  <w:shd w:val="clear" w:color="auto" w:fill="FFFFFF"/>
                </w:pPr>
              </w:pPrChange>
            </w:pPr>
          </w:p>
        </w:tc>
        <w:tc>
          <w:tcPr>
            <w:tcW w:w="3283"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361" w:author="Caree2" w:date="2016-10-26T18:37:00Z"/>
                <w:b/>
                <w:bCs/>
                <w:iCs/>
                <w:sz w:val="16"/>
                <w:szCs w:val="25"/>
              </w:rPr>
              <w:pPrChange w:id="6362" w:author="Caree2" w:date="2016-10-28T06:24:00Z">
                <w:pPr>
                  <w:shd w:val="clear" w:color="auto" w:fill="FFFFFF"/>
                </w:pPr>
              </w:pPrChange>
            </w:pPr>
          </w:p>
          <w:p w:rsidR="005A35B4" w:rsidRPr="00871E1A" w:rsidDel="00D66FFA" w:rsidRDefault="005A35B4">
            <w:pPr>
              <w:pStyle w:val="h1"/>
              <w:rPr>
                <w:del w:id="6363" w:author="Caree2" w:date="2016-10-26T18:37:00Z"/>
                <w:b/>
                <w:bCs/>
                <w:iCs/>
              </w:rPr>
              <w:pPrChange w:id="6364" w:author="Caree2" w:date="2016-10-28T06:24:00Z">
                <w:pPr>
                  <w:shd w:val="clear" w:color="auto" w:fill="FFFFFF"/>
                </w:pPr>
              </w:pPrChange>
            </w:pPr>
            <w:del w:id="6365" w:author="Caree2" w:date="2016-10-26T18:37:00Z">
              <w:r w:rsidRPr="00871E1A" w:rsidDel="00D66FFA">
                <w:rPr>
                  <w:b/>
                  <w:bCs/>
                  <w:i w:val="0"/>
                  <w:iCs/>
                  <w:szCs w:val="25"/>
                </w:rPr>
                <w:delText>What control measures can be applied to prevent the hazard?</w:delText>
              </w:r>
            </w:del>
          </w:p>
        </w:tc>
        <w:tc>
          <w:tcPr>
            <w:tcW w:w="2098"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366" w:author="Caree2" w:date="2016-10-26T18:37:00Z"/>
                <w:b/>
                <w:bCs/>
                <w:iCs/>
                <w:sz w:val="16"/>
                <w:szCs w:val="25"/>
              </w:rPr>
              <w:pPrChange w:id="6367" w:author="Caree2" w:date="2016-10-28T06:24:00Z">
                <w:pPr>
                  <w:shd w:val="clear" w:color="auto" w:fill="FFFFFF"/>
                </w:pPr>
              </w:pPrChange>
            </w:pPr>
          </w:p>
          <w:p w:rsidR="005A35B4" w:rsidRPr="00871E1A" w:rsidDel="00D66FFA" w:rsidRDefault="005A35B4">
            <w:pPr>
              <w:pStyle w:val="h1"/>
              <w:rPr>
                <w:del w:id="6368" w:author="Caree2" w:date="2016-10-26T18:37:00Z"/>
                <w:b/>
                <w:bCs/>
                <w:iCs/>
              </w:rPr>
              <w:pPrChange w:id="6369" w:author="Caree2" w:date="2016-10-28T06:24:00Z">
                <w:pPr>
                  <w:shd w:val="clear" w:color="auto" w:fill="FFFFFF"/>
                </w:pPr>
              </w:pPrChange>
            </w:pPr>
            <w:del w:id="6370" w:author="Caree2" w:date="2016-10-26T18:37:00Z">
              <w:r w:rsidRPr="00871E1A" w:rsidDel="00D66FFA">
                <w:rPr>
                  <w:i w:val="0"/>
                  <w:iCs/>
                  <w:szCs w:val="25"/>
                </w:rPr>
                <w:delText>I</w:delText>
              </w:r>
              <w:r w:rsidRPr="00871E1A" w:rsidDel="00D66FFA">
                <w:rPr>
                  <w:b/>
                  <w:bCs/>
                  <w:i w:val="0"/>
                  <w:iCs/>
                  <w:szCs w:val="25"/>
                </w:rPr>
                <w:delText>s potential safety</w:delText>
              </w:r>
            </w:del>
          </w:p>
          <w:p w:rsidR="005A35B4" w:rsidRPr="00871E1A" w:rsidDel="00D66FFA" w:rsidRDefault="005A35B4">
            <w:pPr>
              <w:pStyle w:val="h1"/>
              <w:rPr>
                <w:del w:id="6371" w:author="Caree2" w:date="2016-10-26T18:37:00Z"/>
              </w:rPr>
              <w:pPrChange w:id="6372" w:author="Caree2" w:date="2016-10-28T06:24:00Z">
                <w:pPr>
                  <w:shd w:val="clear" w:color="auto" w:fill="FFFFFF"/>
                </w:pPr>
              </w:pPrChange>
            </w:pPr>
            <w:del w:id="6373" w:author="Caree2" w:date="2016-10-26T18:37:00Z">
              <w:r w:rsidRPr="00871E1A" w:rsidDel="00D66FFA">
                <w:rPr>
                  <w:b/>
                  <w:bCs/>
                  <w:i w:val="0"/>
                  <w:iCs/>
                  <w:szCs w:val="25"/>
                </w:rPr>
                <w:delText xml:space="preserve">hazard significant and reasonably likely to occur? </w:delText>
              </w:r>
            </w:del>
          </w:p>
        </w:tc>
        <w:tc>
          <w:tcPr>
            <w:tcW w:w="90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374" w:author="Caree2" w:date="2016-10-26T18:37:00Z"/>
                <w:b/>
                <w:bCs/>
                <w:iCs/>
                <w:sz w:val="16"/>
                <w:szCs w:val="25"/>
              </w:rPr>
              <w:pPrChange w:id="6375" w:author="Caree2" w:date="2016-10-28T06:24:00Z">
                <w:pPr>
                  <w:shd w:val="clear" w:color="auto" w:fill="FFFFFF"/>
                </w:pPr>
              </w:pPrChange>
            </w:pPr>
          </w:p>
          <w:p w:rsidR="005A35B4" w:rsidRPr="00871E1A" w:rsidDel="00D66FFA" w:rsidRDefault="005A35B4">
            <w:pPr>
              <w:pStyle w:val="h1"/>
              <w:rPr>
                <w:del w:id="6376" w:author="Caree2" w:date="2016-10-26T18:37:00Z"/>
                <w:b/>
                <w:bCs/>
                <w:iCs/>
                <w:szCs w:val="25"/>
              </w:rPr>
              <w:pPrChange w:id="6377" w:author="Caree2" w:date="2016-10-28T06:24:00Z">
                <w:pPr>
                  <w:shd w:val="clear" w:color="auto" w:fill="FFFFFF"/>
                </w:pPr>
              </w:pPrChange>
            </w:pPr>
            <w:del w:id="6378" w:author="Caree2" w:date="2016-10-26T18:37:00Z">
              <w:r w:rsidRPr="00871E1A" w:rsidDel="00D66FFA">
                <w:rPr>
                  <w:b/>
                  <w:bCs/>
                  <w:i w:val="0"/>
                  <w:iCs/>
                  <w:szCs w:val="25"/>
                </w:rPr>
                <w:delText>CCP #</w:delText>
              </w:r>
            </w:del>
          </w:p>
          <w:p w:rsidR="005A35B4" w:rsidRPr="00871E1A" w:rsidDel="00D66FFA" w:rsidRDefault="005A35B4">
            <w:pPr>
              <w:pStyle w:val="h1"/>
              <w:rPr>
                <w:del w:id="6379" w:author="Caree2" w:date="2016-10-26T18:37:00Z"/>
                <w:b/>
                <w:bCs/>
                <w:iCs/>
              </w:rPr>
              <w:pPrChange w:id="6380" w:author="Caree2" w:date="2016-10-28T06:24:00Z">
                <w:pPr>
                  <w:shd w:val="clear" w:color="auto" w:fill="FFFFFF"/>
                </w:pPr>
              </w:pPrChange>
            </w:pPr>
          </w:p>
          <w:p w:rsidR="005A35B4" w:rsidRPr="00871E1A" w:rsidDel="00D66FFA" w:rsidRDefault="005A35B4">
            <w:pPr>
              <w:pStyle w:val="h1"/>
              <w:rPr>
                <w:del w:id="6381" w:author="Caree2" w:date="2016-10-26T18:37:00Z"/>
              </w:rPr>
              <w:pPrChange w:id="6382" w:author="Caree2" w:date="2016-10-28T06:24:00Z">
                <w:pPr>
                  <w:shd w:val="clear" w:color="auto" w:fill="FFFFFF"/>
                </w:pPr>
              </w:pPrChange>
            </w:pPr>
          </w:p>
        </w:tc>
      </w:tr>
      <w:tr w:rsidR="005A35B4" w:rsidRPr="00871E1A" w:rsidDel="00D66FFA">
        <w:trPr>
          <w:trHeight w:val="588"/>
          <w:del w:id="6383"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6384" w:author="Caree2" w:date="2016-10-26T18:37:00Z"/>
                <w:b/>
                <w:bCs/>
                <w:iCs/>
                <w:sz w:val="16"/>
                <w:szCs w:val="25"/>
              </w:rPr>
              <w:pPrChange w:id="6385" w:author="Caree2" w:date="2016-10-28T06:24:00Z">
                <w:pPr>
                  <w:shd w:val="clear" w:color="auto" w:fill="FFFFFF"/>
                </w:pPr>
              </w:pPrChange>
            </w:pPr>
          </w:p>
          <w:p w:rsidR="005A35B4" w:rsidRPr="00871E1A" w:rsidDel="00D66FFA" w:rsidRDefault="005A35B4">
            <w:pPr>
              <w:pStyle w:val="h1"/>
              <w:rPr>
                <w:del w:id="6386" w:author="Caree2" w:date="2016-10-26T18:37:00Z"/>
                <w:b/>
                <w:bCs/>
                <w:iCs/>
                <w:szCs w:val="25"/>
              </w:rPr>
              <w:pPrChange w:id="6387" w:author="Caree2" w:date="2016-10-28T06:24:00Z">
                <w:pPr>
                  <w:shd w:val="clear" w:color="auto" w:fill="FFFFFF"/>
                </w:pPr>
              </w:pPrChange>
            </w:pPr>
            <w:del w:id="6388" w:author="Caree2" w:date="2016-10-26T18:37:00Z">
              <w:r w:rsidRPr="00871E1A" w:rsidDel="00D66FFA">
                <w:rPr>
                  <w:b/>
                  <w:bCs/>
                  <w:i w:val="0"/>
                  <w:iCs/>
                  <w:szCs w:val="25"/>
                </w:rPr>
                <w:delText xml:space="preserve">Final Inspection: Carcass, Giblets </w:delText>
              </w:r>
              <w:r w:rsidR="00350F7F" w:rsidDel="00D66FFA">
                <w:rPr>
                  <w:b/>
                  <w:bCs/>
                  <w:i w:val="0"/>
                  <w:iCs/>
                  <w:szCs w:val="25"/>
                </w:rPr>
                <w:delText>and</w:delText>
              </w:r>
              <w:r w:rsidRPr="00871E1A" w:rsidDel="00D66FFA">
                <w:rPr>
                  <w:b/>
                  <w:bCs/>
                  <w:i w:val="0"/>
                  <w:iCs/>
                  <w:szCs w:val="25"/>
                </w:rPr>
                <w:delText xml:space="preserve"> Neck</w:delText>
              </w:r>
            </w:del>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6389" w:author="Caree2" w:date="2016-10-26T18:37:00Z"/>
                <w:sz w:val="16"/>
                <w:szCs w:val="25"/>
              </w:rPr>
              <w:pPrChange w:id="6390" w:author="Caree2" w:date="2016-10-28T06:24:00Z">
                <w:pPr>
                  <w:shd w:val="clear" w:color="auto" w:fill="FFFFFF"/>
                </w:pPr>
              </w:pPrChange>
            </w:pPr>
          </w:p>
          <w:p w:rsidR="005A35B4" w:rsidRPr="00871E1A" w:rsidDel="00D66FFA" w:rsidRDefault="005A35B4">
            <w:pPr>
              <w:pStyle w:val="h1"/>
              <w:rPr>
                <w:del w:id="6391" w:author="Caree2" w:date="2016-10-26T18:37:00Z"/>
                <w:szCs w:val="25"/>
              </w:rPr>
              <w:pPrChange w:id="6392" w:author="Caree2" w:date="2016-10-28T06:24:00Z">
                <w:pPr>
                  <w:shd w:val="clear" w:color="auto" w:fill="FFFFFF"/>
                </w:pPr>
              </w:pPrChange>
            </w:pPr>
            <w:del w:id="6393" w:author="Caree2" w:date="2016-10-26T18:37:00Z">
              <w:r w:rsidRPr="00871E1A" w:rsidDel="00D66FFA">
                <w:rPr>
                  <w:szCs w:val="25"/>
                </w:rPr>
                <w:delText>Biological: pathogen introduction (X-C from other birds; ice)</w:delText>
              </w:r>
            </w:del>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6394" w:author="Caree2" w:date="2016-10-26T18:37:00Z"/>
                <w:sz w:val="16"/>
                <w:szCs w:val="25"/>
              </w:rPr>
              <w:pPrChange w:id="6395" w:author="Caree2" w:date="2016-10-28T06:24:00Z">
                <w:pPr>
                  <w:shd w:val="clear" w:color="auto" w:fill="FFFFFF"/>
                </w:pPr>
              </w:pPrChange>
            </w:pPr>
          </w:p>
          <w:p w:rsidR="005A35B4" w:rsidRPr="00871E1A" w:rsidDel="00D66FFA" w:rsidRDefault="005A35B4">
            <w:pPr>
              <w:pStyle w:val="h1"/>
              <w:rPr>
                <w:del w:id="6396" w:author="Caree2" w:date="2016-10-26T18:37:00Z"/>
              </w:rPr>
              <w:pPrChange w:id="6397" w:author="Caree2" w:date="2016-10-28T06:24:00Z">
                <w:pPr>
                  <w:shd w:val="clear" w:color="auto" w:fill="FFFFFF"/>
                </w:pPr>
              </w:pPrChange>
            </w:pPr>
            <w:del w:id="6398" w:author="Caree2" w:date="2016-10-26T18:37:00Z">
              <w:r w:rsidRPr="00871E1A" w:rsidDel="00D66FFA">
                <w:rPr>
                  <w:szCs w:val="25"/>
                </w:rPr>
                <w:delText>Trim to remove contamination from foreign matter.</w:delText>
              </w:r>
            </w:del>
          </w:p>
          <w:p w:rsidR="005A35B4" w:rsidRPr="00871E1A" w:rsidDel="00D66FFA" w:rsidRDefault="005A35B4">
            <w:pPr>
              <w:pStyle w:val="h1"/>
              <w:rPr>
                <w:del w:id="6399" w:author="Caree2" w:date="2016-10-26T18:37:00Z"/>
                <w:szCs w:val="25"/>
              </w:rPr>
              <w:pPrChange w:id="6400" w:author="Caree2" w:date="2016-10-28T06:24:00Z">
                <w:pPr>
                  <w:shd w:val="clear" w:color="auto" w:fill="FFFFFF"/>
                </w:pPr>
              </w:pPrChange>
            </w:pPr>
            <w:del w:id="6401" w:author="Caree2" w:date="2016-10-26T18:37:00Z">
              <w:r w:rsidRPr="00871E1A" w:rsidDel="00D66FFA">
                <w:rPr>
                  <w:szCs w:val="25"/>
                </w:rPr>
                <w:delText xml:space="preserve">Proper cleaning of equipment </w:delText>
              </w:r>
              <w:r w:rsidR="00350F7F" w:rsidDel="00D66FFA">
                <w:rPr>
                  <w:szCs w:val="25"/>
                </w:rPr>
                <w:delText>and</w:delText>
              </w:r>
              <w:r w:rsidRPr="00871E1A" w:rsidDel="00D66FFA">
                <w:rPr>
                  <w:szCs w:val="25"/>
                </w:rPr>
                <w:delText xml:space="preserve"> utensils (SSOP 3).</w:delText>
              </w:r>
            </w:del>
          </w:p>
        </w:tc>
        <w:tc>
          <w:tcPr>
            <w:tcW w:w="2070" w:type="dxa"/>
            <w:tcBorders>
              <w:top w:val="single" w:sz="6" w:space="0" w:color="auto"/>
              <w:left w:val="single" w:sz="6" w:space="0" w:color="auto"/>
              <w:right w:val="single" w:sz="6" w:space="0" w:color="auto"/>
            </w:tcBorders>
          </w:tcPr>
          <w:p w:rsidR="005A35B4" w:rsidRPr="00871E1A" w:rsidDel="00D66FFA" w:rsidRDefault="005A35B4">
            <w:pPr>
              <w:pStyle w:val="h1"/>
              <w:rPr>
                <w:del w:id="6402" w:author="Caree2" w:date="2016-10-26T18:37:00Z"/>
                <w:sz w:val="16"/>
                <w:szCs w:val="25"/>
              </w:rPr>
              <w:pPrChange w:id="6403" w:author="Caree2" w:date="2016-10-28T06:24:00Z">
                <w:pPr>
                  <w:shd w:val="clear" w:color="auto" w:fill="FFFFFF"/>
                </w:pPr>
              </w:pPrChange>
            </w:pPr>
          </w:p>
          <w:p w:rsidR="005A35B4" w:rsidRPr="00871E1A" w:rsidDel="00D66FFA" w:rsidRDefault="005A35B4">
            <w:pPr>
              <w:pStyle w:val="h1"/>
              <w:rPr>
                <w:del w:id="6404" w:author="Caree2" w:date="2016-10-26T18:37:00Z"/>
                <w:szCs w:val="25"/>
              </w:rPr>
              <w:pPrChange w:id="6405" w:author="Caree2" w:date="2016-10-28T06:24:00Z">
                <w:pPr>
                  <w:pStyle w:val="Heading5"/>
                </w:pPr>
              </w:pPrChange>
            </w:pPr>
            <w:del w:id="6406" w:author="Caree2" w:date="2016-10-26T18:37:00Z">
              <w:r w:rsidRPr="00871E1A" w:rsidDel="00D66FFA">
                <w:rPr>
                  <w:szCs w:val="25"/>
                </w:rPr>
                <w:delText xml:space="preserve"> YES</w:delText>
              </w:r>
            </w:del>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6407" w:author="Caree2" w:date="2016-10-26T18:37:00Z"/>
                <w:b/>
                <w:bCs/>
                <w:sz w:val="16"/>
                <w:szCs w:val="25"/>
              </w:rPr>
              <w:pPrChange w:id="6408" w:author="Caree2" w:date="2016-10-28T06:24:00Z">
                <w:pPr>
                  <w:shd w:val="clear" w:color="auto" w:fill="FFFFFF"/>
                </w:pPr>
              </w:pPrChange>
            </w:pPr>
          </w:p>
          <w:p w:rsidR="005A35B4" w:rsidRPr="00871E1A" w:rsidDel="00D66FFA" w:rsidRDefault="005A35B4">
            <w:pPr>
              <w:pStyle w:val="h1"/>
              <w:rPr>
                <w:del w:id="6409" w:author="Caree2" w:date="2016-10-26T18:37:00Z"/>
                <w:b/>
                <w:bCs/>
                <w:iCs/>
                <w:szCs w:val="25"/>
              </w:rPr>
              <w:pPrChange w:id="6410" w:author="Caree2" w:date="2016-10-28T06:24:00Z">
                <w:pPr>
                  <w:shd w:val="clear" w:color="auto" w:fill="FFFFFF"/>
                </w:pPr>
              </w:pPrChange>
            </w:pPr>
            <w:del w:id="6411" w:author="Caree2" w:date="2016-10-26T18:37:00Z">
              <w:r w:rsidRPr="00871E1A" w:rsidDel="00D66FFA">
                <w:rPr>
                  <w:b/>
                  <w:bCs/>
                  <w:i w:val="0"/>
                  <w:iCs/>
                  <w:szCs w:val="25"/>
                </w:rPr>
                <w:delText>CCP</w:delText>
              </w:r>
            </w:del>
          </w:p>
          <w:p w:rsidR="005A35B4" w:rsidRPr="00871E1A" w:rsidDel="00D66FFA" w:rsidRDefault="005A35B4">
            <w:pPr>
              <w:pStyle w:val="h1"/>
              <w:rPr>
                <w:del w:id="6412" w:author="Caree2" w:date="2016-10-26T18:37:00Z"/>
                <w:b/>
                <w:bCs/>
                <w:szCs w:val="25"/>
              </w:rPr>
              <w:pPrChange w:id="6413" w:author="Caree2" w:date="2016-10-28T06:24:00Z">
                <w:pPr>
                  <w:shd w:val="clear" w:color="auto" w:fill="FFFFFF"/>
                </w:pPr>
              </w:pPrChange>
            </w:pPr>
            <w:del w:id="6414" w:author="Caree2" w:date="2016-10-26T18:37:00Z">
              <w:r w:rsidRPr="00871E1A" w:rsidDel="00D66FFA">
                <w:rPr>
                  <w:b/>
                  <w:bCs/>
                  <w:i w:val="0"/>
                  <w:iCs/>
                  <w:szCs w:val="25"/>
                </w:rPr>
                <w:delText xml:space="preserve"> #1</w:delText>
              </w:r>
            </w:del>
          </w:p>
        </w:tc>
      </w:tr>
      <w:tr w:rsidR="005A35B4" w:rsidRPr="00871E1A" w:rsidDel="00D66FFA">
        <w:trPr>
          <w:trHeight w:val="588"/>
          <w:del w:id="6415" w:author="Caree2" w:date="2016-10-26T18:37:00Z"/>
        </w:trPr>
        <w:tc>
          <w:tcPr>
            <w:tcW w:w="1775" w:type="dxa"/>
            <w:tcBorders>
              <w:left w:val="single" w:sz="6" w:space="0" w:color="auto"/>
              <w:right w:val="single" w:sz="6" w:space="0" w:color="auto"/>
            </w:tcBorders>
          </w:tcPr>
          <w:p w:rsidR="005A35B4" w:rsidRPr="00871E1A" w:rsidDel="00D66FFA" w:rsidRDefault="005A35B4">
            <w:pPr>
              <w:pStyle w:val="h1"/>
              <w:rPr>
                <w:del w:id="6416" w:author="Caree2" w:date="2016-10-26T18:37:00Z"/>
                <w:szCs w:val="25"/>
              </w:rPr>
              <w:pPrChange w:id="6417" w:author="Caree2" w:date="2016-10-28T06:24:00Z">
                <w:pPr>
                  <w:shd w:val="clear" w:color="auto" w:fill="FFFFFF"/>
                </w:pPr>
              </w:pPrChange>
            </w:pPr>
          </w:p>
        </w:tc>
        <w:tc>
          <w:tcPr>
            <w:tcW w:w="2275" w:type="dxa"/>
            <w:tcBorders>
              <w:left w:val="single" w:sz="6" w:space="0" w:color="auto"/>
              <w:right w:val="single" w:sz="6" w:space="0" w:color="auto"/>
            </w:tcBorders>
          </w:tcPr>
          <w:p w:rsidR="005A35B4" w:rsidRPr="00871E1A" w:rsidDel="00D66FFA" w:rsidRDefault="005A35B4">
            <w:pPr>
              <w:pStyle w:val="h1"/>
              <w:rPr>
                <w:del w:id="6418" w:author="Caree2" w:date="2016-10-26T18:37:00Z"/>
                <w:sz w:val="16"/>
                <w:szCs w:val="25"/>
              </w:rPr>
              <w:pPrChange w:id="6419" w:author="Caree2" w:date="2016-10-28T06:24:00Z">
                <w:pPr>
                  <w:shd w:val="clear" w:color="auto" w:fill="FFFFFF"/>
                </w:pPr>
              </w:pPrChange>
            </w:pPr>
          </w:p>
          <w:p w:rsidR="005A35B4" w:rsidRPr="00871E1A" w:rsidDel="00D66FFA" w:rsidRDefault="005A35B4">
            <w:pPr>
              <w:pStyle w:val="h1"/>
              <w:rPr>
                <w:del w:id="6420" w:author="Caree2" w:date="2016-10-26T18:37:00Z"/>
                <w:szCs w:val="25"/>
              </w:rPr>
              <w:pPrChange w:id="6421" w:author="Caree2" w:date="2016-10-28T06:24:00Z">
                <w:pPr>
                  <w:shd w:val="clear" w:color="auto" w:fill="FFFFFF"/>
                </w:pPr>
              </w:pPrChange>
            </w:pPr>
            <w:del w:id="6422" w:author="Caree2" w:date="2016-10-26T18:37:00Z">
              <w:r w:rsidRPr="00871E1A" w:rsidDel="00D66FFA">
                <w:rPr>
                  <w:szCs w:val="25"/>
                </w:rPr>
                <w:delText>Physical: none</w:delText>
              </w:r>
            </w:del>
          </w:p>
        </w:tc>
        <w:tc>
          <w:tcPr>
            <w:tcW w:w="3330" w:type="dxa"/>
            <w:gridSpan w:val="3"/>
            <w:tcBorders>
              <w:left w:val="single" w:sz="6" w:space="0" w:color="auto"/>
              <w:right w:val="single" w:sz="6" w:space="0" w:color="auto"/>
            </w:tcBorders>
          </w:tcPr>
          <w:p w:rsidR="005A35B4" w:rsidRPr="00871E1A" w:rsidDel="00D66FFA" w:rsidRDefault="005A35B4">
            <w:pPr>
              <w:pStyle w:val="h1"/>
              <w:rPr>
                <w:del w:id="6423" w:author="Caree2" w:date="2016-10-26T18:37:00Z"/>
                <w:szCs w:val="25"/>
              </w:rPr>
              <w:pPrChange w:id="6424" w:author="Caree2" w:date="2016-10-28T06:24:00Z">
                <w:pPr>
                  <w:shd w:val="clear" w:color="auto" w:fill="FFFFFF"/>
                </w:pPr>
              </w:pPrChange>
            </w:pPr>
          </w:p>
        </w:tc>
        <w:tc>
          <w:tcPr>
            <w:tcW w:w="2070" w:type="dxa"/>
            <w:tcBorders>
              <w:left w:val="single" w:sz="6" w:space="0" w:color="auto"/>
              <w:right w:val="single" w:sz="6" w:space="0" w:color="auto"/>
            </w:tcBorders>
          </w:tcPr>
          <w:p w:rsidR="005A35B4" w:rsidRPr="00871E1A" w:rsidDel="00D66FFA" w:rsidRDefault="005A35B4">
            <w:pPr>
              <w:pStyle w:val="h1"/>
              <w:rPr>
                <w:del w:id="6425" w:author="Caree2" w:date="2016-10-26T18:37:00Z"/>
                <w:szCs w:val="25"/>
              </w:rPr>
              <w:pPrChange w:id="6426" w:author="Caree2" w:date="2016-10-28T06:24:00Z">
                <w:pPr>
                  <w:shd w:val="clear" w:color="auto" w:fill="FFFFFF"/>
                </w:pPr>
              </w:pPrChange>
            </w:pPr>
          </w:p>
        </w:tc>
        <w:tc>
          <w:tcPr>
            <w:tcW w:w="900" w:type="dxa"/>
            <w:tcBorders>
              <w:left w:val="single" w:sz="6" w:space="0" w:color="auto"/>
              <w:right w:val="single" w:sz="6" w:space="0" w:color="auto"/>
            </w:tcBorders>
          </w:tcPr>
          <w:p w:rsidR="005A35B4" w:rsidRPr="00871E1A" w:rsidDel="00D66FFA" w:rsidRDefault="005A35B4">
            <w:pPr>
              <w:pStyle w:val="h1"/>
              <w:rPr>
                <w:del w:id="6427" w:author="Caree2" w:date="2016-10-26T18:37:00Z"/>
                <w:b/>
                <w:bCs/>
                <w:szCs w:val="25"/>
              </w:rPr>
              <w:pPrChange w:id="6428" w:author="Caree2" w:date="2016-10-28T06:24:00Z">
                <w:pPr>
                  <w:shd w:val="clear" w:color="auto" w:fill="FFFFFF"/>
                </w:pPr>
              </w:pPrChange>
            </w:pPr>
          </w:p>
        </w:tc>
      </w:tr>
      <w:tr w:rsidR="005A35B4" w:rsidRPr="00871E1A" w:rsidDel="00D66FFA">
        <w:trPr>
          <w:trHeight w:val="441"/>
          <w:del w:id="6429" w:author="Caree2" w:date="2016-10-26T18:37:00Z"/>
        </w:trPr>
        <w:tc>
          <w:tcPr>
            <w:tcW w:w="1775" w:type="dxa"/>
            <w:tcBorders>
              <w:left w:val="single" w:sz="6" w:space="0" w:color="auto"/>
              <w:bottom w:val="single" w:sz="6" w:space="0" w:color="auto"/>
              <w:right w:val="single" w:sz="6" w:space="0" w:color="auto"/>
            </w:tcBorders>
          </w:tcPr>
          <w:p w:rsidR="005A35B4" w:rsidRPr="00871E1A" w:rsidDel="00D66FFA" w:rsidRDefault="005A35B4">
            <w:pPr>
              <w:pStyle w:val="h1"/>
              <w:rPr>
                <w:del w:id="6430" w:author="Caree2" w:date="2016-10-26T18:37:00Z"/>
                <w:sz w:val="16"/>
                <w:szCs w:val="25"/>
              </w:rPr>
              <w:pPrChange w:id="6431" w:author="Caree2" w:date="2016-10-28T06:24:00Z">
                <w:pPr>
                  <w:shd w:val="clear" w:color="auto" w:fill="FFFFFF"/>
                </w:pPr>
              </w:pPrChange>
            </w:pPr>
          </w:p>
        </w:tc>
        <w:tc>
          <w:tcPr>
            <w:tcW w:w="2275" w:type="dxa"/>
            <w:tcBorders>
              <w:left w:val="single" w:sz="6" w:space="0" w:color="auto"/>
              <w:bottom w:val="single" w:sz="6" w:space="0" w:color="auto"/>
              <w:right w:val="single" w:sz="6" w:space="0" w:color="auto"/>
            </w:tcBorders>
          </w:tcPr>
          <w:p w:rsidR="005A35B4" w:rsidRPr="00871E1A" w:rsidDel="00D66FFA" w:rsidRDefault="005A35B4">
            <w:pPr>
              <w:pStyle w:val="h1"/>
              <w:rPr>
                <w:del w:id="6432" w:author="Caree2" w:date="2016-10-26T18:37:00Z"/>
              </w:rPr>
              <w:pPrChange w:id="6433" w:author="Caree2" w:date="2016-10-28T06:24:00Z">
                <w:pPr>
                  <w:pStyle w:val="Heading2"/>
                </w:pPr>
              </w:pPrChange>
            </w:pPr>
            <w:del w:id="6434" w:author="Caree2" w:date="2016-10-26T18:37:00Z">
              <w:r w:rsidRPr="00871E1A" w:rsidDel="00D66FFA">
                <w:delText>Chemical: none</w:delText>
              </w:r>
            </w:del>
          </w:p>
        </w:tc>
        <w:tc>
          <w:tcPr>
            <w:tcW w:w="3330" w:type="dxa"/>
            <w:gridSpan w:val="3"/>
            <w:tcBorders>
              <w:left w:val="single" w:sz="6" w:space="0" w:color="auto"/>
              <w:bottom w:val="single" w:sz="6" w:space="0" w:color="auto"/>
              <w:right w:val="single" w:sz="6" w:space="0" w:color="auto"/>
            </w:tcBorders>
          </w:tcPr>
          <w:p w:rsidR="005A35B4" w:rsidRPr="00871E1A" w:rsidDel="00D66FFA" w:rsidRDefault="005A35B4">
            <w:pPr>
              <w:pStyle w:val="h1"/>
              <w:rPr>
                <w:del w:id="6435" w:author="Caree2" w:date="2016-10-26T18:37:00Z"/>
                <w:sz w:val="16"/>
                <w:szCs w:val="25"/>
              </w:rPr>
              <w:pPrChange w:id="6436" w:author="Caree2" w:date="2016-10-28T06:24:00Z">
                <w:pPr>
                  <w:shd w:val="clear" w:color="auto" w:fill="FFFFFF"/>
                </w:pPr>
              </w:pPrChange>
            </w:pPr>
          </w:p>
        </w:tc>
        <w:tc>
          <w:tcPr>
            <w:tcW w:w="2070" w:type="dxa"/>
            <w:tcBorders>
              <w:left w:val="single" w:sz="6" w:space="0" w:color="auto"/>
              <w:bottom w:val="single" w:sz="6" w:space="0" w:color="auto"/>
              <w:right w:val="single" w:sz="6" w:space="0" w:color="auto"/>
            </w:tcBorders>
          </w:tcPr>
          <w:p w:rsidR="005A35B4" w:rsidRPr="00871E1A" w:rsidDel="00D66FFA" w:rsidRDefault="005A35B4">
            <w:pPr>
              <w:pStyle w:val="h1"/>
              <w:rPr>
                <w:del w:id="6437" w:author="Caree2" w:date="2016-10-26T18:37:00Z"/>
                <w:szCs w:val="25"/>
              </w:rPr>
              <w:pPrChange w:id="6438"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6439" w:author="Caree2" w:date="2016-10-26T18:37:00Z"/>
                <w:b/>
                <w:bCs/>
                <w:szCs w:val="25"/>
              </w:rPr>
              <w:pPrChange w:id="6440" w:author="Caree2" w:date="2016-10-28T06:24:00Z">
                <w:pPr>
                  <w:shd w:val="clear" w:color="auto" w:fill="FFFFFF"/>
                </w:pPr>
              </w:pPrChange>
            </w:pPr>
          </w:p>
        </w:tc>
      </w:tr>
      <w:tr w:rsidR="005A35B4" w:rsidRPr="00871E1A" w:rsidDel="00D66FFA">
        <w:trPr>
          <w:trHeight w:val="588"/>
          <w:del w:id="6441"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6442" w:author="Caree2" w:date="2016-10-26T18:37:00Z"/>
                <w:sz w:val="16"/>
                <w:szCs w:val="25"/>
              </w:rPr>
              <w:pPrChange w:id="6443" w:author="Caree2" w:date="2016-10-28T06:24:00Z">
                <w:pPr>
                  <w:pStyle w:val="Heading5"/>
                </w:pPr>
              </w:pPrChange>
            </w:pPr>
          </w:p>
          <w:p w:rsidR="005A35B4" w:rsidRPr="00871E1A" w:rsidDel="00D66FFA" w:rsidRDefault="005A35B4">
            <w:pPr>
              <w:pStyle w:val="h1"/>
              <w:rPr>
                <w:del w:id="6444" w:author="Caree2" w:date="2016-10-26T18:37:00Z"/>
                <w:iCs/>
                <w:szCs w:val="25"/>
              </w:rPr>
              <w:pPrChange w:id="6445" w:author="Caree2" w:date="2016-10-28T06:24:00Z">
                <w:pPr>
                  <w:pStyle w:val="Heading5"/>
                </w:pPr>
              </w:pPrChange>
            </w:pPr>
            <w:del w:id="6446" w:author="Caree2" w:date="2016-10-26T18:37:00Z">
              <w:r w:rsidRPr="00871E1A" w:rsidDel="00D66FFA">
                <w:rPr>
                  <w:i w:val="0"/>
                  <w:iCs/>
                  <w:szCs w:val="25"/>
                </w:rPr>
                <w:delText xml:space="preserve">Chill Carcass, Giblets </w:delText>
              </w:r>
              <w:r w:rsidR="00B86B1C" w:rsidDel="00D66FFA">
                <w:rPr>
                  <w:i w:val="0"/>
                  <w:iCs/>
                  <w:szCs w:val="25"/>
                </w:rPr>
                <w:delText>and</w:delText>
              </w:r>
              <w:r w:rsidRPr="00871E1A" w:rsidDel="00D66FFA">
                <w:rPr>
                  <w:i w:val="0"/>
                  <w:iCs/>
                  <w:szCs w:val="25"/>
                </w:rPr>
                <w:delText xml:space="preserve"> Neck</w:delText>
              </w:r>
            </w:del>
          </w:p>
          <w:p w:rsidR="005A35B4" w:rsidRPr="00871E1A" w:rsidDel="00D66FFA" w:rsidRDefault="005A35B4">
            <w:pPr>
              <w:pStyle w:val="h1"/>
              <w:rPr>
                <w:del w:id="6447" w:author="Caree2" w:date="2016-10-26T18:37:00Z"/>
              </w:rPr>
              <w:pPrChange w:id="6448" w:author="Caree2" w:date="2016-10-28T06:24:00Z">
                <w:pPr>
                  <w:shd w:val="clear" w:color="auto" w:fill="FFFFFF"/>
                </w:pPr>
              </w:pPrChange>
            </w:pPr>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6449" w:author="Caree2" w:date="2016-10-26T18:37:00Z"/>
                <w:sz w:val="16"/>
                <w:szCs w:val="25"/>
              </w:rPr>
              <w:pPrChange w:id="6450" w:author="Caree2" w:date="2016-10-28T06:24:00Z">
                <w:pPr>
                  <w:shd w:val="clear" w:color="auto" w:fill="FFFFFF"/>
                </w:pPr>
              </w:pPrChange>
            </w:pPr>
          </w:p>
          <w:p w:rsidR="005A35B4" w:rsidRPr="00871E1A" w:rsidDel="00D66FFA" w:rsidRDefault="005A35B4">
            <w:pPr>
              <w:pStyle w:val="h1"/>
              <w:rPr>
                <w:del w:id="6451" w:author="Caree2" w:date="2016-10-26T18:37:00Z"/>
              </w:rPr>
              <w:pPrChange w:id="6452" w:author="Caree2" w:date="2016-10-28T06:24:00Z">
                <w:pPr>
                  <w:shd w:val="clear" w:color="auto" w:fill="FFFFFF"/>
                </w:pPr>
              </w:pPrChange>
            </w:pPr>
            <w:del w:id="6453" w:author="Caree2" w:date="2016-10-26T18:37:00Z">
              <w:r w:rsidRPr="00871E1A" w:rsidDel="00D66FFA">
                <w:rPr>
                  <w:szCs w:val="25"/>
                </w:rPr>
                <w:delText>Biological: pathogen growth (X-C from other birds; ice)</w:delText>
              </w:r>
            </w:del>
          </w:p>
          <w:p w:rsidR="005A35B4" w:rsidRPr="00871E1A" w:rsidDel="00D66FFA" w:rsidRDefault="005A35B4">
            <w:pPr>
              <w:pStyle w:val="h1"/>
              <w:rPr>
                <w:del w:id="6454" w:author="Caree2" w:date="2016-10-26T18:37:00Z"/>
              </w:rPr>
              <w:pPrChange w:id="6455" w:author="Caree2" w:date="2016-10-28T06:24:00Z">
                <w:pPr>
                  <w:shd w:val="clear" w:color="auto" w:fill="FFFFFF"/>
                </w:pPr>
              </w:pPrChange>
            </w:pPr>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6456" w:author="Caree2" w:date="2016-10-26T18:37:00Z"/>
                <w:sz w:val="16"/>
                <w:szCs w:val="25"/>
              </w:rPr>
              <w:pPrChange w:id="6457" w:author="Caree2" w:date="2016-10-28T06:24:00Z">
                <w:pPr>
                  <w:shd w:val="clear" w:color="auto" w:fill="FFFFFF"/>
                </w:pPr>
              </w:pPrChange>
            </w:pPr>
          </w:p>
          <w:p w:rsidR="005A35B4" w:rsidDel="00D66FFA" w:rsidRDefault="005A35B4">
            <w:pPr>
              <w:pStyle w:val="h1"/>
              <w:rPr>
                <w:del w:id="6458" w:author="Caree2" w:date="2016-10-26T18:37:00Z"/>
                <w:szCs w:val="25"/>
              </w:rPr>
              <w:pPrChange w:id="6459" w:author="Caree2" w:date="2016-10-28T06:24:00Z">
                <w:pPr>
                  <w:shd w:val="clear" w:color="auto" w:fill="FFFFFF"/>
                </w:pPr>
              </w:pPrChange>
            </w:pPr>
            <w:del w:id="6460" w:author="Caree2" w:date="2016-10-26T18:37:00Z">
              <w:r w:rsidRPr="00871E1A" w:rsidDel="00D66FFA">
                <w:rPr>
                  <w:szCs w:val="25"/>
                </w:rPr>
                <w:delText>Reduce temperature rapidly using ice water slurry.</w:delText>
              </w:r>
              <w:r w:rsidR="00350F7F" w:rsidDel="00D66FFA">
                <w:rPr>
                  <w:szCs w:val="25"/>
                </w:rPr>
                <w:delText xml:space="preserve"> </w:delText>
              </w:r>
              <w:r w:rsidRPr="00871E1A" w:rsidDel="00D66FFA">
                <w:rPr>
                  <w:szCs w:val="25"/>
                </w:rPr>
                <w:delText xml:space="preserve">Temperature control (SSOP 5). </w:delText>
              </w:r>
            </w:del>
          </w:p>
          <w:p w:rsidR="00472D8A" w:rsidRPr="00871E1A" w:rsidDel="00D66FFA" w:rsidRDefault="00472D8A">
            <w:pPr>
              <w:pStyle w:val="h1"/>
              <w:rPr>
                <w:del w:id="6461" w:author="Caree2" w:date="2016-10-26T18:37:00Z"/>
                <w:szCs w:val="25"/>
              </w:rPr>
              <w:pPrChange w:id="6462" w:author="Caree2" w:date="2016-10-28T06:24:00Z">
                <w:pPr>
                  <w:shd w:val="clear" w:color="auto" w:fill="FFFFFF"/>
                </w:pPr>
              </w:pPrChange>
            </w:pPr>
            <w:del w:id="6463" w:author="Caree2" w:date="2016-10-26T18:37:00Z">
              <w:r w:rsidDel="00D66FFA">
                <w:rPr>
                  <w:szCs w:val="25"/>
                </w:rPr>
                <w:delText xml:space="preserve">                                                                                                                                                                                                                                                                                                                                                                                                </w:delText>
              </w:r>
            </w:del>
          </w:p>
          <w:p w:rsidR="005A35B4" w:rsidRPr="00871E1A" w:rsidDel="00D66FFA" w:rsidRDefault="005A35B4">
            <w:pPr>
              <w:pStyle w:val="h1"/>
              <w:rPr>
                <w:del w:id="6464" w:author="Caree2" w:date="2016-10-26T18:37:00Z"/>
              </w:rPr>
              <w:pPrChange w:id="6465" w:author="Caree2" w:date="2016-10-28T06:24:00Z">
                <w:pPr>
                  <w:shd w:val="clear" w:color="auto" w:fill="FFFFFF"/>
                </w:pPr>
              </w:pPrChange>
            </w:pPr>
            <w:del w:id="6466" w:author="Caree2" w:date="2016-10-26T18:37:00Z">
              <w:r w:rsidRPr="00871E1A" w:rsidDel="00D66FFA">
                <w:rPr>
                  <w:szCs w:val="25"/>
                </w:rPr>
                <w:delText>Use ice made from potable water source (GMP 6).</w:delText>
              </w:r>
            </w:del>
          </w:p>
          <w:p w:rsidR="005A35B4" w:rsidRPr="00871E1A" w:rsidDel="00D66FFA" w:rsidRDefault="005A35B4">
            <w:pPr>
              <w:pStyle w:val="h1"/>
              <w:rPr>
                <w:del w:id="6467" w:author="Caree2" w:date="2016-10-26T18:37:00Z"/>
              </w:rPr>
              <w:pPrChange w:id="6468" w:author="Caree2" w:date="2016-10-28T06:24:00Z">
                <w:pPr>
                  <w:shd w:val="clear" w:color="auto" w:fill="FFFFFF"/>
                </w:pPr>
              </w:pPrChange>
            </w:pPr>
          </w:p>
        </w:tc>
        <w:tc>
          <w:tcPr>
            <w:tcW w:w="2070" w:type="dxa"/>
            <w:tcBorders>
              <w:top w:val="single" w:sz="6" w:space="0" w:color="auto"/>
              <w:left w:val="single" w:sz="6" w:space="0" w:color="auto"/>
              <w:right w:val="single" w:sz="6" w:space="0" w:color="auto"/>
            </w:tcBorders>
          </w:tcPr>
          <w:p w:rsidR="005A35B4" w:rsidRPr="00871E1A" w:rsidDel="00D66FFA" w:rsidRDefault="005A35B4">
            <w:pPr>
              <w:pStyle w:val="h1"/>
              <w:rPr>
                <w:del w:id="6469" w:author="Caree2" w:date="2016-10-26T18:37:00Z"/>
                <w:sz w:val="16"/>
                <w:szCs w:val="25"/>
              </w:rPr>
              <w:pPrChange w:id="6470" w:author="Caree2" w:date="2016-10-28T06:24:00Z">
                <w:pPr>
                  <w:shd w:val="clear" w:color="auto" w:fill="FFFFFF"/>
                </w:pPr>
              </w:pPrChange>
            </w:pPr>
          </w:p>
          <w:p w:rsidR="005A35B4" w:rsidRPr="00871E1A" w:rsidDel="00D66FFA" w:rsidRDefault="005A35B4">
            <w:pPr>
              <w:pStyle w:val="h1"/>
              <w:rPr>
                <w:del w:id="6471" w:author="Caree2" w:date="2016-10-26T18:37:00Z"/>
                <w:b/>
                <w:bCs/>
              </w:rPr>
              <w:pPrChange w:id="6472" w:author="Caree2" w:date="2016-10-28T06:24:00Z">
                <w:pPr>
                  <w:shd w:val="clear" w:color="auto" w:fill="FFFFFF"/>
                </w:pPr>
              </w:pPrChange>
            </w:pPr>
            <w:del w:id="6473" w:author="Caree2" w:date="2016-10-26T18:37:00Z">
              <w:r w:rsidRPr="00871E1A" w:rsidDel="00D66FFA">
                <w:rPr>
                  <w:szCs w:val="25"/>
                </w:rPr>
                <w:delText xml:space="preserve"> </w:delText>
              </w:r>
              <w:r w:rsidRPr="00871E1A" w:rsidDel="00D66FFA">
                <w:rPr>
                  <w:b/>
                  <w:bCs/>
                  <w:szCs w:val="25"/>
                </w:rPr>
                <w:delText xml:space="preserve">YES </w:delText>
              </w:r>
            </w:del>
          </w:p>
          <w:p w:rsidR="005A35B4" w:rsidRPr="00871E1A" w:rsidDel="00D66FFA" w:rsidRDefault="005A35B4">
            <w:pPr>
              <w:pStyle w:val="h1"/>
              <w:rPr>
                <w:del w:id="6474" w:author="Caree2" w:date="2016-10-26T18:37:00Z"/>
              </w:rPr>
              <w:pPrChange w:id="6475"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6476" w:author="Caree2" w:date="2016-10-26T18:37:00Z"/>
                <w:b/>
                <w:bCs/>
                <w:sz w:val="16"/>
                <w:szCs w:val="25"/>
              </w:rPr>
              <w:pPrChange w:id="6477" w:author="Caree2" w:date="2016-10-28T06:24:00Z">
                <w:pPr>
                  <w:shd w:val="clear" w:color="auto" w:fill="FFFFFF"/>
                </w:pPr>
              </w:pPrChange>
            </w:pPr>
          </w:p>
          <w:p w:rsidR="005A35B4" w:rsidRPr="00871E1A" w:rsidDel="00D66FFA" w:rsidRDefault="005A35B4">
            <w:pPr>
              <w:pStyle w:val="h1"/>
              <w:rPr>
                <w:del w:id="6478" w:author="Caree2" w:date="2016-10-26T18:37:00Z"/>
                <w:b/>
                <w:bCs/>
                <w:iCs/>
              </w:rPr>
              <w:pPrChange w:id="6479" w:author="Caree2" w:date="2016-10-28T06:24:00Z">
                <w:pPr>
                  <w:shd w:val="clear" w:color="auto" w:fill="FFFFFF"/>
                </w:pPr>
              </w:pPrChange>
            </w:pPr>
            <w:del w:id="6480" w:author="Caree2" w:date="2016-10-26T18:37:00Z">
              <w:r w:rsidRPr="00871E1A" w:rsidDel="00D66FFA">
                <w:rPr>
                  <w:b/>
                  <w:bCs/>
                  <w:i w:val="0"/>
                  <w:iCs/>
                  <w:szCs w:val="25"/>
                </w:rPr>
                <w:delText>CCP</w:delText>
              </w:r>
            </w:del>
          </w:p>
          <w:p w:rsidR="005A35B4" w:rsidRPr="00871E1A" w:rsidDel="00D66FFA" w:rsidRDefault="005A35B4">
            <w:pPr>
              <w:pStyle w:val="h1"/>
              <w:rPr>
                <w:del w:id="6481" w:author="Caree2" w:date="2016-10-26T18:37:00Z"/>
              </w:rPr>
              <w:pPrChange w:id="6482" w:author="Caree2" w:date="2016-10-28T06:24:00Z">
                <w:pPr>
                  <w:shd w:val="clear" w:color="auto" w:fill="FFFFFF"/>
                </w:pPr>
              </w:pPrChange>
            </w:pPr>
            <w:del w:id="6483" w:author="Caree2" w:date="2016-10-26T18:37:00Z">
              <w:r w:rsidRPr="00871E1A" w:rsidDel="00D66FFA">
                <w:rPr>
                  <w:b/>
                  <w:bCs/>
                  <w:i w:val="0"/>
                  <w:iCs/>
                  <w:szCs w:val="25"/>
                </w:rPr>
                <w:delText xml:space="preserve"> #2</w:delText>
              </w:r>
            </w:del>
          </w:p>
          <w:p w:rsidR="005A35B4" w:rsidRPr="00871E1A" w:rsidDel="00D66FFA" w:rsidRDefault="005A35B4">
            <w:pPr>
              <w:pStyle w:val="h1"/>
              <w:rPr>
                <w:del w:id="6484" w:author="Caree2" w:date="2016-10-26T18:37:00Z"/>
              </w:rPr>
              <w:pPrChange w:id="6485" w:author="Caree2" w:date="2016-10-28T06:24:00Z">
                <w:pPr>
                  <w:shd w:val="clear" w:color="auto" w:fill="FFFFFF"/>
                </w:pPr>
              </w:pPrChange>
            </w:pPr>
          </w:p>
        </w:tc>
      </w:tr>
      <w:tr w:rsidR="005A35B4" w:rsidRPr="00871E1A" w:rsidDel="00D66FFA">
        <w:trPr>
          <w:trHeight w:val="403"/>
          <w:del w:id="6486" w:author="Caree2" w:date="2016-10-26T18:37:00Z"/>
        </w:trPr>
        <w:tc>
          <w:tcPr>
            <w:tcW w:w="1775" w:type="dxa"/>
            <w:tcBorders>
              <w:top w:val="nil"/>
              <w:left w:val="single" w:sz="6" w:space="0" w:color="auto"/>
              <w:right w:val="single" w:sz="6" w:space="0" w:color="auto"/>
            </w:tcBorders>
          </w:tcPr>
          <w:p w:rsidR="005A35B4" w:rsidRPr="00871E1A" w:rsidDel="00D66FFA" w:rsidRDefault="005A35B4">
            <w:pPr>
              <w:pStyle w:val="h1"/>
              <w:rPr>
                <w:del w:id="6487" w:author="Caree2" w:date="2016-10-26T18:37:00Z"/>
              </w:rPr>
              <w:pPrChange w:id="6488" w:author="Caree2" w:date="2016-10-28T06:24:00Z">
                <w:pPr>
                  <w:shd w:val="clear" w:color="auto" w:fill="FFFFFF"/>
                </w:pPr>
              </w:pPrChange>
            </w:pPr>
          </w:p>
        </w:tc>
        <w:tc>
          <w:tcPr>
            <w:tcW w:w="2275" w:type="dxa"/>
            <w:tcBorders>
              <w:top w:val="nil"/>
              <w:left w:val="single" w:sz="6" w:space="0" w:color="auto"/>
              <w:right w:val="single" w:sz="6" w:space="0" w:color="auto"/>
            </w:tcBorders>
          </w:tcPr>
          <w:p w:rsidR="005A35B4" w:rsidRPr="00871E1A" w:rsidDel="00D66FFA" w:rsidRDefault="005A35B4">
            <w:pPr>
              <w:pStyle w:val="h1"/>
              <w:rPr>
                <w:del w:id="6489" w:author="Caree2" w:date="2016-10-26T18:37:00Z"/>
                <w:szCs w:val="25"/>
              </w:rPr>
              <w:pPrChange w:id="6490" w:author="Caree2" w:date="2016-10-28T06:24:00Z">
                <w:pPr>
                  <w:shd w:val="clear" w:color="auto" w:fill="FFFFFF"/>
                </w:pPr>
              </w:pPrChange>
            </w:pPr>
            <w:del w:id="6491" w:author="Caree2" w:date="2016-10-26T18:37:00Z">
              <w:r w:rsidRPr="00871E1A" w:rsidDel="00D66FFA">
                <w:rPr>
                  <w:szCs w:val="25"/>
                </w:rPr>
                <w:delText>Physical: none</w:delText>
              </w:r>
            </w:del>
          </w:p>
          <w:p w:rsidR="005A35B4" w:rsidRPr="00871E1A" w:rsidDel="00D66FFA" w:rsidRDefault="005A35B4">
            <w:pPr>
              <w:pStyle w:val="h1"/>
              <w:rPr>
                <w:del w:id="6492" w:author="Caree2" w:date="2016-10-26T18:37:00Z"/>
                <w:sz w:val="16"/>
                <w:szCs w:val="25"/>
              </w:rPr>
              <w:pPrChange w:id="6493" w:author="Caree2" w:date="2016-10-28T06:24:00Z">
                <w:pPr>
                  <w:shd w:val="clear" w:color="auto" w:fill="FFFFFF"/>
                </w:pPr>
              </w:pPrChange>
            </w:pPr>
          </w:p>
        </w:tc>
        <w:tc>
          <w:tcPr>
            <w:tcW w:w="3330" w:type="dxa"/>
            <w:gridSpan w:val="3"/>
            <w:tcBorders>
              <w:top w:val="nil"/>
              <w:left w:val="single" w:sz="6" w:space="0" w:color="auto"/>
              <w:right w:val="single" w:sz="6" w:space="0" w:color="auto"/>
            </w:tcBorders>
          </w:tcPr>
          <w:p w:rsidR="005A35B4" w:rsidRPr="00871E1A" w:rsidDel="00D66FFA" w:rsidRDefault="005A35B4">
            <w:pPr>
              <w:pStyle w:val="h1"/>
              <w:rPr>
                <w:del w:id="6494" w:author="Caree2" w:date="2016-10-26T18:37:00Z"/>
              </w:rPr>
              <w:pPrChange w:id="6495" w:author="Caree2" w:date="2016-10-28T06:24:00Z">
                <w:pPr>
                  <w:shd w:val="clear" w:color="auto" w:fill="FFFFFF"/>
                </w:pPr>
              </w:pPrChange>
            </w:pPr>
          </w:p>
        </w:tc>
        <w:tc>
          <w:tcPr>
            <w:tcW w:w="2070" w:type="dxa"/>
            <w:tcBorders>
              <w:top w:val="nil"/>
              <w:left w:val="single" w:sz="6" w:space="0" w:color="auto"/>
              <w:right w:val="single" w:sz="6" w:space="0" w:color="auto"/>
            </w:tcBorders>
          </w:tcPr>
          <w:p w:rsidR="005A35B4" w:rsidRPr="00871E1A" w:rsidDel="00D66FFA" w:rsidRDefault="005A35B4">
            <w:pPr>
              <w:pStyle w:val="h1"/>
              <w:rPr>
                <w:del w:id="6496" w:author="Caree2" w:date="2016-10-26T18:37:00Z"/>
                <w:szCs w:val="25"/>
              </w:rPr>
              <w:pPrChange w:id="6497" w:author="Caree2" w:date="2016-10-28T06:24:00Z">
                <w:pPr>
                  <w:shd w:val="clear" w:color="auto" w:fill="FFFFFF"/>
                </w:pPr>
              </w:pPrChange>
            </w:pPr>
          </w:p>
        </w:tc>
        <w:tc>
          <w:tcPr>
            <w:tcW w:w="900" w:type="dxa"/>
            <w:tcBorders>
              <w:top w:val="nil"/>
              <w:left w:val="single" w:sz="6" w:space="0" w:color="auto"/>
              <w:right w:val="single" w:sz="6" w:space="0" w:color="auto"/>
            </w:tcBorders>
          </w:tcPr>
          <w:p w:rsidR="005A35B4" w:rsidRPr="00871E1A" w:rsidDel="00D66FFA" w:rsidRDefault="005A35B4">
            <w:pPr>
              <w:pStyle w:val="h1"/>
              <w:rPr>
                <w:del w:id="6498" w:author="Caree2" w:date="2016-10-26T18:37:00Z"/>
              </w:rPr>
              <w:pPrChange w:id="6499" w:author="Caree2" w:date="2016-10-28T06:24:00Z">
                <w:pPr>
                  <w:shd w:val="clear" w:color="auto" w:fill="FFFFFF"/>
                </w:pPr>
              </w:pPrChange>
            </w:pPr>
          </w:p>
        </w:tc>
      </w:tr>
      <w:tr w:rsidR="005A35B4" w:rsidRPr="00871E1A" w:rsidDel="00D66FFA">
        <w:trPr>
          <w:trHeight w:val="453"/>
          <w:del w:id="6500" w:author="Caree2" w:date="2016-10-26T18:37:00Z"/>
        </w:trPr>
        <w:tc>
          <w:tcPr>
            <w:tcW w:w="1775" w:type="dxa"/>
            <w:tcBorders>
              <w:left w:val="single" w:sz="6" w:space="0" w:color="auto"/>
              <w:bottom w:val="single" w:sz="6" w:space="0" w:color="auto"/>
              <w:right w:val="single" w:sz="6" w:space="0" w:color="auto"/>
            </w:tcBorders>
          </w:tcPr>
          <w:p w:rsidR="005A35B4" w:rsidRPr="00871E1A" w:rsidDel="00D66FFA" w:rsidRDefault="005A35B4">
            <w:pPr>
              <w:pStyle w:val="h1"/>
              <w:rPr>
                <w:del w:id="6501" w:author="Caree2" w:date="2016-10-26T18:37:00Z"/>
              </w:rPr>
              <w:pPrChange w:id="6502" w:author="Caree2" w:date="2016-10-28T06:24:00Z">
                <w:pPr>
                  <w:shd w:val="clear" w:color="auto" w:fill="FFFFFF"/>
                </w:pPr>
              </w:pPrChange>
            </w:pPr>
          </w:p>
          <w:p w:rsidR="005A35B4" w:rsidRPr="00871E1A" w:rsidDel="00D66FFA" w:rsidRDefault="005A35B4">
            <w:pPr>
              <w:pStyle w:val="h1"/>
              <w:rPr>
                <w:del w:id="6503" w:author="Caree2" w:date="2016-10-26T18:37:00Z"/>
              </w:rPr>
              <w:pPrChange w:id="6504" w:author="Caree2" w:date="2016-10-28T06:24:00Z">
                <w:pPr>
                  <w:shd w:val="clear" w:color="auto" w:fill="FFFFFF"/>
                </w:pPr>
              </w:pPrChange>
            </w:pPr>
          </w:p>
        </w:tc>
        <w:tc>
          <w:tcPr>
            <w:tcW w:w="2275" w:type="dxa"/>
            <w:tcBorders>
              <w:left w:val="single" w:sz="6" w:space="0" w:color="auto"/>
              <w:bottom w:val="single" w:sz="6" w:space="0" w:color="auto"/>
              <w:right w:val="single" w:sz="6" w:space="0" w:color="auto"/>
            </w:tcBorders>
          </w:tcPr>
          <w:p w:rsidR="005A35B4" w:rsidRPr="00871E1A" w:rsidDel="00D66FFA" w:rsidRDefault="005A35B4">
            <w:pPr>
              <w:pStyle w:val="h1"/>
              <w:rPr>
                <w:del w:id="6505" w:author="Caree2" w:date="2016-10-26T18:37:00Z"/>
                <w:sz w:val="16"/>
                <w:szCs w:val="25"/>
              </w:rPr>
              <w:pPrChange w:id="6506" w:author="Caree2" w:date="2016-10-28T06:24:00Z">
                <w:pPr>
                  <w:shd w:val="clear" w:color="auto" w:fill="FFFFFF"/>
                </w:pPr>
              </w:pPrChange>
            </w:pPr>
          </w:p>
          <w:p w:rsidR="005A35B4" w:rsidRPr="00871E1A" w:rsidDel="00D66FFA" w:rsidRDefault="005A35B4">
            <w:pPr>
              <w:pStyle w:val="h1"/>
              <w:rPr>
                <w:del w:id="6507" w:author="Caree2" w:date="2016-10-26T18:37:00Z"/>
              </w:rPr>
              <w:pPrChange w:id="6508" w:author="Caree2" w:date="2016-10-28T06:24:00Z">
                <w:pPr>
                  <w:shd w:val="clear" w:color="auto" w:fill="FFFFFF"/>
                </w:pPr>
              </w:pPrChange>
            </w:pPr>
            <w:del w:id="6509" w:author="Caree2" w:date="2016-10-26T18:37:00Z">
              <w:r w:rsidRPr="00871E1A" w:rsidDel="00D66FFA">
                <w:rPr>
                  <w:szCs w:val="25"/>
                </w:rPr>
                <w:delText>Chemical: none</w:delText>
              </w:r>
            </w:del>
          </w:p>
          <w:p w:rsidR="005A35B4" w:rsidRPr="00871E1A" w:rsidDel="00D66FFA" w:rsidRDefault="005A35B4">
            <w:pPr>
              <w:pStyle w:val="h1"/>
              <w:rPr>
                <w:del w:id="6510" w:author="Caree2" w:date="2016-10-26T18:37:00Z"/>
                <w:sz w:val="16"/>
              </w:rPr>
              <w:pPrChange w:id="6511" w:author="Caree2" w:date="2016-10-28T06:24:00Z">
                <w:pPr>
                  <w:shd w:val="clear" w:color="auto" w:fill="FFFFFF"/>
                </w:pPr>
              </w:pPrChange>
            </w:pPr>
          </w:p>
        </w:tc>
        <w:tc>
          <w:tcPr>
            <w:tcW w:w="3330" w:type="dxa"/>
            <w:gridSpan w:val="3"/>
            <w:tcBorders>
              <w:left w:val="single" w:sz="6" w:space="0" w:color="auto"/>
              <w:bottom w:val="single" w:sz="6" w:space="0" w:color="auto"/>
              <w:right w:val="single" w:sz="6" w:space="0" w:color="auto"/>
            </w:tcBorders>
          </w:tcPr>
          <w:p w:rsidR="005A35B4" w:rsidRPr="00871E1A" w:rsidDel="00D66FFA" w:rsidRDefault="005A35B4">
            <w:pPr>
              <w:pStyle w:val="h1"/>
              <w:rPr>
                <w:del w:id="6512" w:author="Caree2" w:date="2016-10-26T18:37:00Z"/>
              </w:rPr>
              <w:pPrChange w:id="6513" w:author="Caree2" w:date="2016-10-28T06:24:00Z">
                <w:pPr>
                  <w:shd w:val="clear" w:color="auto" w:fill="FFFFFF"/>
                </w:pPr>
              </w:pPrChange>
            </w:pPr>
          </w:p>
          <w:p w:rsidR="005A35B4" w:rsidRPr="00871E1A" w:rsidDel="00D66FFA" w:rsidRDefault="005A35B4">
            <w:pPr>
              <w:pStyle w:val="h1"/>
              <w:rPr>
                <w:del w:id="6514" w:author="Caree2" w:date="2016-10-26T18:37:00Z"/>
              </w:rPr>
              <w:pPrChange w:id="6515" w:author="Caree2" w:date="2016-10-28T06:24:00Z">
                <w:pPr>
                  <w:shd w:val="clear" w:color="auto" w:fill="FFFFFF"/>
                </w:pPr>
              </w:pPrChange>
            </w:pPr>
          </w:p>
        </w:tc>
        <w:tc>
          <w:tcPr>
            <w:tcW w:w="2070" w:type="dxa"/>
            <w:tcBorders>
              <w:left w:val="single" w:sz="6" w:space="0" w:color="auto"/>
              <w:bottom w:val="single" w:sz="6" w:space="0" w:color="auto"/>
              <w:right w:val="single" w:sz="6" w:space="0" w:color="auto"/>
            </w:tcBorders>
          </w:tcPr>
          <w:p w:rsidR="005A35B4" w:rsidRPr="00871E1A" w:rsidDel="00D66FFA" w:rsidRDefault="005A35B4">
            <w:pPr>
              <w:pStyle w:val="h1"/>
              <w:rPr>
                <w:del w:id="6516" w:author="Caree2" w:date="2016-10-26T18:37:00Z"/>
              </w:rPr>
              <w:pPrChange w:id="6517" w:author="Caree2" w:date="2016-10-28T06:24:00Z">
                <w:pPr>
                  <w:shd w:val="clear" w:color="auto" w:fill="FFFFFF"/>
                </w:pPr>
              </w:pPrChange>
            </w:pPr>
          </w:p>
          <w:p w:rsidR="005A35B4" w:rsidRPr="00871E1A" w:rsidDel="00D66FFA" w:rsidRDefault="005A35B4">
            <w:pPr>
              <w:pStyle w:val="h1"/>
              <w:rPr>
                <w:del w:id="6518" w:author="Caree2" w:date="2016-10-26T18:37:00Z"/>
              </w:rPr>
              <w:pPrChange w:id="6519"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6520" w:author="Caree2" w:date="2016-10-26T18:37:00Z"/>
              </w:rPr>
              <w:pPrChange w:id="6521" w:author="Caree2" w:date="2016-10-28T06:24:00Z">
                <w:pPr>
                  <w:shd w:val="clear" w:color="auto" w:fill="FFFFFF"/>
                </w:pPr>
              </w:pPrChange>
            </w:pPr>
          </w:p>
          <w:p w:rsidR="005A35B4" w:rsidRPr="00871E1A" w:rsidDel="00D66FFA" w:rsidRDefault="005A35B4">
            <w:pPr>
              <w:pStyle w:val="h1"/>
              <w:rPr>
                <w:del w:id="6522" w:author="Caree2" w:date="2016-10-26T18:37:00Z"/>
              </w:rPr>
              <w:pPrChange w:id="6523" w:author="Caree2" w:date="2016-10-28T06:24:00Z">
                <w:pPr>
                  <w:shd w:val="clear" w:color="auto" w:fill="FFFFFF"/>
                </w:pPr>
              </w:pPrChange>
            </w:pPr>
          </w:p>
        </w:tc>
      </w:tr>
      <w:tr w:rsidR="005A35B4" w:rsidRPr="00871E1A" w:rsidDel="00D66FFA">
        <w:trPr>
          <w:trHeight w:val="432"/>
          <w:del w:id="6524"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6525" w:author="Caree2" w:date="2016-10-26T18:37:00Z"/>
                <w:sz w:val="16"/>
                <w:szCs w:val="25"/>
              </w:rPr>
              <w:pPrChange w:id="6526" w:author="Caree2" w:date="2016-10-28T06:24:00Z">
                <w:pPr>
                  <w:shd w:val="clear" w:color="auto" w:fill="FFFFFF"/>
                </w:pPr>
              </w:pPrChange>
            </w:pPr>
          </w:p>
          <w:p w:rsidR="005A35B4" w:rsidRPr="00871E1A" w:rsidDel="00D66FFA" w:rsidRDefault="005A35B4">
            <w:pPr>
              <w:pStyle w:val="h1"/>
              <w:rPr>
                <w:del w:id="6527" w:author="Caree2" w:date="2016-10-26T18:37:00Z"/>
                <w:szCs w:val="25"/>
              </w:rPr>
              <w:pPrChange w:id="6528" w:author="Caree2" w:date="2016-10-28T06:24:00Z">
                <w:pPr>
                  <w:shd w:val="clear" w:color="auto" w:fill="FFFFFF"/>
                </w:pPr>
              </w:pPrChange>
            </w:pPr>
            <w:del w:id="6529" w:author="Caree2" w:date="2016-10-26T18:37:00Z">
              <w:r w:rsidRPr="00871E1A" w:rsidDel="00D66FFA">
                <w:rPr>
                  <w:szCs w:val="25"/>
                </w:rPr>
                <w:delText xml:space="preserve">Drain Carcass, Giblets </w:delText>
              </w:r>
              <w:r w:rsidR="00B86B1C" w:rsidDel="00D66FFA">
                <w:rPr>
                  <w:szCs w:val="25"/>
                </w:rPr>
                <w:delText>and</w:delText>
              </w:r>
              <w:r w:rsidRPr="00871E1A" w:rsidDel="00D66FFA">
                <w:rPr>
                  <w:szCs w:val="25"/>
                </w:rPr>
                <w:delText xml:space="preserve"> Neck</w:delText>
              </w:r>
            </w:del>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6530" w:author="Caree2" w:date="2016-10-26T18:37:00Z"/>
                <w:sz w:val="16"/>
                <w:szCs w:val="25"/>
              </w:rPr>
              <w:pPrChange w:id="6531" w:author="Caree2" w:date="2016-10-28T06:24:00Z">
                <w:pPr>
                  <w:shd w:val="clear" w:color="auto" w:fill="FFFFFF"/>
                </w:pPr>
              </w:pPrChange>
            </w:pPr>
          </w:p>
          <w:p w:rsidR="005A35B4" w:rsidRPr="00871E1A" w:rsidDel="00D66FFA" w:rsidRDefault="005A35B4">
            <w:pPr>
              <w:pStyle w:val="h1"/>
              <w:rPr>
                <w:del w:id="6532" w:author="Caree2" w:date="2016-10-26T18:37:00Z"/>
                <w:szCs w:val="25"/>
              </w:rPr>
              <w:pPrChange w:id="6533" w:author="Caree2" w:date="2016-10-28T06:24:00Z">
                <w:pPr>
                  <w:shd w:val="clear" w:color="auto" w:fill="FFFFFF"/>
                </w:pPr>
              </w:pPrChange>
            </w:pPr>
            <w:del w:id="6534" w:author="Caree2" w:date="2016-10-26T18:37:00Z">
              <w:r w:rsidRPr="00871E1A" w:rsidDel="00D66FFA">
                <w:rPr>
                  <w:szCs w:val="25"/>
                </w:rPr>
                <w:delText>Biological: pathogen introduction</w:delText>
              </w:r>
            </w:del>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6535" w:author="Caree2" w:date="2016-10-26T18:37:00Z"/>
                <w:sz w:val="16"/>
                <w:szCs w:val="25"/>
              </w:rPr>
              <w:pPrChange w:id="6536" w:author="Caree2" w:date="2016-10-28T06:24:00Z">
                <w:pPr>
                  <w:shd w:val="clear" w:color="auto" w:fill="FFFFFF"/>
                </w:pPr>
              </w:pPrChange>
            </w:pPr>
          </w:p>
          <w:p w:rsidR="005A35B4" w:rsidRPr="00871E1A" w:rsidDel="00D66FFA" w:rsidRDefault="005A35B4">
            <w:pPr>
              <w:pStyle w:val="h1"/>
              <w:rPr>
                <w:del w:id="6537" w:author="Caree2" w:date="2016-10-26T18:37:00Z"/>
              </w:rPr>
              <w:pPrChange w:id="6538" w:author="Caree2" w:date="2016-10-28T06:24:00Z">
                <w:pPr>
                  <w:shd w:val="clear" w:color="auto" w:fill="FFFFFF"/>
                </w:pPr>
              </w:pPrChange>
            </w:pPr>
            <w:del w:id="6539" w:author="Caree2" w:date="2016-10-26T18:37:00Z">
              <w:r w:rsidRPr="00871E1A" w:rsidDel="00D66FFA">
                <w:rPr>
                  <w:szCs w:val="25"/>
                </w:rPr>
                <w:delText>Proper cleaning of equipment</w:delText>
              </w:r>
            </w:del>
          </w:p>
          <w:p w:rsidR="005A35B4" w:rsidRPr="00DE2B28" w:rsidDel="00D66FFA" w:rsidRDefault="00B86B1C">
            <w:pPr>
              <w:pStyle w:val="h1"/>
              <w:rPr>
                <w:del w:id="6540" w:author="Caree2" w:date="2016-10-26T18:37:00Z"/>
                <w:lang w:val="fr-FR"/>
              </w:rPr>
              <w:pPrChange w:id="6541" w:author="Caree2" w:date="2016-10-28T06:24:00Z">
                <w:pPr>
                  <w:shd w:val="clear" w:color="auto" w:fill="FFFFFF"/>
                </w:pPr>
              </w:pPrChange>
            </w:pPr>
            <w:del w:id="6542" w:author="Caree2" w:date="2016-10-26T18:37:00Z">
              <w:r w:rsidDel="00D66FFA">
                <w:rPr>
                  <w:szCs w:val="25"/>
                </w:rPr>
                <w:delText>and</w:delText>
              </w:r>
              <w:r w:rsidR="005A35B4" w:rsidRPr="00871E1A" w:rsidDel="00D66FFA">
                <w:rPr>
                  <w:szCs w:val="25"/>
                </w:rPr>
                <w:delText xml:space="preserve"> utensils (SSOP 3). </w:delText>
              </w:r>
              <w:r w:rsidR="005A35B4" w:rsidRPr="00DE2B28" w:rsidDel="00D66FFA">
                <w:rPr>
                  <w:szCs w:val="25"/>
                  <w:lang w:val="fr-FR"/>
                </w:rPr>
                <w:delText>Proper personnel hygiene (GMP 2; SSOP 2).</w:delText>
              </w:r>
            </w:del>
          </w:p>
        </w:tc>
        <w:tc>
          <w:tcPr>
            <w:tcW w:w="2070" w:type="dxa"/>
            <w:tcBorders>
              <w:top w:val="single" w:sz="6" w:space="0" w:color="auto"/>
              <w:left w:val="single" w:sz="6" w:space="0" w:color="auto"/>
              <w:right w:val="single" w:sz="6" w:space="0" w:color="auto"/>
            </w:tcBorders>
          </w:tcPr>
          <w:p w:rsidR="005A35B4" w:rsidRPr="00DE2B28" w:rsidDel="00D66FFA" w:rsidRDefault="005A35B4">
            <w:pPr>
              <w:pStyle w:val="h1"/>
              <w:rPr>
                <w:del w:id="6543" w:author="Caree2" w:date="2016-10-26T18:37:00Z"/>
                <w:sz w:val="16"/>
                <w:lang w:val="fr-FR"/>
              </w:rPr>
              <w:pPrChange w:id="6544" w:author="Caree2" w:date="2016-10-28T06:24:00Z">
                <w:pPr>
                  <w:shd w:val="clear" w:color="auto" w:fill="FFFFFF"/>
                </w:pPr>
              </w:pPrChange>
            </w:pPr>
          </w:p>
          <w:p w:rsidR="005A35B4" w:rsidRPr="00871E1A" w:rsidDel="00D66FFA" w:rsidRDefault="005A35B4">
            <w:pPr>
              <w:pStyle w:val="h1"/>
              <w:rPr>
                <w:del w:id="6545" w:author="Caree2" w:date="2016-10-26T18:37:00Z"/>
              </w:rPr>
              <w:pPrChange w:id="6546" w:author="Caree2" w:date="2016-10-28T06:24:00Z">
                <w:pPr>
                  <w:shd w:val="clear" w:color="auto" w:fill="FFFFFF"/>
                </w:pPr>
              </w:pPrChange>
            </w:pPr>
            <w:del w:id="6547" w:author="Caree2" w:date="2016-10-26T18:37:00Z">
              <w:r w:rsidRPr="00DE2B28" w:rsidDel="00D66FFA">
                <w:rPr>
                  <w:lang w:val="fr-FR"/>
                </w:rPr>
                <w:delText xml:space="preserve"> </w:delText>
              </w:r>
              <w:r w:rsidRPr="00871E1A" w:rsidDel="00D66FFA">
                <w:delText>NO</w:delText>
              </w:r>
            </w:del>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6548" w:author="Caree2" w:date="2016-10-26T18:37:00Z"/>
              </w:rPr>
              <w:pPrChange w:id="6549" w:author="Caree2" w:date="2016-10-28T06:24:00Z">
                <w:pPr>
                  <w:shd w:val="clear" w:color="auto" w:fill="FFFFFF"/>
                </w:pPr>
              </w:pPrChange>
            </w:pPr>
          </w:p>
        </w:tc>
      </w:tr>
      <w:tr w:rsidR="005A35B4" w:rsidRPr="00871E1A" w:rsidDel="00D66FFA">
        <w:trPr>
          <w:trHeight w:val="432"/>
          <w:del w:id="6550" w:author="Caree2" w:date="2016-10-26T18:37:00Z"/>
        </w:trPr>
        <w:tc>
          <w:tcPr>
            <w:tcW w:w="1775" w:type="dxa"/>
            <w:tcBorders>
              <w:left w:val="single" w:sz="6" w:space="0" w:color="auto"/>
              <w:right w:val="single" w:sz="6" w:space="0" w:color="auto"/>
            </w:tcBorders>
          </w:tcPr>
          <w:p w:rsidR="005A35B4" w:rsidRPr="00871E1A" w:rsidDel="00D66FFA" w:rsidRDefault="005A35B4">
            <w:pPr>
              <w:pStyle w:val="h1"/>
              <w:rPr>
                <w:del w:id="6551" w:author="Caree2" w:date="2016-10-26T18:37:00Z"/>
                <w:szCs w:val="25"/>
              </w:rPr>
              <w:pPrChange w:id="6552" w:author="Caree2" w:date="2016-10-28T06:24:00Z">
                <w:pPr>
                  <w:shd w:val="clear" w:color="auto" w:fill="FFFFFF"/>
                </w:pPr>
              </w:pPrChange>
            </w:pPr>
          </w:p>
        </w:tc>
        <w:tc>
          <w:tcPr>
            <w:tcW w:w="2275" w:type="dxa"/>
            <w:tcBorders>
              <w:left w:val="single" w:sz="6" w:space="0" w:color="auto"/>
              <w:right w:val="single" w:sz="6" w:space="0" w:color="auto"/>
            </w:tcBorders>
          </w:tcPr>
          <w:p w:rsidR="005A35B4" w:rsidRPr="00871E1A" w:rsidDel="00D66FFA" w:rsidRDefault="005A35B4">
            <w:pPr>
              <w:pStyle w:val="h1"/>
              <w:rPr>
                <w:del w:id="6553" w:author="Caree2" w:date="2016-10-26T18:37:00Z"/>
                <w:szCs w:val="25"/>
              </w:rPr>
              <w:pPrChange w:id="6554" w:author="Caree2" w:date="2016-10-28T06:24:00Z">
                <w:pPr>
                  <w:shd w:val="clear" w:color="auto" w:fill="FFFFFF"/>
                </w:pPr>
              </w:pPrChange>
            </w:pPr>
            <w:del w:id="6555" w:author="Caree2" w:date="2016-10-26T18:37:00Z">
              <w:r w:rsidRPr="00871E1A" w:rsidDel="00D66FFA">
                <w:rPr>
                  <w:szCs w:val="25"/>
                </w:rPr>
                <w:delText>Physical: contamination from foreign matter</w:delText>
              </w:r>
            </w:del>
          </w:p>
        </w:tc>
        <w:tc>
          <w:tcPr>
            <w:tcW w:w="3330" w:type="dxa"/>
            <w:gridSpan w:val="3"/>
            <w:tcBorders>
              <w:left w:val="single" w:sz="6" w:space="0" w:color="auto"/>
              <w:right w:val="single" w:sz="6" w:space="0" w:color="auto"/>
            </w:tcBorders>
          </w:tcPr>
          <w:p w:rsidR="005A35B4" w:rsidRPr="00871E1A" w:rsidDel="00D66FFA" w:rsidRDefault="005A35B4">
            <w:pPr>
              <w:pStyle w:val="h1"/>
              <w:rPr>
                <w:del w:id="6556" w:author="Caree2" w:date="2016-10-26T18:37:00Z"/>
              </w:rPr>
              <w:pPrChange w:id="6557" w:author="Caree2" w:date="2016-10-28T06:24:00Z">
                <w:pPr>
                  <w:shd w:val="clear" w:color="auto" w:fill="FFFFFF"/>
                </w:pPr>
              </w:pPrChange>
            </w:pPr>
            <w:del w:id="6558" w:author="Caree2" w:date="2016-10-26T18:37:00Z">
              <w:r w:rsidRPr="00871E1A" w:rsidDel="00D66FFA">
                <w:delText>Proper cleaning of equipment and food contact surfaces (SSOP 3).</w:delText>
              </w:r>
            </w:del>
          </w:p>
        </w:tc>
        <w:tc>
          <w:tcPr>
            <w:tcW w:w="2070" w:type="dxa"/>
            <w:tcBorders>
              <w:left w:val="single" w:sz="6" w:space="0" w:color="auto"/>
              <w:right w:val="single" w:sz="6" w:space="0" w:color="auto"/>
            </w:tcBorders>
          </w:tcPr>
          <w:p w:rsidR="005A35B4" w:rsidRPr="00871E1A" w:rsidDel="00D66FFA" w:rsidRDefault="005A35B4">
            <w:pPr>
              <w:pStyle w:val="h1"/>
              <w:rPr>
                <w:del w:id="6559" w:author="Caree2" w:date="2016-10-26T18:37:00Z"/>
              </w:rPr>
              <w:pPrChange w:id="6560" w:author="Caree2" w:date="2016-10-28T06:24:00Z">
                <w:pPr>
                  <w:shd w:val="clear" w:color="auto" w:fill="FFFFFF"/>
                </w:pPr>
              </w:pPrChange>
            </w:pPr>
          </w:p>
        </w:tc>
        <w:tc>
          <w:tcPr>
            <w:tcW w:w="900" w:type="dxa"/>
            <w:tcBorders>
              <w:left w:val="single" w:sz="6" w:space="0" w:color="auto"/>
              <w:right w:val="single" w:sz="6" w:space="0" w:color="auto"/>
            </w:tcBorders>
          </w:tcPr>
          <w:p w:rsidR="005A35B4" w:rsidRPr="00871E1A" w:rsidDel="00D66FFA" w:rsidRDefault="005A35B4">
            <w:pPr>
              <w:pStyle w:val="h1"/>
              <w:rPr>
                <w:del w:id="6561" w:author="Caree2" w:date="2016-10-26T18:37:00Z"/>
              </w:rPr>
              <w:pPrChange w:id="6562" w:author="Caree2" w:date="2016-10-28T06:24:00Z">
                <w:pPr>
                  <w:shd w:val="clear" w:color="auto" w:fill="FFFFFF"/>
                </w:pPr>
              </w:pPrChange>
            </w:pPr>
          </w:p>
        </w:tc>
      </w:tr>
      <w:tr w:rsidR="005A35B4" w:rsidRPr="00871E1A" w:rsidDel="00D66FFA">
        <w:trPr>
          <w:trHeight w:val="432"/>
          <w:del w:id="6563" w:author="Caree2" w:date="2016-10-26T18:37:00Z"/>
        </w:trPr>
        <w:tc>
          <w:tcPr>
            <w:tcW w:w="1775" w:type="dxa"/>
            <w:tcBorders>
              <w:left w:val="single" w:sz="6" w:space="0" w:color="auto"/>
              <w:bottom w:val="single" w:sz="6" w:space="0" w:color="auto"/>
              <w:right w:val="single" w:sz="6" w:space="0" w:color="auto"/>
            </w:tcBorders>
          </w:tcPr>
          <w:p w:rsidR="005A35B4" w:rsidRPr="00871E1A" w:rsidDel="00D66FFA" w:rsidRDefault="005A35B4">
            <w:pPr>
              <w:pStyle w:val="h1"/>
              <w:rPr>
                <w:del w:id="6564" w:author="Caree2" w:date="2016-10-26T18:37:00Z"/>
                <w:szCs w:val="25"/>
              </w:rPr>
              <w:pPrChange w:id="6565" w:author="Caree2" w:date="2016-10-28T06:24:00Z">
                <w:pPr>
                  <w:shd w:val="clear" w:color="auto" w:fill="FFFFFF"/>
                </w:pPr>
              </w:pPrChange>
            </w:pPr>
          </w:p>
        </w:tc>
        <w:tc>
          <w:tcPr>
            <w:tcW w:w="2275" w:type="dxa"/>
            <w:tcBorders>
              <w:left w:val="single" w:sz="6" w:space="0" w:color="auto"/>
              <w:bottom w:val="single" w:sz="6" w:space="0" w:color="auto"/>
              <w:right w:val="single" w:sz="6" w:space="0" w:color="auto"/>
            </w:tcBorders>
          </w:tcPr>
          <w:p w:rsidR="005A35B4" w:rsidRPr="00871E1A" w:rsidDel="00D66FFA" w:rsidRDefault="005A35B4">
            <w:pPr>
              <w:pStyle w:val="h1"/>
              <w:rPr>
                <w:del w:id="6566" w:author="Caree2" w:date="2016-10-26T18:37:00Z"/>
                <w:sz w:val="16"/>
                <w:szCs w:val="25"/>
              </w:rPr>
              <w:pPrChange w:id="6567" w:author="Caree2" w:date="2016-10-28T06:24:00Z">
                <w:pPr>
                  <w:shd w:val="clear" w:color="auto" w:fill="FFFFFF"/>
                </w:pPr>
              </w:pPrChange>
            </w:pPr>
          </w:p>
          <w:p w:rsidR="005A35B4" w:rsidRPr="00871E1A" w:rsidDel="00D66FFA" w:rsidRDefault="005A35B4">
            <w:pPr>
              <w:pStyle w:val="h1"/>
              <w:rPr>
                <w:del w:id="6568" w:author="Caree2" w:date="2016-10-26T18:37:00Z"/>
                <w:szCs w:val="25"/>
              </w:rPr>
              <w:pPrChange w:id="6569" w:author="Caree2" w:date="2016-10-28T06:24:00Z">
                <w:pPr>
                  <w:shd w:val="clear" w:color="auto" w:fill="FFFFFF"/>
                </w:pPr>
              </w:pPrChange>
            </w:pPr>
            <w:del w:id="6570" w:author="Caree2" w:date="2016-10-26T18:37:00Z">
              <w:r w:rsidRPr="00871E1A" w:rsidDel="00D66FFA">
                <w:rPr>
                  <w:szCs w:val="25"/>
                </w:rPr>
                <w:delText>Chemical: none</w:delText>
              </w:r>
            </w:del>
          </w:p>
          <w:p w:rsidR="005A35B4" w:rsidRPr="00871E1A" w:rsidDel="00D66FFA" w:rsidRDefault="005A35B4">
            <w:pPr>
              <w:pStyle w:val="h1"/>
              <w:rPr>
                <w:del w:id="6571" w:author="Caree2" w:date="2016-10-26T18:37:00Z"/>
                <w:sz w:val="16"/>
                <w:szCs w:val="25"/>
              </w:rPr>
              <w:pPrChange w:id="6572" w:author="Caree2" w:date="2016-10-28T06:24:00Z">
                <w:pPr>
                  <w:shd w:val="clear" w:color="auto" w:fill="FFFFFF"/>
                </w:pPr>
              </w:pPrChange>
            </w:pPr>
          </w:p>
        </w:tc>
        <w:tc>
          <w:tcPr>
            <w:tcW w:w="3330" w:type="dxa"/>
            <w:gridSpan w:val="3"/>
            <w:tcBorders>
              <w:left w:val="single" w:sz="6" w:space="0" w:color="auto"/>
              <w:bottom w:val="single" w:sz="6" w:space="0" w:color="auto"/>
              <w:right w:val="single" w:sz="6" w:space="0" w:color="auto"/>
            </w:tcBorders>
          </w:tcPr>
          <w:p w:rsidR="005A35B4" w:rsidRPr="00871E1A" w:rsidDel="00D66FFA" w:rsidRDefault="005A35B4">
            <w:pPr>
              <w:pStyle w:val="h1"/>
              <w:rPr>
                <w:del w:id="6573" w:author="Caree2" w:date="2016-10-26T18:37:00Z"/>
              </w:rPr>
              <w:pPrChange w:id="6574" w:author="Caree2" w:date="2016-10-28T06:24:00Z">
                <w:pPr>
                  <w:shd w:val="clear" w:color="auto" w:fill="FFFFFF"/>
                </w:pPr>
              </w:pPrChange>
            </w:pPr>
          </w:p>
        </w:tc>
        <w:tc>
          <w:tcPr>
            <w:tcW w:w="2070" w:type="dxa"/>
            <w:tcBorders>
              <w:left w:val="single" w:sz="6" w:space="0" w:color="auto"/>
              <w:bottom w:val="single" w:sz="6" w:space="0" w:color="auto"/>
              <w:right w:val="single" w:sz="6" w:space="0" w:color="auto"/>
            </w:tcBorders>
          </w:tcPr>
          <w:p w:rsidR="005A35B4" w:rsidRPr="00871E1A" w:rsidDel="00D66FFA" w:rsidRDefault="005A35B4">
            <w:pPr>
              <w:pStyle w:val="h1"/>
              <w:rPr>
                <w:del w:id="6575" w:author="Caree2" w:date="2016-10-26T18:37:00Z"/>
              </w:rPr>
              <w:pPrChange w:id="6576"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6577" w:author="Caree2" w:date="2016-10-26T18:37:00Z"/>
              </w:rPr>
              <w:pPrChange w:id="6578" w:author="Caree2" w:date="2016-10-28T06:24:00Z">
                <w:pPr>
                  <w:shd w:val="clear" w:color="auto" w:fill="FFFFFF"/>
                </w:pPr>
              </w:pPrChange>
            </w:pPr>
          </w:p>
        </w:tc>
      </w:tr>
      <w:tr w:rsidR="005A35B4" w:rsidRPr="00871E1A" w:rsidDel="00D66FFA">
        <w:trPr>
          <w:trHeight w:val="1506"/>
          <w:del w:id="6579"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6580" w:author="Caree2" w:date="2016-10-26T18:37:00Z"/>
                <w:sz w:val="16"/>
                <w:szCs w:val="25"/>
              </w:rPr>
              <w:pPrChange w:id="6581" w:author="Caree2" w:date="2016-10-28T06:24:00Z">
                <w:pPr>
                  <w:shd w:val="clear" w:color="auto" w:fill="FFFFFF"/>
                </w:pPr>
              </w:pPrChange>
            </w:pPr>
          </w:p>
          <w:p w:rsidR="005A35B4" w:rsidRPr="00871E1A" w:rsidDel="00D66FFA" w:rsidRDefault="005A35B4">
            <w:pPr>
              <w:pStyle w:val="h1"/>
              <w:rPr>
                <w:del w:id="6582" w:author="Caree2" w:date="2016-10-26T18:37:00Z"/>
              </w:rPr>
              <w:pPrChange w:id="6583" w:author="Caree2" w:date="2016-10-28T06:24:00Z">
                <w:pPr>
                  <w:shd w:val="clear" w:color="auto" w:fill="FFFFFF"/>
                </w:pPr>
              </w:pPrChange>
            </w:pPr>
            <w:del w:id="6584" w:author="Caree2" w:date="2016-10-26T18:37:00Z">
              <w:r w:rsidRPr="00871E1A" w:rsidDel="00D66FFA">
                <w:rPr>
                  <w:szCs w:val="25"/>
                </w:rPr>
                <w:delText xml:space="preserve">Package, Weigh </w:delText>
              </w:r>
              <w:r w:rsidR="00B86B1C" w:rsidDel="00D66FFA">
                <w:rPr>
                  <w:szCs w:val="25"/>
                </w:rPr>
                <w:delText>and</w:delText>
              </w:r>
              <w:r w:rsidRPr="00871E1A" w:rsidDel="00D66FFA">
                <w:rPr>
                  <w:szCs w:val="25"/>
                </w:rPr>
                <w:delText xml:space="preserve"> Label</w:delText>
              </w:r>
            </w:del>
          </w:p>
          <w:p w:rsidR="005A35B4" w:rsidRPr="00871E1A" w:rsidDel="00D66FFA" w:rsidRDefault="005A35B4">
            <w:pPr>
              <w:pStyle w:val="h1"/>
              <w:rPr>
                <w:del w:id="6585" w:author="Caree2" w:date="2016-10-26T18:37:00Z"/>
                <w:sz w:val="16"/>
              </w:rPr>
              <w:pPrChange w:id="6586" w:author="Caree2" w:date="2016-10-28T06:24:00Z">
                <w:pPr>
                  <w:shd w:val="clear" w:color="auto" w:fill="FFFFFF"/>
                </w:pPr>
              </w:pPrChange>
            </w:pPr>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6587" w:author="Caree2" w:date="2016-10-26T18:37:00Z"/>
                <w:sz w:val="16"/>
                <w:szCs w:val="25"/>
              </w:rPr>
              <w:pPrChange w:id="6588" w:author="Caree2" w:date="2016-10-28T06:24:00Z">
                <w:pPr>
                  <w:shd w:val="clear" w:color="auto" w:fill="FFFFFF"/>
                </w:pPr>
              </w:pPrChange>
            </w:pPr>
          </w:p>
          <w:p w:rsidR="005A35B4" w:rsidRPr="00871E1A" w:rsidDel="00D66FFA" w:rsidRDefault="005A35B4">
            <w:pPr>
              <w:pStyle w:val="h1"/>
              <w:rPr>
                <w:del w:id="6589" w:author="Caree2" w:date="2016-10-26T18:37:00Z"/>
              </w:rPr>
              <w:pPrChange w:id="6590" w:author="Caree2" w:date="2016-10-28T06:24:00Z">
                <w:pPr>
                  <w:shd w:val="clear" w:color="auto" w:fill="FFFFFF"/>
                </w:pPr>
              </w:pPrChange>
            </w:pPr>
            <w:del w:id="6591" w:author="Caree2" w:date="2016-10-26T18:37:00Z">
              <w:r w:rsidRPr="00871E1A" w:rsidDel="00D66FFA">
                <w:rPr>
                  <w:szCs w:val="25"/>
                </w:rPr>
                <w:delText>Biological: pathogen introduction</w:delText>
              </w:r>
              <w:r w:rsidRPr="00871E1A" w:rsidDel="00D66FFA">
                <w:delText xml:space="preserve"> (</w:delText>
              </w:r>
              <w:r w:rsidRPr="00871E1A" w:rsidDel="00D66FFA">
                <w:rPr>
                  <w:i w:val="0"/>
                  <w:iCs/>
                </w:rPr>
                <w:delText>salmonella ssp</w:delText>
              </w:r>
              <w:r w:rsidRPr="00871E1A" w:rsidDel="00D66FFA">
                <w:delText xml:space="preserve">.) </w:delText>
              </w:r>
            </w:del>
          </w:p>
          <w:p w:rsidR="005A35B4" w:rsidRPr="00871E1A" w:rsidDel="00D66FFA" w:rsidRDefault="005A35B4">
            <w:pPr>
              <w:pStyle w:val="h1"/>
              <w:rPr>
                <w:del w:id="6592" w:author="Caree2" w:date="2016-10-26T18:37:00Z"/>
              </w:rPr>
              <w:pPrChange w:id="6593" w:author="Caree2" w:date="2016-10-28T06:24:00Z">
                <w:pPr>
                  <w:shd w:val="clear" w:color="auto" w:fill="FFFFFF"/>
                </w:pPr>
              </w:pPrChange>
            </w:pPr>
            <w:del w:id="6594" w:author="Caree2" w:date="2016-10-26T18:37:00Z">
              <w:r w:rsidRPr="00871E1A" w:rsidDel="00D66FFA">
                <w:delText>from birds or infected personnel</w:delText>
              </w:r>
            </w:del>
          </w:p>
          <w:p w:rsidR="005A35B4" w:rsidRPr="00871E1A" w:rsidDel="00D66FFA" w:rsidRDefault="005A35B4">
            <w:pPr>
              <w:pStyle w:val="h1"/>
              <w:rPr>
                <w:del w:id="6595" w:author="Caree2" w:date="2016-10-26T18:37:00Z"/>
                <w:sz w:val="16"/>
              </w:rPr>
              <w:pPrChange w:id="6596" w:author="Caree2" w:date="2016-10-28T06:24:00Z">
                <w:pPr>
                  <w:shd w:val="clear" w:color="auto" w:fill="FFFFFF"/>
                </w:pPr>
              </w:pPrChange>
            </w:pPr>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6597" w:author="Caree2" w:date="2016-10-26T18:37:00Z"/>
                <w:sz w:val="16"/>
              </w:rPr>
              <w:pPrChange w:id="6598" w:author="Caree2" w:date="2016-10-28T06:24:00Z">
                <w:pPr>
                  <w:shd w:val="clear" w:color="auto" w:fill="FFFFFF"/>
                </w:pPr>
              </w:pPrChange>
            </w:pPr>
          </w:p>
          <w:p w:rsidR="005A35B4" w:rsidRPr="00871E1A" w:rsidDel="00D66FFA" w:rsidRDefault="005A35B4">
            <w:pPr>
              <w:pStyle w:val="h1"/>
              <w:rPr>
                <w:del w:id="6599" w:author="Caree2" w:date="2016-10-26T18:37:00Z"/>
              </w:rPr>
              <w:pPrChange w:id="6600" w:author="Caree2" w:date="2016-10-28T06:24:00Z">
                <w:pPr>
                  <w:shd w:val="clear" w:color="auto" w:fill="FFFFFF"/>
                </w:pPr>
              </w:pPrChange>
            </w:pPr>
            <w:del w:id="6601" w:author="Caree2" w:date="2016-10-26T18:37:00Z">
              <w:r w:rsidRPr="00871E1A" w:rsidDel="00D66FFA">
                <w:delText>Include proper cooking instructions on every food label</w:delText>
              </w:r>
            </w:del>
          </w:p>
          <w:p w:rsidR="005A35B4" w:rsidRPr="00871E1A" w:rsidDel="00D66FFA" w:rsidRDefault="005A35B4">
            <w:pPr>
              <w:pStyle w:val="h1"/>
              <w:rPr>
                <w:del w:id="6602" w:author="Caree2" w:date="2016-10-26T18:37:00Z"/>
              </w:rPr>
              <w:pPrChange w:id="6603" w:author="Caree2" w:date="2016-10-28T06:24:00Z">
                <w:pPr>
                  <w:shd w:val="clear" w:color="auto" w:fill="FFFFFF"/>
                </w:pPr>
              </w:pPrChange>
            </w:pPr>
            <w:del w:id="6604" w:author="Caree2" w:date="2016-10-26T18:37:00Z">
              <w:r w:rsidRPr="00871E1A" w:rsidDel="00D66FFA">
                <w:delText>(see MPPU Food Product Description).</w:delText>
              </w:r>
            </w:del>
          </w:p>
        </w:tc>
        <w:tc>
          <w:tcPr>
            <w:tcW w:w="2070" w:type="dxa"/>
            <w:tcBorders>
              <w:top w:val="single" w:sz="6" w:space="0" w:color="auto"/>
              <w:left w:val="single" w:sz="6" w:space="0" w:color="auto"/>
              <w:right w:val="single" w:sz="6" w:space="0" w:color="auto"/>
            </w:tcBorders>
          </w:tcPr>
          <w:p w:rsidR="005A35B4" w:rsidRPr="00871E1A" w:rsidDel="00D66FFA" w:rsidRDefault="005A35B4">
            <w:pPr>
              <w:pStyle w:val="h1"/>
              <w:rPr>
                <w:del w:id="6605" w:author="Caree2" w:date="2016-10-26T18:37:00Z"/>
              </w:rPr>
              <w:pPrChange w:id="6606" w:author="Caree2" w:date="2016-10-28T06:24:00Z">
                <w:pPr>
                  <w:shd w:val="clear" w:color="auto" w:fill="FFFFFF"/>
                </w:pPr>
              </w:pPrChange>
            </w:pPr>
          </w:p>
          <w:p w:rsidR="005A35B4" w:rsidRPr="00871E1A" w:rsidDel="00D66FFA" w:rsidRDefault="005A35B4">
            <w:pPr>
              <w:pStyle w:val="h1"/>
              <w:rPr>
                <w:del w:id="6607" w:author="Caree2" w:date="2016-10-26T18:37:00Z"/>
              </w:rPr>
              <w:pPrChange w:id="6608"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6609" w:author="Caree2" w:date="2016-10-26T18:37:00Z"/>
              </w:rPr>
              <w:pPrChange w:id="6610" w:author="Caree2" w:date="2016-10-28T06:24:00Z">
                <w:pPr>
                  <w:shd w:val="clear" w:color="auto" w:fill="FFFFFF"/>
                </w:pPr>
              </w:pPrChange>
            </w:pPr>
          </w:p>
          <w:p w:rsidR="005A35B4" w:rsidRPr="00871E1A" w:rsidDel="00D66FFA" w:rsidRDefault="005A35B4">
            <w:pPr>
              <w:pStyle w:val="h1"/>
              <w:rPr>
                <w:del w:id="6611" w:author="Caree2" w:date="2016-10-26T18:37:00Z"/>
              </w:rPr>
              <w:pPrChange w:id="6612" w:author="Caree2" w:date="2016-10-28T06:24:00Z">
                <w:pPr>
                  <w:shd w:val="clear" w:color="auto" w:fill="FFFFFF"/>
                </w:pPr>
              </w:pPrChange>
            </w:pPr>
          </w:p>
        </w:tc>
      </w:tr>
      <w:tr w:rsidR="005A35B4" w:rsidRPr="00871E1A" w:rsidDel="00D66FFA">
        <w:trPr>
          <w:trHeight w:val="528"/>
          <w:del w:id="6613" w:author="Caree2" w:date="2016-10-26T18:37:00Z"/>
        </w:trPr>
        <w:tc>
          <w:tcPr>
            <w:tcW w:w="1775"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6614" w:author="Caree2" w:date="2016-10-26T18:37:00Z"/>
              </w:rPr>
              <w:pPrChange w:id="6615" w:author="Caree2" w:date="2016-10-28T06:24:00Z">
                <w:pPr>
                  <w:shd w:val="clear" w:color="auto" w:fill="FFFFFF"/>
                </w:pPr>
              </w:pPrChange>
            </w:pPr>
          </w:p>
          <w:p w:rsidR="005A35B4" w:rsidRPr="00871E1A" w:rsidDel="00D66FFA" w:rsidRDefault="005A35B4">
            <w:pPr>
              <w:pStyle w:val="h1"/>
              <w:rPr>
                <w:del w:id="6616" w:author="Caree2" w:date="2016-10-26T18:37:00Z"/>
              </w:rPr>
              <w:pPrChange w:id="6617" w:author="Caree2" w:date="2016-10-28T06:24:00Z">
                <w:pPr>
                  <w:shd w:val="clear" w:color="auto" w:fill="FFFFFF"/>
                </w:pPr>
              </w:pPrChange>
            </w:pPr>
          </w:p>
        </w:tc>
        <w:tc>
          <w:tcPr>
            <w:tcW w:w="2275"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6618" w:author="Caree2" w:date="2016-10-26T18:37:00Z"/>
                <w:szCs w:val="25"/>
              </w:rPr>
              <w:pPrChange w:id="6619" w:author="Caree2" w:date="2016-10-28T06:24:00Z">
                <w:pPr>
                  <w:shd w:val="clear" w:color="auto" w:fill="FFFFFF"/>
                </w:pPr>
              </w:pPrChange>
            </w:pPr>
            <w:del w:id="6620" w:author="Caree2" w:date="2016-10-26T18:37:00Z">
              <w:r w:rsidRPr="00871E1A" w:rsidDel="00D66FFA">
                <w:rPr>
                  <w:szCs w:val="25"/>
                </w:rPr>
                <w:delText>Physical: contamination from foreign matter</w:delText>
              </w:r>
            </w:del>
          </w:p>
          <w:p w:rsidR="005A35B4" w:rsidRPr="00871E1A" w:rsidDel="00D66FFA" w:rsidRDefault="005A35B4">
            <w:pPr>
              <w:pStyle w:val="h1"/>
              <w:rPr>
                <w:del w:id="6621" w:author="Caree2" w:date="2016-10-26T18:37:00Z"/>
                <w:sz w:val="16"/>
              </w:rPr>
              <w:pPrChange w:id="6622" w:author="Caree2" w:date="2016-10-28T06:24:00Z">
                <w:pPr>
                  <w:shd w:val="clear" w:color="auto" w:fill="FFFFFF"/>
                </w:pPr>
              </w:pPrChange>
            </w:pPr>
          </w:p>
          <w:p w:rsidR="005A35B4" w:rsidRPr="00871E1A" w:rsidDel="00D66FFA" w:rsidRDefault="005A35B4">
            <w:pPr>
              <w:pStyle w:val="h1"/>
              <w:rPr>
                <w:del w:id="6623" w:author="Caree2" w:date="2016-10-26T18:37:00Z"/>
              </w:rPr>
              <w:pPrChange w:id="6624" w:author="Caree2" w:date="2016-10-28T06:24:00Z">
                <w:pPr>
                  <w:shd w:val="clear" w:color="auto" w:fill="FFFFFF"/>
                </w:pPr>
              </w:pPrChange>
            </w:pPr>
            <w:del w:id="6625" w:author="Caree2" w:date="2016-10-26T18:37:00Z">
              <w:r w:rsidRPr="00871E1A" w:rsidDel="00D66FFA">
                <w:delText>Chemical: none</w:delText>
              </w:r>
            </w:del>
          </w:p>
        </w:tc>
        <w:tc>
          <w:tcPr>
            <w:tcW w:w="3330" w:type="dxa"/>
            <w:gridSpan w:val="3"/>
            <w:tcBorders>
              <w:top w:val="nil"/>
              <w:left w:val="single" w:sz="6" w:space="0" w:color="auto"/>
              <w:bottom w:val="single" w:sz="6" w:space="0" w:color="auto"/>
              <w:right w:val="single" w:sz="6" w:space="0" w:color="auto"/>
            </w:tcBorders>
          </w:tcPr>
          <w:p w:rsidR="005A35B4" w:rsidRPr="00871E1A" w:rsidDel="00D66FFA" w:rsidRDefault="005A35B4">
            <w:pPr>
              <w:pStyle w:val="h1"/>
              <w:rPr>
                <w:del w:id="6626" w:author="Caree2" w:date="2016-10-26T18:37:00Z"/>
              </w:rPr>
              <w:pPrChange w:id="6627" w:author="Caree2" w:date="2016-10-28T06:24:00Z">
                <w:pPr>
                  <w:shd w:val="clear" w:color="auto" w:fill="FFFFFF"/>
                </w:pPr>
              </w:pPrChange>
            </w:pPr>
            <w:del w:id="6628" w:author="Caree2" w:date="2016-10-26T18:37:00Z">
              <w:r w:rsidRPr="00871E1A" w:rsidDel="00D66FFA">
                <w:rPr>
                  <w:szCs w:val="25"/>
                </w:rPr>
                <w:delText>Wash or trim to remove contamination from foreign matter (Final Inspection/CL 1).</w:delText>
              </w:r>
            </w:del>
          </w:p>
          <w:p w:rsidR="005A35B4" w:rsidRPr="00871E1A" w:rsidDel="00D66FFA" w:rsidRDefault="005A35B4">
            <w:pPr>
              <w:pStyle w:val="h1"/>
              <w:rPr>
                <w:del w:id="6629" w:author="Caree2" w:date="2016-10-26T18:37:00Z"/>
              </w:rPr>
              <w:pPrChange w:id="6630" w:author="Caree2" w:date="2016-10-28T06:24:00Z">
                <w:pPr>
                  <w:shd w:val="clear" w:color="auto" w:fill="FFFFFF"/>
                </w:pPr>
              </w:pPrChange>
            </w:pPr>
          </w:p>
        </w:tc>
        <w:tc>
          <w:tcPr>
            <w:tcW w:w="207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6631" w:author="Caree2" w:date="2016-10-26T18:37:00Z"/>
              </w:rPr>
              <w:pPrChange w:id="6632" w:author="Caree2" w:date="2016-10-28T06:24:00Z">
                <w:pPr>
                  <w:shd w:val="clear" w:color="auto" w:fill="FFFFFF"/>
                </w:pPr>
              </w:pPrChange>
            </w:pPr>
          </w:p>
          <w:p w:rsidR="005A35B4" w:rsidRPr="00871E1A" w:rsidDel="00D66FFA" w:rsidRDefault="005A35B4">
            <w:pPr>
              <w:pStyle w:val="h1"/>
              <w:rPr>
                <w:del w:id="6633" w:author="Caree2" w:date="2016-10-26T18:37:00Z"/>
              </w:rPr>
              <w:pPrChange w:id="6634" w:author="Caree2" w:date="2016-10-28T06:24:00Z">
                <w:pPr>
                  <w:shd w:val="clear" w:color="auto" w:fill="FFFFFF"/>
                </w:pPr>
              </w:pPrChange>
            </w:pPr>
          </w:p>
        </w:tc>
        <w:tc>
          <w:tcPr>
            <w:tcW w:w="90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6635" w:author="Caree2" w:date="2016-10-26T18:37:00Z"/>
              </w:rPr>
              <w:pPrChange w:id="6636" w:author="Caree2" w:date="2016-10-28T06:24:00Z">
                <w:pPr>
                  <w:shd w:val="clear" w:color="auto" w:fill="FFFFFF"/>
                </w:pPr>
              </w:pPrChange>
            </w:pPr>
          </w:p>
          <w:p w:rsidR="005A35B4" w:rsidRPr="00871E1A" w:rsidDel="00D66FFA" w:rsidRDefault="005A35B4">
            <w:pPr>
              <w:pStyle w:val="h1"/>
              <w:rPr>
                <w:del w:id="6637" w:author="Caree2" w:date="2016-10-26T18:37:00Z"/>
              </w:rPr>
              <w:pPrChange w:id="6638" w:author="Caree2" w:date="2016-10-28T06:24:00Z">
                <w:pPr>
                  <w:shd w:val="clear" w:color="auto" w:fill="FFFFFF"/>
                </w:pPr>
              </w:pPrChange>
            </w:pPr>
          </w:p>
        </w:tc>
      </w:tr>
    </w:tbl>
    <w:p w:rsidR="00C37EC7" w:rsidDel="00D66FFA" w:rsidRDefault="00C37EC7">
      <w:pPr>
        <w:pStyle w:val="h1"/>
        <w:rPr>
          <w:del w:id="6639" w:author="Caree2" w:date="2016-10-26T18:37:00Z"/>
        </w:rPr>
        <w:pPrChange w:id="6640" w:author="Caree2" w:date="2016-10-28T06:24:00Z">
          <w:pPr>
            <w:pStyle w:val="Heading9"/>
          </w:pPr>
        </w:pPrChange>
      </w:pPr>
    </w:p>
    <w:p w:rsidR="005A35B4" w:rsidRPr="00871E1A" w:rsidDel="00D66FFA" w:rsidRDefault="00C37EC7">
      <w:pPr>
        <w:pStyle w:val="StyleHeading114ptBoldUnderlineLeft"/>
        <w:rPr>
          <w:del w:id="6641" w:author="Caree2" w:date="2016-10-26T18:37:00Z"/>
        </w:rPr>
      </w:pPr>
      <w:del w:id="6642" w:author="Caree2" w:date="2016-10-26T18:37:00Z">
        <w:r w:rsidDel="00D66FFA">
          <w:br w:type="page"/>
          <w:delText xml:space="preserve">4.3 - </w:delText>
        </w:r>
        <w:r w:rsidR="005A35B4" w:rsidRPr="00871E1A" w:rsidDel="00D66FFA">
          <w:delText xml:space="preserve">Identifying Critical Limits, Monitoring </w:delText>
        </w:r>
        <w:r w:rsidR="00350F7F" w:rsidDel="00D66FFA">
          <w:delText>and</w:delText>
        </w:r>
        <w:r w:rsidR="005A35B4" w:rsidRPr="00871E1A" w:rsidDel="00D66FFA">
          <w:delText xml:space="preserve"> Corrective Actions</w:delText>
        </w:r>
      </w:del>
    </w:p>
    <w:p w:rsidR="005A35B4" w:rsidRPr="00871E1A" w:rsidDel="00D66FFA" w:rsidRDefault="005A35B4">
      <w:pPr>
        <w:pStyle w:val="h1"/>
        <w:rPr>
          <w:del w:id="6643" w:author="Caree2" w:date="2016-10-26T18:37:00Z"/>
          <w:b/>
          <w:bCs/>
          <w:sz w:val="16"/>
        </w:rPr>
        <w:pPrChange w:id="6644" w:author="Caree2" w:date="2016-10-28T06:24:00Z">
          <w:pPr>
            <w:shd w:val="clear" w:color="auto" w:fill="FFFFFF"/>
            <w:ind w:hanging="450"/>
          </w:pPr>
        </w:pPrChange>
      </w:pPr>
    </w:p>
    <w:tbl>
      <w:tblPr>
        <w:tblW w:w="10170" w:type="dxa"/>
        <w:tblInd w:w="-410" w:type="dxa"/>
        <w:tblLayout w:type="fixed"/>
        <w:tblCellMar>
          <w:left w:w="40" w:type="dxa"/>
          <w:right w:w="40" w:type="dxa"/>
        </w:tblCellMar>
        <w:tblLook w:val="0000" w:firstRow="0" w:lastRow="0" w:firstColumn="0" w:lastColumn="0" w:noHBand="0" w:noVBand="0"/>
      </w:tblPr>
      <w:tblGrid>
        <w:gridCol w:w="1620"/>
        <w:gridCol w:w="983"/>
        <w:gridCol w:w="1327"/>
        <w:gridCol w:w="834"/>
        <w:gridCol w:w="2102"/>
        <w:gridCol w:w="348"/>
        <w:gridCol w:w="1998"/>
        <w:gridCol w:w="610"/>
        <w:gridCol w:w="348"/>
      </w:tblGrid>
      <w:tr w:rsidR="005A35B4" w:rsidRPr="00871E1A" w:rsidDel="00D66FFA" w:rsidTr="00C5550C">
        <w:trPr>
          <w:gridAfter w:val="1"/>
          <w:wAfter w:w="348" w:type="dxa"/>
          <w:trHeight w:val="288"/>
          <w:del w:id="6645" w:author="Caree2" w:date="2016-10-26T18:37:00Z"/>
        </w:trPr>
        <w:tc>
          <w:tcPr>
            <w:tcW w:w="2603"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646" w:author="Caree2" w:date="2016-10-26T18:37:00Z"/>
                <w:b/>
                <w:bCs/>
                <w:iCs/>
                <w:sz w:val="16"/>
              </w:rPr>
              <w:pPrChange w:id="6647" w:author="Caree2" w:date="2016-10-28T06:24:00Z">
                <w:pPr>
                  <w:shd w:val="clear" w:color="auto" w:fill="FFFFFF"/>
                </w:pPr>
              </w:pPrChange>
            </w:pPr>
          </w:p>
          <w:p w:rsidR="005A35B4" w:rsidRPr="00871E1A" w:rsidDel="00D66FFA" w:rsidRDefault="005A35B4">
            <w:pPr>
              <w:pStyle w:val="h1"/>
              <w:rPr>
                <w:del w:id="6648" w:author="Caree2" w:date="2016-10-26T18:37:00Z"/>
                <w:b/>
                <w:bCs/>
                <w:iCs/>
              </w:rPr>
              <w:pPrChange w:id="6649" w:author="Caree2" w:date="2016-10-28T06:24:00Z">
                <w:pPr>
                  <w:shd w:val="clear" w:color="auto" w:fill="FFFFFF"/>
                </w:pPr>
              </w:pPrChange>
            </w:pPr>
            <w:del w:id="6650" w:author="Caree2" w:date="2016-10-26T18:37:00Z">
              <w:r w:rsidRPr="00871E1A" w:rsidDel="00D66FFA">
                <w:rPr>
                  <w:b/>
                  <w:bCs/>
                  <w:i w:val="0"/>
                  <w:iCs/>
                </w:rPr>
                <w:delText>Process/Step CCP</w:delText>
              </w:r>
            </w:del>
          </w:p>
          <w:p w:rsidR="005A35B4" w:rsidRPr="00871E1A" w:rsidDel="00D66FFA" w:rsidRDefault="005A35B4">
            <w:pPr>
              <w:pStyle w:val="h1"/>
              <w:rPr>
                <w:del w:id="6651" w:author="Caree2" w:date="2016-10-26T18:37:00Z"/>
                <w:sz w:val="16"/>
              </w:rPr>
              <w:pPrChange w:id="6652" w:author="Caree2" w:date="2016-10-28T06:24:00Z">
                <w:pPr>
                  <w:shd w:val="clear" w:color="auto" w:fill="FFFFFF"/>
                </w:pPr>
              </w:pPrChange>
            </w:pPr>
          </w:p>
        </w:tc>
        <w:tc>
          <w:tcPr>
            <w:tcW w:w="2161"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653" w:author="Caree2" w:date="2016-10-26T18:37:00Z"/>
                <w:b/>
                <w:bCs/>
                <w:iCs/>
                <w:sz w:val="16"/>
              </w:rPr>
              <w:pPrChange w:id="6654" w:author="Caree2" w:date="2016-10-28T06:24:00Z">
                <w:pPr>
                  <w:shd w:val="clear" w:color="auto" w:fill="FFFFFF"/>
                </w:pPr>
              </w:pPrChange>
            </w:pPr>
          </w:p>
          <w:p w:rsidR="005A35B4" w:rsidRPr="00871E1A" w:rsidDel="00D66FFA" w:rsidRDefault="005A35B4">
            <w:pPr>
              <w:pStyle w:val="h1"/>
              <w:rPr>
                <w:del w:id="6655" w:author="Caree2" w:date="2016-10-26T18:37:00Z"/>
                <w:b/>
                <w:bCs/>
                <w:iCs/>
              </w:rPr>
              <w:pPrChange w:id="6656" w:author="Caree2" w:date="2016-10-28T06:24:00Z">
                <w:pPr>
                  <w:shd w:val="clear" w:color="auto" w:fill="FFFFFF"/>
                </w:pPr>
              </w:pPrChange>
            </w:pPr>
            <w:del w:id="6657" w:author="Caree2" w:date="2016-10-26T18:37:00Z">
              <w:r w:rsidRPr="00871E1A" w:rsidDel="00D66FFA">
                <w:rPr>
                  <w:b/>
                  <w:bCs/>
                  <w:i w:val="0"/>
                  <w:iCs/>
                </w:rPr>
                <w:delText>Critical Limit (CL)</w:delText>
              </w:r>
            </w:del>
          </w:p>
          <w:p w:rsidR="005A35B4" w:rsidRPr="00871E1A" w:rsidDel="00D66FFA" w:rsidRDefault="005A35B4">
            <w:pPr>
              <w:pStyle w:val="h1"/>
              <w:rPr>
                <w:del w:id="6658" w:author="Caree2" w:date="2016-10-26T18:37:00Z"/>
                <w:sz w:val="16"/>
              </w:rPr>
              <w:pPrChange w:id="6659" w:author="Caree2" w:date="2016-10-28T06:24:00Z">
                <w:pPr>
                  <w:shd w:val="clear" w:color="auto" w:fill="FFFFFF"/>
                </w:pPr>
              </w:pPrChange>
            </w:pPr>
          </w:p>
        </w:tc>
        <w:tc>
          <w:tcPr>
            <w:tcW w:w="2450"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660" w:author="Caree2" w:date="2016-10-26T18:37:00Z"/>
                <w:b/>
                <w:bCs/>
                <w:iCs/>
                <w:sz w:val="16"/>
                <w:szCs w:val="23"/>
              </w:rPr>
              <w:pPrChange w:id="6661" w:author="Caree2" w:date="2016-10-28T06:24:00Z">
                <w:pPr>
                  <w:shd w:val="clear" w:color="auto" w:fill="FFFFFF"/>
                </w:pPr>
              </w:pPrChange>
            </w:pPr>
          </w:p>
          <w:p w:rsidR="005A35B4" w:rsidRPr="00871E1A" w:rsidDel="00D66FFA" w:rsidRDefault="005A35B4">
            <w:pPr>
              <w:pStyle w:val="h1"/>
              <w:rPr>
                <w:del w:id="6662" w:author="Caree2" w:date="2016-10-26T18:37:00Z"/>
                <w:b/>
                <w:bCs/>
                <w:iCs/>
              </w:rPr>
              <w:pPrChange w:id="6663" w:author="Caree2" w:date="2016-10-28T06:24:00Z">
                <w:pPr>
                  <w:shd w:val="clear" w:color="auto" w:fill="FFFFFF"/>
                </w:pPr>
              </w:pPrChange>
            </w:pPr>
            <w:del w:id="6664" w:author="Caree2" w:date="2016-10-26T18:37:00Z">
              <w:r w:rsidRPr="00871E1A" w:rsidDel="00D66FFA">
                <w:rPr>
                  <w:b/>
                  <w:bCs/>
                  <w:i w:val="0"/>
                  <w:iCs/>
                  <w:szCs w:val="23"/>
                </w:rPr>
                <w:delText>Monitoring</w:delText>
              </w:r>
            </w:del>
          </w:p>
          <w:p w:rsidR="005A35B4" w:rsidRPr="00871E1A" w:rsidDel="00D66FFA" w:rsidRDefault="005A35B4">
            <w:pPr>
              <w:pStyle w:val="h1"/>
              <w:rPr>
                <w:del w:id="6665" w:author="Caree2" w:date="2016-10-26T18:37:00Z"/>
              </w:rPr>
              <w:pPrChange w:id="6666" w:author="Caree2" w:date="2016-10-28T06:24:00Z">
                <w:pPr>
                  <w:shd w:val="clear" w:color="auto" w:fill="FFFFFF"/>
                </w:pPr>
              </w:pPrChange>
            </w:pPr>
            <w:del w:id="6667" w:author="Caree2" w:date="2016-10-26T18:37:00Z">
              <w:r w:rsidRPr="00871E1A" w:rsidDel="00D66FFA">
                <w:rPr>
                  <w:b/>
                  <w:bCs/>
                  <w:i w:val="0"/>
                  <w:iCs/>
                </w:rPr>
                <w:delText>Procedures</w:delText>
              </w:r>
            </w:del>
          </w:p>
        </w:tc>
        <w:tc>
          <w:tcPr>
            <w:tcW w:w="2608"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668" w:author="Caree2" w:date="2016-10-26T18:37:00Z"/>
                <w:b/>
                <w:bCs/>
                <w:iCs/>
                <w:sz w:val="16"/>
              </w:rPr>
              <w:pPrChange w:id="6669" w:author="Caree2" w:date="2016-10-28T06:24:00Z">
                <w:pPr>
                  <w:shd w:val="clear" w:color="auto" w:fill="FFFFFF"/>
                </w:pPr>
              </w:pPrChange>
            </w:pPr>
          </w:p>
          <w:p w:rsidR="005A35B4" w:rsidRPr="00871E1A" w:rsidDel="00D66FFA" w:rsidRDefault="005A35B4">
            <w:pPr>
              <w:pStyle w:val="h1"/>
              <w:rPr>
                <w:del w:id="6670" w:author="Caree2" w:date="2016-10-26T18:37:00Z"/>
                <w:b/>
                <w:bCs/>
                <w:iCs/>
              </w:rPr>
              <w:pPrChange w:id="6671" w:author="Caree2" w:date="2016-10-28T06:24:00Z">
                <w:pPr>
                  <w:shd w:val="clear" w:color="auto" w:fill="FFFFFF"/>
                </w:pPr>
              </w:pPrChange>
            </w:pPr>
            <w:del w:id="6672" w:author="Caree2" w:date="2016-10-26T18:37:00Z">
              <w:r w:rsidRPr="00871E1A" w:rsidDel="00D66FFA">
                <w:rPr>
                  <w:b/>
                  <w:bCs/>
                  <w:i w:val="0"/>
                  <w:iCs/>
                </w:rPr>
                <w:delText xml:space="preserve">Corrective Action (CA) </w:delText>
              </w:r>
            </w:del>
          </w:p>
          <w:p w:rsidR="005A35B4" w:rsidRPr="00871E1A" w:rsidDel="00D66FFA" w:rsidRDefault="005A35B4">
            <w:pPr>
              <w:pStyle w:val="h1"/>
              <w:rPr>
                <w:del w:id="6673" w:author="Caree2" w:date="2016-10-26T18:37:00Z"/>
                <w:sz w:val="16"/>
              </w:rPr>
              <w:pPrChange w:id="6674" w:author="Caree2" w:date="2016-10-28T06:24:00Z">
                <w:pPr>
                  <w:shd w:val="clear" w:color="auto" w:fill="FFFFFF"/>
                </w:pPr>
              </w:pPrChange>
            </w:pPr>
          </w:p>
        </w:tc>
      </w:tr>
      <w:tr w:rsidR="005A35B4" w:rsidRPr="00871E1A" w:rsidDel="00D66FFA" w:rsidTr="00C5550C">
        <w:trPr>
          <w:gridAfter w:val="1"/>
          <w:wAfter w:w="348" w:type="dxa"/>
          <w:trHeight w:val="298"/>
          <w:del w:id="6675" w:author="Caree2" w:date="2016-10-26T18:37:00Z"/>
        </w:trPr>
        <w:tc>
          <w:tcPr>
            <w:tcW w:w="2603"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676" w:author="Caree2" w:date="2016-10-26T18:37:00Z"/>
                <w:sz w:val="16"/>
              </w:rPr>
              <w:pPrChange w:id="6677" w:author="Caree2" w:date="2016-10-28T06:24:00Z">
                <w:pPr>
                  <w:pStyle w:val="Heading5"/>
                </w:pPr>
              </w:pPrChange>
            </w:pPr>
          </w:p>
          <w:p w:rsidR="005A35B4" w:rsidRPr="00871E1A" w:rsidDel="00D66FFA" w:rsidRDefault="005A35B4">
            <w:pPr>
              <w:pStyle w:val="h1"/>
              <w:rPr>
                <w:del w:id="6678" w:author="Caree2" w:date="2016-10-26T18:37:00Z"/>
              </w:rPr>
              <w:pPrChange w:id="6679" w:author="Caree2" w:date="2016-10-28T06:24:00Z">
                <w:pPr>
                  <w:pStyle w:val="Heading5"/>
                </w:pPr>
              </w:pPrChange>
            </w:pPr>
            <w:del w:id="6680" w:author="Caree2" w:date="2016-10-26T18:37:00Z">
              <w:r w:rsidRPr="00871E1A" w:rsidDel="00D66FFA">
                <w:delText>Final Inspection</w:delText>
              </w:r>
            </w:del>
          </w:p>
          <w:p w:rsidR="005A35B4" w:rsidRPr="00871E1A" w:rsidDel="00D66FFA" w:rsidRDefault="005A35B4">
            <w:pPr>
              <w:pStyle w:val="h1"/>
              <w:rPr>
                <w:del w:id="6681" w:author="Caree2" w:date="2016-10-26T18:37:00Z"/>
              </w:rPr>
              <w:pPrChange w:id="6682" w:author="Caree2" w:date="2016-10-28T06:24:00Z">
                <w:pPr>
                  <w:pStyle w:val="Heading7"/>
                </w:pPr>
              </w:pPrChange>
            </w:pPr>
            <w:del w:id="6683" w:author="Caree2" w:date="2016-10-26T18:37:00Z">
              <w:r w:rsidRPr="00871E1A" w:rsidDel="00D66FFA">
                <w:delText>CCP #1</w:delText>
              </w:r>
            </w:del>
          </w:p>
        </w:tc>
        <w:tc>
          <w:tcPr>
            <w:tcW w:w="2161"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684" w:author="Caree2" w:date="2016-10-26T18:37:00Z"/>
                <w:sz w:val="16"/>
              </w:rPr>
              <w:pPrChange w:id="6685" w:author="Caree2" w:date="2016-10-28T06:24:00Z">
                <w:pPr>
                  <w:shd w:val="clear" w:color="auto" w:fill="FFFFFF"/>
                </w:pPr>
              </w:pPrChange>
            </w:pPr>
          </w:p>
          <w:p w:rsidR="005A35B4" w:rsidRPr="00871E1A" w:rsidDel="00D66FFA" w:rsidRDefault="005A35B4">
            <w:pPr>
              <w:pStyle w:val="h1"/>
              <w:rPr>
                <w:del w:id="6686" w:author="Caree2" w:date="2016-10-26T18:37:00Z"/>
              </w:rPr>
              <w:pPrChange w:id="6687" w:author="Caree2" w:date="2016-10-28T06:24:00Z">
                <w:pPr>
                  <w:shd w:val="clear" w:color="auto" w:fill="FFFFFF"/>
                </w:pPr>
              </w:pPrChange>
            </w:pPr>
            <w:del w:id="6688" w:author="Caree2" w:date="2016-10-26T18:37:00Z">
              <w:r w:rsidRPr="00871E1A" w:rsidDel="00D66FFA">
                <w:delText>No visible foreign</w:delText>
              </w:r>
              <w:r w:rsidR="00B86B1C" w:rsidDel="00D66FFA">
                <w:delText xml:space="preserve"> </w:delText>
              </w:r>
              <w:r w:rsidRPr="00871E1A" w:rsidDel="00D66FFA">
                <w:delText>matter.</w:delText>
              </w:r>
            </w:del>
          </w:p>
          <w:p w:rsidR="005A35B4" w:rsidRPr="00871E1A" w:rsidDel="00D66FFA" w:rsidRDefault="005A35B4">
            <w:pPr>
              <w:pStyle w:val="h1"/>
              <w:rPr>
                <w:del w:id="6689" w:author="Caree2" w:date="2016-10-26T18:37:00Z"/>
              </w:rPr>
              <w:pPrChange w:id="6690" w:author="Caree2" w:date="2016-10-28T06:24:00Z">
                <w:pPr>
                  <w:shd w:val="clear" w:color="auto" w:fill="FFFFFF"/>
                </w:pPr>
              </w:pPrChange>
            </w:pPr>
            <w:del w:id="6691" w:author="Caree2" w:date="2016-10-26T18:37:00Z">
              <w:r w:rsidRPr="00871E1A" w:rsidDel="00D66FFA">
                <w:delText>Zero tolerance for</w:delText>
              </w:r>
            </w:del>
          </w:p>
          <w:p w:rsidR="005A35B4" w:rsidRPr="00871E1A" w:rsidDel="00D66FFA" w:rsidRDefault="005A35B4">
            <w:pPr>
              <w:pStyle w:val="h1"/>
              <w:rPr>
                <w:del w:id="6692" w:author="Caree2" w:date="2016-10-26T18:37:00Z"/>
              </w:rPr>
              <w:pPrChange w:id="6693" w:author="Caree2" w:date="2016-10-28T06:24:00Z">
                <w:pPr>
                  <w:shd w:val="clear" w:color="auto" w:fill="FFFFFF"/>
                </w:pPr>
              </w:pPrChange>
            </w:pPr>
            <w:del w:id="6694" w:author="Caree2" w:date="2016-10-26T18:37:00Z">
              <w:r w:rsidRPr="00871E1A" w:rsidDel="00D66FFA">
                <w:delText>fecal matter and ingesta.</w:delText>
              </w:r>
            </w:del>
          </w:p>
        </w:tc>
        <w:tc>
          <w:tcPr>
            <w:tcW w:w="2450"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695" w:author="Caree2" w:date="2016-10-26T18:37:00Z"/>
                <w:iCs/>
                <w:sz w:val="16"/>
              </w:rPr>
              <w:pPrChange w:id="6696" w:author="Caree2" w:date="2016-10-28T06:24:00Z">
                <w:pPr>
                  <w:shd w:val="clear" w:color="auto" w:fill="FFFFFF"/>
                </w:pPr>
              </w:pPrChange>
            </w:pPr>
          </w:p>
          <w:p w:rsidR="005A35B4" w:rsidRPr="00871E1A" w:rsidDel="00D66FFA" w:rsidRDefault="005A35B4">
            <w:pPr>
              <w:pStyle w:val="h1"/>
              <w:rPr>
                <w:del w:id="6697" w:author="Caree2" w:date="2016-10-26T18:37:00Z"/>
                <w:iCs/>
              </w:rPr>
              <w:pPrChange w:id="6698" w:author="Caree2" w:date="2016-10-28T06:24:00Z">
                <w:pPr>
                  <w:shd w:val="clear" w:color="auto" w:fill="FFFFFF"/>
                </w:pPr>
              </w:pPrChange>
            </w:pPr>
            <w:del w:id="6699" w:author="Caree2" w:date="2016-10-26T18:37:00Z">
              <w:r w:rsidRPr="00871E1A" w:rsidDel="00D66FFA">
                <w:rPr>
                  <w:i w:val="0"/>
                  <w:iCs/>
                </w:rPr>
                <w:delText>What will be</w:delText>
              </w:r>
              <w:r w:rsidR="00B86B1C" w:rsidDel="00D66FFA">
                <w:rPr>
                  <w:i w:val="0"/>
                  <w:iCs/>
                </w:rPr>
                <w:delText xml:space="preserve"> </w:delText>
              </w:r>
              <w:r w:rsidRPr="00871E1A" w:rsidDel="00D66FFA">
                <w:rPr>
                  <w:i w:val="0"/>
                  <w:iCs/>
                </w:rPr>
                <w:delText>measured?</w:delText>
              </w:r>
            </w:del>
          </w:p>
          <w:p w:rsidR="005A35B4" w:rsidRPr="00871E1A" w:rsidDel="00D66FFA" w:rsidRDefault="005A35B4">
            <w:pPr>
              <w:pStyle w:val="h1"/>
              <w:rPr>
                <w:del w:id="6700" w:author="Caree2" w:date="2016-10-26T18:37:00Z"/>
              </w:rPr>
              <w:pPrChange w:id="6701" w:author="Caree2" w:date="2016-10-28T06:24:00Z">
                <w:pPr>
                  <w:shd w:val="clear" w:color="auto" w:fill="FFFFFF"/>
                </w:pPr>
              </w:pPrChange>
            </w:pPr>
            <w:del w:id="6702" w:author="Caree2" w:date="2016-10-26T18:37:00Z">
              <w:r w:rsidRPr="00871E1A" w:rsidDel="00D66FFA">
                <w:delText>At least 2 % of birds, (5 minimum) will be monitored for presence of foreign matter and/or ingesta after final rinse and prior to chilling.</w:delText>
              </w:r>
            </w:del>
          </w:p>
          <w:p w:rsidR="005A35B4" w:rsidRPr="00871E1A" w:rsidDel="00D66FFA" w:rsidRDefault="005A35B4">
            <w:pPr>
              <w:pStyle w:val="h1"/>
              <w:rPr>
                <w:del w:id="6703" w:author="Caree2" w:date="2016-10-26T18:37:00Z"/>
                <w:sz w:val="16"/>
              </w:rPr>
              <w:pPrChange w:id="6704" w:author="Caree2" w:date="2016-10-28T06:24:00Z">
                <w:pPr>
                  <w:shd w:val="clear" w:color="auto" w:fill="FFFFFF"/>
                </w:pPr>
              </w:pPrChange>
            </w:pPr>
          </w:p>
          <w:p w:rsidR="005A35B4" w:rsidRPr="00871E1A" w:rsidDel="00D66FFA" w:rsidRDefault="005A35B4">
            <w:pPr>
              <w:pStyle w:val="h1"/>
              <w:rPr>
                <w:del w:id="6705" w:author="Caree2" w:date="2016-10-26T18:37:00Z"/>
                <w:b/>
                <w:bCs/>
              </w:rPr>
              <w:pPrChange w:id="6706" w:author="Caree2" w:date="2016-10-28T06:24:00Z">
                <w:pPr/>
              </w:pPrChange>
            </w:pPr>
            <w:del w:id="6707" w:author="Caree2" w:date="2016-10-26T18:37:00Z">
              <w:r w:rsidRPr="00871E1A" w:rsidDel="00D66FFA">
                <w:rPr>
                  <w:i w:val="0"/>
                  <w:iCs/>
                </w:rPr>
                <w:delText>Where will the CL</w:delText>
              </w:r>
              <w:r w:rsidR="00B86B1C" w:rsidDel="00D66FFA">
                <w:rPr>
                  <w:i w:val="0"/>
                  <w:iCs/>
                </w:rPr>
                <w:delText xml:space="preserve"> </w:delText>
              </w:r>
              <w:r w:rsidRPr="00871E1A" w:rsidDel="00D66FFA">
                <w:rPr>
                  <w:i w:val="0"/>
                  <w:iCs/>
                </w:rPr>
                <w:delText>be measured?</w:delText>
              </w:r>
            </w:del>
          </w:p>
          <w:p w:rsidR="005A35B4" w:rsidRPr="00871E1A" w:rsidDel="00D66FFA" w:rsidRDefault="005A35B4">
            <w:pPr>
              <w:pStyle w:val="h1"/>
              <w:rPr>
                <w:del w:id="6708" w:author="Caree2" w:date="2016-10-26T18:37:00Z"/>
              </w:rPr>
              <w:pPrChange w:id="6709" w:author="Caree2" w:date="2016-10-28T06:24:00Z">
                <w:pPr/>
              </w:pPrChange>
            </w:pPr>
            <w:del w:id="6710" w:author="Caree2" w:date="2016-10-26T18:37:00Z">
              <w:r w:rsidRPr="00871E1A" w:rsidDel="00D66FFA">
                <w:delText>Final inspection in the evisceration area.</w:delText>
              </w:r>
            </w:del>
          </w:p>
          <w:p w:rsidR="005A35B4" w:rsidRPr="00871E1A" w:rsidDel="00D66FFA" w:rsidRDefault="005A35B4">
            <w:pPr>
              <w:pStyle w:val="h1"/>
              <w:rPr>
                <w:del w:id="6711" w:author="Caree2" w:date="2016-10-26T18:37:00Z"/>
                <w:iCs/>
                <w:sz w:val="16"/>
              </w:rPr>
              <w:pPrChange w:id="6712" w:author="Caree2" w:date="2016-10-28T06:24:00Z">
                <w:pPr/>
              </w:pPrChange>
            </w:pPr>
          </w:p>
          <w:p w:rsidR="005A35B4" w:rsidRPr="00871E1A" w:rsidDel="00D66FFA" w:rsidRDefault="005A35B4">
            <w:pPr>
              <w:pStyle w:val="h1"/>
              <w:rPr>
                <w:del w:id="6713" w:author="Caree2" w:date="2016-10-26T18:37:00Z"/>
                <w:iCs/>
              </w:rPr>
              <w:pPrChange w:id="6714" w:author="Caree2" w:date="2016-10-28T06:24:00Z">
                <w:pPr/>
              </w:pPrChange>
            </w:pPr>
            <w:del w:id="6715" w:author="Caree2" w:date="2016-10-26T18:37:00Z">
              <w:r w:rsidRPr="00871E1A" w:rsidDel="00D66FFA">
                <w:rPr>
                  <w:i w:val="0"/>
                  <w:iCs/>
                </w:rPr>
                <w:delText>How will the CL be</w:delText>
              </w:r>
              <w:r w:rsidR="00B86B1C" w:rsidDel="00D66FFA">
                <w:rPr>
                  <w:i w:val="0"/>
                  <w:iCs/>
                </w:rPr>
                <w:delText xml:space="preserve"> </w:delText>
              </w:r>
              <w:r w:rsidRPr="00871E1A" w:rsidDel="00D66FFA">
                <w:rPr>
                  <w:i w:val="0"/>
                  <w:iCs/>
                </w:rPr>
                <w:delText>measured?</w:delText>
              </w:r>
            </w:del>
          </w:p>
          <w:p w:rsidR="005A35B4" w:rsidRPr="00871E1A" w:rsidDel="00D66FFA" w:rsidRDefault="005A35B4">
            <w:pPr>
              <w:pStyle w:val="h1"/>
              <w:rPr>
                <w:del w:id="6716" w:author="Caree2" w:date="2016-10-26T18:37:00Z"/>
              </w:rPr>
              <w:pPrChange w:id="6717" w:author="Caree2" w:date="2016-10-28T06:24:00Z">
                <w:pPr/>
              </w:pPrChange>
            </w:pPr>
            <w:del w:id="6718" w:author="Caree2" w:date="2016-10-26T18:37:00Z">
              <w:r w:rsidRPr="00871E1A" w:rsidDel="00D66FFA">
                <w:delText>Visual inspection.</w:delText>
              </w:r>
            </w:del>
          </w:p>
          <w:p w:rsidR="005A35B4" w:rsidRPr="00871E1A" w:rsidDel="00D66FFA" w:rsidRDefault="005A35B4">
            <w:pPr>
              <w:pStyle w:val="h1"/>
              <w:rPr>
                <w:del w:id="6719" w:author="Caree2" w:date="2016-10-26T18:37:00Z"/>
                <w:iCs/>
                <w:sz w:val="16"/>
              </w:rPr>
              <w:pPrChange w:id="6720" w:author="Caree2" w:date="2016-10-28T06:24:00Z">
                <w:pPr/>
              </w:pPrChange>
            </w:pPr>
          </w:p>
          <w:p w:rsidR="005A35B4" w:rsidRPr="00871E1A" w:rsidDel="00D66FFA" w:rsidRDefault="005A35B4">
            <w:pPr>
              <w:pStyle w:val="h1"/>
              <w:rPr>
                <w:del w:id="6721" w:author="Caree2" w:date="2016-10-26T18:37:00Z"/>
                <w:iCs/>
              </w:rPr>
              <w:pPrChange w:id="6722" w:author="Caree2" w:date="2016-10-28T06:24:00Z">
                <w:pPr/>
              </w:pPrChange>
            </w:pPr>
            <w:del w:id="6723" w:author="Caree2" w:date="2016-10-26T18:37:00Z">
              <w:r w:rsidRPr="00871E1A" w:rsidDel="00D66FFA">
                <w:rPr>
                  <w:i w:val="0"/>
                  <w:iCs/>
                </w:rPr>
                <w:delText>Who will monitor</w:delText>
              </w:r>
              <w:r w:rsidR="00B86B1C" w:rsidDel="00D66FFA">
                <w:rPr>
                  <w:i w:val="0"/>
                  <w:iCs/>
                </w:rPr>
                <w:delText xml:space="preserve"> </w:delText>
              </w:r>
              <w:r w:rsidRPr="00871E1A" w:rsidDel="00D66FFA">
                <w:rPr>
                  <w:i w:val="0"/>
                  <w:iCs/>
                </w:rPr>
                <w:delText>the CL?</w:delText>
              </w:r>
            </w:del>
          </w:p>
          <w:p w:rsidR="005A35B4" w:rsidRPr="00871E1A" w:rsidDel="00D66FFA" w:rsidRDefault="005A35B4">
            <w:pPr>
              <w:pStyle w:val="h1"/>
              <w:rPr>
                <w:del w:id="6724" w:author="Caree2" w:date="2016-10-26T18:37:00Z"/>
              </w:rPr>
              <w:pPrChange w:id="6725" w:author="Caree2" w:date="2016-10-28T06:24:00Z">
                <w:pPr>
                  <w:shd w:val="clear" w:color="auto" w:fill="FFFFFF"/>
                </w:pPr>
              </w:pPrChange>
            </w:pPr>
            <w:del w:id="6726" w:author="Caree2" w:date="2016-10-26T18:37:00Z">
              <w:r w:rsidRPr="00871E1A" w:rsidDel="00D66FFA">
                <w:delText>HACCP-trained grower-processor or designee.</w:delText>
              </w:r>
            </w:del>
          </w:p>
          <w:p w:rsidR="005A35B4" w:rsidRPr="00871E1A" w:rsidDel="00D66FFA" w:rsidRDefault="005A35B4">
            <w:pPr>
              <w:pStyle w:val="h1"/>
              <w:rPr>
                <w:del w:id="6727" w:author="Caree2" w:date="2016-10-26T18:37:00Z"/>
                <w:sz w:val="16"/>
              </w:rPr>
              <w:pPrChange w:id="6728" w:author="Caree2" w:date="2016-10-28T06:24:00Z">
                <w:pPr>
                  <w:shd w:val="clear" w:color="auto" w:fill="FFFFFF"/>
                </w:pPr>
              </w:pPrChange>
            </w:pPr>
          </w:p>
          <w:p w:rsidR="005A35B4" w:rsidRPr="00871E1A" w:rsidDel="00D66FFA" w:rsidRDefault="005A35B4">
            <w:pPr>
              <w:pStyle w:val="h1"/>
              <w:rPr>
                <w:del w:id="6729" w:author="Caree2" w:date="2016-10-26T18:37:00Z"/>
                <w:iCs/>
              </w:rPr>
              <w:pPrChange w:id="6730" w:author="Caree2" w:date="2016-10-28T06:24:00Z">
                <w:pPr>
                  <w:pStyle w:val="Heading4"/>
                </w:pPr>
              </w:pPrChange>
            </w:pPr>
            <w:del w:id="6731" w:author="Caree2" w:date="2016-10-26T18:37:00Z">
              <w:r w:rsidRPr="00871E1A" w:rsidDel="00D66FFA">
                <w:rPr>
                  <w:b/>
                  <w:bCs/>
                  <w:i w:val="0"/>
                  <w:iCs/>
                </w:rPr>
                <w:delText>Frequency?</w:delText>
              </w:r>
            </w:del>
          </w:p>
          <w:p w:rsidR="005A35B4" w:rsidRPr="00871E1A" w:rsidDel="00D66FFA" w:rsidRDefault="005A35B4">
            <w:pPr>
              <w:pStyle w:val="h1"/>
              <w:rPr>
                <w:del w:id="6732" w:author="Caree2" w:date="2016-10-26T18:37:00Z"/>
              </w:rPr>
              <w:pPrChange w:id="6733" w:author="Caree2" w:date="2016-10-28T06:24:00Z">
                <w:pPr/>
              </w:pPrChange>
            </w:pPr>
            <w:del w:id="6734" w:author="Caree2" w:date="2016-10-26T18:37:00Z">
              <w:r w:rsidRPr="00871E1A" w:rsidDel="00D66FFA">
                <w:delText xml:space="preserve">For 200 birds or less: </w:delText>
              </w:r>
              <w:r w:rsidR="00B86B1C" w:rsidDel="00D66FFA">
                <w:delText xml:space="preserve"> </w:delText>
              </w:r>
              <w:r w:rsidRPr="00871E1A" w:rsidDel="00D66FFA">
                <w:delText>5-bird sample over day.</w:delText>
              </w:r>
            </w:del>
          </w:p>
        </w:tc>
        <w:tc>
          <w:tcPr>
            <w:tcW w:w="2608"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735" w:author="Caree2" w:date="2016-10-26T18:37:00Z"/>
                <w:b/>
                <w:bCs/>
                <w:iCs/>
                <w:sz w:val="16"/>
              </w:rPr>
              <w:pPrChange w:id="6736" w:author="Caree2" w:date="2016-10-28T06:24:00Z">
                <w:pPr>
                  <w:pStyle w:val="Caption"/>
                </w:pPr>
              </w:pPrChange>
            </w:pPr>
          </w:p>
          <w:p w:rsidR="005A35B4" w:rsidRPr="00871E1A" w:rsidDel="00D66FFA" w:rsidRDefault="005A35B4">
            <w:pPr>
              <w:pStyle w:val="h1"/>
              <w:rPr>
                <w:del w:id="6737" w:author="Caree2" w:date="2016-10-26T18:37:00Z"/>
                <w:b/>
                <w:bCs/>
                <w:iCs/>
              </w:rPr>
              <w:pPrChange w:id="6738" w:author="Caree2" w:date="2016-10-28T06:24:00Z">
                <w:pPr>
                  <w:pStyle w:val="Caption"/>
                </w:pPr>
              </w:pPrChange>
            </w:pPr>
            <w:del w:id="6739" w:author="Caree2" w:date="2016-10-26T18:37:00Z">
              <w:r w:rsidRPr="00871E1A" w:rsidDel="00D66FFA">
                <w:rPr>
                  <w:b/>
                  <w:bCs/>
                  <w:i w:val="0"/>
                  <w:iCs/>
                </w:rPr>
                <w:delText>How will the process be corrected?</w:delText>
              </w:r>
            </w:del>
          </w:p>
          <w:p w:rsidR="005A35B4" w:rsidRPr="00871E1A" w:rsidDel="00D66FFA" w:rsidRDefault="005A35B4">
            <w:pPr>
              <w:pStyle w:val="h1"/>
              <w:rPr>
                <w:del w:id="6740" w:author="Caree2" w:date="2016-10-26T18:37:00Z"/>
                <w:b/>
                <w:bCs/>
              </w:rPr>
              <w:pPrChange w:id="6741" w:author="Caree2" w:date="2016-10-28T06:24:00Z">
                <w:pPr>
                  <w:shd w:val="clear" w:color="auto" w:fill="FFFFFF"/>
                </w:pPr>
              </w:pPrChange>
            </w:pPr>
            <w:del w:id="6742" w:author="Caree2" w:date="2016-10-26T18:37:00Z">
              <w:r w:rsidRPr="00871E1A" w:rsidDel="00D66FFA">
                <w:delText>Trim away any foreign matter.</w:delText>
              </w:r>
            </w:del>
          </w:p>
          <w:p w:rsidR="005A35B4" w:rsidRPr="00871E1A" w:rsidDel="00D66FFA" w:rsidRDefault="005A35B4">
            <w:pPr>
              <w:pStyle w:val="h1"/>
              <w:rPr>
                <w:del w:id="6743" w:author="Caree2" w:date="2016-10-26T18:37:00Z"/>
                <w:iCs/>
                <w:sz w:val="16"/>
              </w:rPr>
              <w:pPrChange w:id="6744" w:author="Caree2" w:date="2016-10-28T06:24:00Z">
                <w:pPr>
                  <w:pStyle w:val="Heading5"/>
                </w:pPr>
              </w:pPrChange>
            </w:pPr>
          </w:p>
          <w:p w:rsidR="005A35B4" w:rsidRPr="00871E1A" w:rsidDel="00D66FFA" w:rsidRDefault="005A35B4">
            <w:pPr>
              <w:pStyle w:val="h1"/>
              <w:rPr>
                <w:del w:id="6745" w:author="Caree2" w:date="2016-10-26T18:37:00Z"/>
                <w:iCs/>
              </w:rPr>
              <w:pPrChange w:id="6746" w:author="Caree2" w:date="2016-10-28T06:24:00Z">
                <w:pPr>
                  <w:pStyle w:val="Heading5"/>
                </w:pPr>
              </w:pPrChange>
            </w:pPr>
            <w:del w:id="6747" w:author="Caree2" w:date="2016-10-26T18:37:00Z">
              <w:r w:rsidRPr="00871E1A" w:rsidDel="00D66FFA">
                <w:rPr>
                  <w:b/>
                  <w:bCs/>
                  <w:i w:val="0"/>
                  <w:iCs/>
                </w:rPr>
                <w:delText>Product Disposition?</w:delText>
              </w:r>
            </w:del>
          </w:p>
          <w:p w:rsidR="005A35B4" w:rsidRPr="00871E1A" w:rsidDel="00D66FFA" w:rsidRDefault="005A35B4">
            <w:pPr>
              <w:pStyle w:val="h1"/>
              <w:rPr>
                <w:del w:id="6748" w:author="Caree2" w:date="2016-10-26T18:37:00Z"/>
              </w:rPr>
              <w:pPrChange w:id="6749" w:author="Caree2" w:date="2016-10-28T06:24:00Z">
                <w:pPr/>
              </w:pPrChange>
            </w:pPr>
            <w:del w:id="6750" w:author="Caree2" w:date="2016-10-26T18:37:00Z">
              <w:r w:rsidRPr="00871E1A" w:rsidDel="00D66FFA">
                <w:delText>Discard trimmings into container for inedibles.</w:delText>
              </w:r>
            </w:del>
          </w:p>
          <w:p w:rsidR="005A35B4" w:rsidRPr="00871E1A" w:rsidDel="00D66FFA" w:rsidRDefault="005A35B4">
            <w:pPr>
              <w:pStyle w:val="h1"/>
              <w:rPr>
                <w:del w:id="6751" w:author="Caree2" w:date="2016-10-26T18:37:00Z"/>
                <w:iCs/>
              </w:rPr>
              <w:pPrChange w:id="6752" w:author="Caree2" w:date="2016-10-28T06:24:00Z">
                <w:pPr/>
              </w:pPrChange>
            </w:pPr>
          </w:p>
          <w:p w:rsidR="005A35B4" w:rsidRPr="00871E1A" w:rsidDel="00D66FFA" w:rsidRDefault="005A35B4">
            <w:pPr>
              <w:pStyle w:val="h1"/>
              <w:rPr>
                <w:del w:id="6753" w:author="Caree2" w:date="2016-10-26T18:37:00Z"/>
                <w:iCs/>
              </w:rPr>
              <w:pPrChange w:id="6754" w:author="Caree2" w:date="2016-10-28T06:24:00Z">
                <w:pPr/>
              </w:pPrChange>
            </w:pPr>
            <w:del w:id="6755" w:author="Caree2" w:date="2016-10-26T18:37:00Z">
              <w:r w:rsidRPr="00871E1A" w:rsidDel="00D66FFA">
                <w:rPr>
                  <w:i w:val="0"/>
                  <w:iCs/>
                </w:rPr>
                <w:delText xml:space="preserve">Who is responsible for implementing the CA? </w:delText>
              </w:r>
            </w:del>
          </w:p>
          <w:p w:rsidR="005A35B4" w:rsidRPr="00871E1A" w:rsidDel="00D66FFA" w:rsidRDefault="005A35B4">
            <w:pPr>
              <w:pStyle w:val="h1"/>
              <w:rPr>
                <w:del w:id="6756" w:author="Caree2" w:date="2016-10-26T18:37:00Z"/>
              </w:rPr>
              <w:pPrChange w:id="6757" w:author="Caree2" w:date="2016-10-28T06:24:00Z">
                <w:pPr/>
              </w:pPrChange>
            </w:pPr>
            <w:del w:id="6758" w:author="Caree2" w:date="2016-10-26T18:37:00Z">
              <w:r w:rsidRPr="00871E1A" w:rsidDel="00D66FFA">
                <w:delText>HACCP-trained grower-processor or designee.</w:delText>
              </w:r>
            </w:del>
          </w:p>
          <w:p w:rsidR="005A35B4" w:rsidRPr="00871E1A" w:rsidDel="00D66FFA" w:rsidRDefault="005A35B4">
            <w:pPr>
              <w:pStyle w:val="h1"/>
              <w:rPr>
                <w:del w:id="6759" w:author="Caree2" w:date="2016-10-26T18:37:00Z"/>
                <w:iCs/>
                <w:sz w:val="16"/>
              </w:rPr>
              <w:pPrChange w:id="6760" w:author="Caree2" w:date="2016-10-28T06:24:00Z">
                <w:pPr/>
              </w:pPrChange>
            </w:pPr>
          </w:p>
          <w:p w:rsidR="005A35B4" w:rsidRPr="00871E1A" w:rsidDel="00D66FFA" w:rsidRDefault="005A35B4">
            <w:pPr>
              <w:pStyle w:val="h1"/>
              <w:rPr>
                <w:del w:id="6761" w:author="Caree2" w:date="2016-10-26T18:37:00Z"/>
                <w:iCs/>
              </w:rPr>
              <w:pPrChange w:id="6762" w:author="Caree2" w:date="2016-10-28T06:24:00Z">
                <w:pPr/>
              </w:pPrChange>
            </w:pPr>
            <w:del w:id="6763" w:author="Caree2" w:date="2016-10-26T18:37:00Z">
              <w:r w:rsidRPr="00871E1A" w:rsidDel="00D66FFA">
                <w:rPr>
                  <w:i w:val="0"/>
                  <w:iCs/>
                </w:rPr>
                <w:delText>Measures to prevent any recurrence?</w:delText>
              </w:r>
            </w:del>
          </w:p>
          <w:p w:rsidR="005A35B4" w:rsidRPr="00871E1A" w:rsidDel="00D66FFA" w:rsidRDefault="005A35B4">
            <w:pPr>
              <w:pStyle w:val="h1"/>
              <w:rPr>
                <w:del w:id="6764" w:author="Caree2" w:date="2016-10-26T18:37:00Z"/>
              </w:rPr>
              <w:pPrChange w:id="6765" w:author="Caree2" w:date="2016-10-28T06:24:00Z">
                <w:pPr/>
              </w:pPrChange>
            </w:pPr>
            <w:del w:id="6766" w:author="Caree2" w:date="2016-10-26T18:37:00Z">
              <w:r w:rsidRPr="00871E1A" w:rsidDel="00D66FFA">
                <w:delText>Retrain personnel as needed.</w:delText>
              </w:r>
              <w:r w:rsidR="00350F7F" w:rsidDel="00D66FFA">
                <w:delText xml:space="preserve"> </w:delText>
              </w:r>
              <w:r w:rsidRPr="00871E1A" w:rsidDel="00D66FFA">
                <w:delText>Adjust process as needed.</w:delText>
              </w:r>
            </w:del>
          </w:p>
          <w:p w:rsidR="005A35B4" w:rsidRPr="00871E1A" w:rsidDel="00D66FFA" w:rsidRDefault="005A35B4">
            <w:pPr>
              <w:pStyle w:val="h1"/>
              <w:rPr>
                <w:del w:id="6767" w:author="Caree2" w:date="2016-10-26T18:37:00Z"/>
              </w:rPr>
              <w:pPrChange w:id="6768" w:author="Caree2" w:date="2016-10-28T06:24:00Z">
                <w:pPr/>
              </w:pPrChange>
            </w:pPr>
          </w:p>
          <w:p w:rsidR="005A35B4" w:rsidRPr="00871E1A" w:rsidDel="00D66FFA" w:rsidRDefault="005A35B4">
            <w:pPr>
              <w:pStyle w:val="h1"/>
              <w:rPr>
                <w:del w:id="6769" w:author="Caree2" w:date="2016-10-26T18:37:00Z"/>
                <w:b/>
                <w:bCs/>
                <w:iCs/>
              </w:rPr>
              <w:pPrChange w:id="6770" w:author="Caree2" w:date="2016-10-28T06:24:00Z">
                <w:pPr/>
              </w:pPrChange>
            </w:pPr>
          </w:p>
        </w:tc>
      </w:tr>
      <w:tr w:rsidR="005A35B4" w:rsidRPr="00871E1A" w:rsidDel="00D66FFA" w:rsidTr="00C5550C">
        <w:trPr>
          <w:gridAfter w:val="1"/>
          <w:wAfter w:w="348" w:type="dxa"/>
          <w:trHeight w:val="307"/>
          <w:del w:id="6771" w:author="Caree2" w:date="2016-10-26T18:37:00Z"/>
        </w:trPr>
        <w:tc>
          <w:tcPr>
            <w:tcW w:w="2603"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772" w:author="Caree2" w:date="2016-10-26T18:37:00Z"/>
                <w:b/>
                <w:bCs/>
                <w:sz w:val="16"/>
              </w:rPr>
              <w:pPrChange w:id="6773" w:author="Caree2" w:date="2016-10-28T06:24:00Z">
                <w:pPr>
                  <w:shd w:val="clear" w:color="auto" w:fill="FFFFFF"/>
                </w:pPr>
              </w:pPrChange>
            </w:pPr>
          </w:p>
          <w:p w:rsidR="005A35B4" w:rsidRPr="00871E1A" w:rsidDel="00D66FFA" w:rsidRDefault="005A35B4">
            <w:pPr>
              <w:pStyle w:val="h1"/>
              <w:rPr>
                <w:del w:id="6774" w:author="Caree2" w:date="2016-10-26T18:37:00Z"/>
                <w:b/>
                <w:bCs/>
              </w:rPr>
              <w:pPrChange w:id="6775" w:author="Caree2" w:date="2016-10-28T06:24:00Z">
                <w:pPr>
                  <w:shd w:val="clear" w:color="auto" w:fill="FFFFFF"/>
                </w:pPr>
              </w:pPrChange>
            </w:pPr>
            <w:del w:id="6776" w:author="Caree2" w:date="2016-10-26T18:37:00Z">
              <w:r w:rsidRPr="00871E1A" w:rsidDel="00D66FFA">
                <w:rPr>
                  <w:b/>
                  <w:bCs/>
                </w:rPr>
                <w:delText>Chilling</w:delText>
              </w:r>
            </w:del>
          </w:p>
          <w:p w:rsidR="005A35B4" w:rsidRPr="00871E1A" w:rsidDel="00D66FFA" w:rsidRDefault="005A35B4">
            <w:pPr>
              <w:pStyle w:val="h1"/>
              <w:rPr>
                <w:del w:id="6777" w:author="Caree2" w:date="2016-10-26T18:37:00Z"/>
              </w:rPr>
              <w:pPrChange w:id="6778" w:author="Caree2" w:date="2016-10-28T06:24:00Z">
                <w:pPr>
                  <w:pStyle w:val="Heading7"/>
                </w:pPr>
              </w:pPrChange>
            </w:pPr>
            <w:del w:id="6779" w:author="Caree2" w:date="2016-10-26T18:37:00Z">
              <w:r w:rsidRPr="00871E1A" w:rsidDel="00D66FFA">
                <w:delText>CCP #2</w:delText>
              </w:r>
            </w:del>
          </w:p>
          <w:p w:rsidR="005A35B4" w:rsidRPr="00871E1A" w:rsidDel="00D66FFA" w:rsidRDefault="005A35B4">
            <w:pPr>
              <w:pStyle w:val="h1"/>
              <w:rPr>
                <w:del w:id="6780" w:author="Caree2" w:date="2016-10-26T18:37:00Z"/>
              </w:rPr>
              <w:pPrChange w:id="6781" w:author="Caree2" w:date="2016-10-28T06:24:00Z">
                <w:pPr>
                  <w:shd w:val="clear" w:color="auto" w:fill="FFFFFF"/>
                </w:pPr>
              </w:pPrChange>
            </w:pPr>
          </w:p>
        </w:tc>
        <w:tc>
          <w:tcPr>
            <w:tcW w:w="2161"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782" w:author="Caree2" w:date="2016-10-26T18:37:00Z"/>
                <w:sz w:val="16"/>
              </w:rPr>
              <w:pPrChange w:id="6783" w:author="Caree2" w:date="2016-10-28T06:24:00Z">
                <w:pPr>
                  <w:shd w:val="clear" w:color="auto" w:fill="FFFFFF"/>
                </w:pPr>
              </w:pPrChange>
            </w:pPr>
          </w:p>
          <w:p w:rsidR="005A35B4" w:rsidRPr="00871E1A" w:rsidDel="00D66FFA" w:rsidRDefault="005A35B4">
            <w:pPr>
              <w:pStyle w:val="h1"/>
              <w:rPr>
                <w:del w:id="6784" w:author="Caree2" w:date="2016-10-26T18:37:00Z"/>
              </w:rPr>
              <w:pPrChange w:id="6785" w:author="Caree2" w:date="2016-10-28T06:24:00Z">
                <w:pPr>
                  <w:pStyle w:val="Heading2"/>
                </w:pPr>
              </w:pPrChange>
            </w:pPr>
            <w:del w:id="6786" w:author="Caree2" w:date="2016-10-26T18:37:00Z">
              <w:r w:rsidRPr="00871E1A" w:rsidDel="00D66FFA">
                <w:delText>Internal bird</w:delText>
              </w:r>
            </w:del>
          </w:p>
          <w:p w:rsidR="005A35B4" w:rsidRPr="00871E1A" w:rsidDel="00D66FFA" w:rsidRDefault="005A35B4">
            <w:pPr>
              <w:pStyle w:val="h1"/>
              <w:rPr>
                <w:del w:id="6787" w:author="Caree2" w:date="2016-10-26T18:37:00Z"/>
              </w:rPr>
              <w:pPrChange w:id="6788" w:author="Caree2" w:date="2016-10-28T06:24:00Z">
                <w:pPr>
                  <w:shd w:val="clear" w:color="auto" w:fill="FFFFFF"/>
                </w:pPr>
              </w:pPrChange>
            </w:pPr>
            <w:del w:id="6789" w:author="Caree2" w:date="2016-10-26T18:37:00Z">
              <w:r w:rsidRPr="00871E1A" w:rsidDel="00D66FFA">
                <w:delText>temperature &lt;41</w:delText>
              </w:r>
              <w:r w:rsidRPr="00871E1A" w:rsidDel="00D66FFA">
                <w:sym w:font="Symbol" w:char="F0B0"/>
              </w:r>
              <w:r w:rsidRPr="00871E1A" w:rsidDel="00D66FFA">
                <w:delText>F.</w:delText>
              </w:r>
            </w:del>
          </w:p>
        </w:tc>
        <w:tc>
          <w:tcPr>
            <w:tcW w:w="2450"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790" w:author="Caree2" w:date="2016-10-26T18:37:00Z"/>
                <w:b/>
                <w:bCs/>
                <w:iCs/>
                <w:sz w:val="16"/>
              </w:rPr>
              <w:pPrChange w:id="6791" w:author="Caree2" w:date="2016-10-28T06:24:00Z">
                <w:pPr>
                  <w:pStyle w:val="Caption"/>
                </w:pPr>
              </w:pPrChange>
            </w:pPr>
          </w:p>
          <w:p w:rsidR="005A35B4" w:rsidRPr="00871E1A" w:rsidDel="00D66FFA" w:rsidRDefault="005A35B4">
            <w:pPr>
              <w:pStyle w:val="h1"/>
              <w:rPr>
                <w:del w:id="6792" w:author="Caree2" w:date="2016-10-26T18:37:00Z"/>
                <w:b/>
                <w:bCs/>
                <w:iCs/>
              </w:rPr>
              <w:pPrChange w:id="6793" w:author="Caree2" w:date="2016-10-28T06:24:00Z">
                <w:pPr>
                  <w:pStyle w:val="Caption"/>
                </w:pPr>
              </w:pPrChange>
            </w:pPr>
            <w:del w:id="6794" w:author="Caree2" w:date="2016-10-26T18:37:00Z">
              <w:r w:rsidRPr="00871E1A" w:rsidDel="00D66FFA">
                <w:rPr>
                  <w:b/>
                  <w:bCs/>
                  <w:i w:val="0"/>
                  <w:iCs/>
                </w:rPr>
                <w:delText>What will be measured?</w:delText>
              </w:r>
            </w:del>
          </w:p>
          <w:p w:rsidR="005A35B4" w:rsidRPr="00871E1A" w:rsidDel="00D66FFA" w:rsidRDefault="005A35B4">
            <w:pPr>
              <w:pStyle w:val="h1"/>
              <w:rPr>
                <w:del w:id="6795" w:author="Caree2" w:date="2016-10-26T18:37:00Z"/>
              </w:rPr>
              <w:pPrChange w:id="6796" w:author="Caree2" w:date="2016-10-28T06:24:00Z">
                <w:pPr>
                  <w:shd w:val="clear" w:color="auto" w:fill="FFFFFF"/>
                </w:pPr>
              </w:pPrChange>
            </w:pPr>
            <w:del w:id="6797" w:author="Caree2" w:date="2016-10-26T18:37:00Z">
              <w:r w:rsidRPr="00871E1A" w:rsidDel="00D66FFA">
                <w:delText>Internal temperature.</w:delText>
              </w:r>
            </w:del>
          </w:p>
          <w:p w:rsidR="005A35B4" w:rsidRPr="00871E1A" w:rsidDel="00D66FFA" w:rsidRDefault="005A35B4">
            <w:pPr>
              <w:pStyle w:val="h1"/>
              <w:rPr>
                <w:del w:id="6798" w:author="Caree2" w:date="2016-10-26T18:37:00Z"/>
                <w:iCs/>
                <w:sz w:val="16"/>
              </w:rPr>
              <w:pPrChange w:id="6799" w:author="Caree2" w:date="2016-10-28T06:24:00Z">
                <w:pPr>
                  <w:shd w:val="clear" w:color="auto" w:fill="FFFFFF"/>
                </w:pPr>
              </w:pPrChange>
            </w:pPr>
          </w:p>
          <w:p w:rsidR="005A35B4" w:rsidRPr="00871E1A" w:rsidDel="00D66FFA" w:rsidRDefault="005A35B4">
            <w:pPr>
              <w:pStyle w:val="h1"/>
              <w:rPr>
                <w:del w:id="6800" w:author="Caree2" w:date="2016-10-26T18:37:00Z"/>
              </w:rPr>
              <w:pPrChange w:id="6801" w:author="Caree2" w:date="2016-10-28T06:24:00Z">
                <w:pPr>
                  <w:shd w:val="clear" w:color="auto" w:fill="FFFFFF"/>
                </w:pPr>
              </w:pPrChange>
            </w:pPr>
            <w:del w:id="6802" w:author="Caree2" w:date="2016-10-26T18:37:00Z">
              <w:r w:rsidRPr="00871E1A" w:rsidDel="00D66FFA">
                <w:rPr>
                  <w:i w:val="0"/>
                  <w:iCs/>
                </w:rPr>
                <w:delText>Where will CL be measured?</w:delText>
              </w:r>
              <w:r w:rsidRPr="00871E1A" w:rsidDel="00D66FFA">
                <w:delText xml:space="preserve"> </w:delText>
              </w:r>
            </w:del>
          </w:p>
          <w:p w:rsidR="005A35B4" w:rsidRPr="00871E1A" w:rsidDel="00D66FFA" w:rsidRDefault="005A35B4">
            <w:pPr>
              <w:pStyle w:val="h1"/>
              <w:rPr>
                <w:del w:id="6803" w:author="Caree2" w:date="2016-10-26T18:37:00Z"/>
              </w:rPr>
              <w:pPrChange w:id="6804" w:author="Caree2" w:date="2016-10-28T06:24:00Z">
                <w:pPr>
                  <w:shd w:val="clear" w:color="auto" w:fill="FFFFFF"/>
                </w:pPr>
              </w:pPrChange>
            </w:pPr>
            <w:del w:id="6805" w:author="Caree2" w:date="2016-10-26T18:37:00Z">
              <w:r w:rsidRPr="00871E1A" w:rsidDel="00D66FFA">
                <w:delText>In the carcass cavity.</w:delText>
              </w:r>
            </w:del>
          </w:p>
          <w:p w:rsidR="005A35B4" w:rsidRPr="00871E1A" w:rsidDel="00D66FFA" w:rsidRDefault="005A35B4">
            <w:pPr>
              <w:pStyle w:val="h1"/>
              <w:rPr>
                <w:del w:id="6806" w:author="Caree2" w:date="2016-10-26T18:37:00Z"/>
                <w:iCs/>
                <w:sz w:val="16"/>
              </w:rPr>
              <w:pPrChange w:id="6807" w:author="Caree2" w:date="2016-10-28T06:24:00Z">
                <w:pPr>
                  <w:shd w:val="clear" w:color="auto" w:fill="FFFFFF"/>
                </w:pPr>
              </w:pPrChange>
            </w:pPr>
          </w:p>
          <w:p w:rsidR="005A35B4" w:rsidRPr="00871E1A" w:rsidDel="00D66FFA" w:rsidRDefault="005A35B4">
            <w:pPr>
              <w:pStyle w:val="h1"/>
              <w:rPr>
                <w:del w:id="6808" w:author="Caree2" w:date="2016-10-26T18:37:00Z"/>
                <w:iCs/>
              </w:rPr>
              <w:pPrChange w:id="6809" w:author="Caree2" w:date="2016-10-28T06:24:00Z">
                <w:pPr>
                  <w:shd w:val="clear" w:color="auto" w:fill="FFFFFF"/>
                </w:pPr>
              </w:pPrChange>
            </w:pPr>
            <w:del w:id="6810" w:author="Caree2" w:date="2016-10-26T18:37:00Z">
              <w:r w:rsidRPr="00871E1A" w:rsidDel="00D66FFA">
                <w:rPr>
                  <w:i w:val="0"/>
                  <w:iCs/>
                </w:rPr>
                <w:delText>How will CL be measured?</w:delText>
              </w:r>
            </w:del>
          </w:p>
          <w:p w:rsidR="005A35B4" w:rsidRPr="00871E1A" w:rsidDel="00D66FFA" w:rsidRDefault="005A35B4">
            <w:pPr>
              <w:pStyle w:val="h1"/>
              <w:rPr>
                <w:del w:id="6811" w:author="Caree2" w:date="2016-10-26T18:37:00Z"/>
              </w:rPr>
              <w:pPrChange w:id="6812" w:author="Caree2" w:date="2016-10-28T06:24:00Z">
                <w:pPr>
                  <w:shd w:val="clear" w:color="auto" w:fill="FFFFFF"/>
                </w:pPr>
              </w:pPrChange>
            </w:pPr>
            <w:del w:id="6813" w:author="Caree2" w:date="2016-10-26T18:37:00Z">
              <w:r w:rsidRPr="00871E1A" w:rsidDel="00D66FFA">
                <w:delText>Thermal probe.</w:delText>
              </w:r>
            </w:del>
          </w:p>
          <w:p w:rsidR="005A35B4" w:rsidRPr="00871E1A" w:rsidDel="00D66FFA" w:rsidRDefault="005A35B4">
            <w:pPr>
              <w:pStyle w:val="h1"/>
              <w:rPr>
                <w:del w:id="6814" w:author="Caree2" w:date="2016-10-26T18:37:00Z"/>
                <w:b/>
                <w:bCs/>
                <w:iCs/>
                <w:sz w:val="16"/>
              </w:rPr>
              <w:pPrChange w:id="6815" w:author="Caree2" w:date="2016-10-28T06:24:00Z">
                <w:pPr>
                  <w:pStyle w:val="Caption"/>
                </w:pPr>
              </w:pPrChange>
            </w:pPr>
          </w:p>
          <w:p w:rsidR="005A35B4" w:rsidRPr="00871E1A" w:rsidDel="00D66FFA" w:rsidRDefault="005A35B4">
            <w:pPr>
              <w:pStyle w:val="h1"/>
              <w:rPr>
                <w:del w:id="6816" w:author="Caree2" w:date="2016-10-26T18:37:00Z"/>
                <w:b/>
                <w:bCs/>
                <w:iCs/>
              </w:rPr>
              <w:pPrChange w:id="6817" w:author="Caree2" w:date="2016-10-28T06:24:00Z">
                <w:pPr>
                  <w:pStyle w:val="Caption"/>
                </w:pPr>
              </w:pPrChange>
            </w:pPr>
            <w:del w:id="6818" w:author="Caree2" w:date="2016-10-26T18:37:00Z">
              <w:r w:rsidRPr="00871E1A" w:rsidDel="00D66FFA">
                <w:rPr>
                  <w:b/>
                  <w:bCs/>
                  <w:i w:val="0"/>
                  <w:iCs/>
                </w:rPr>
                <w:delText xml:space="preserve">Who will monitor CL? </w:delText>
              </w:r>
            </w:del>
          </w:p>
          <w:p w:rsidR="005A35B4" w:rsidRPr="00871E1A" w:rsidDel="00D66FFA" w:rsidRDefault="005A35B4">
            <w:pPr>
              <w:pStyle w:val="h1"/>
              <w:rPr>
                <w:del w:id="6819" w:author="Caree2" w:date="2016-10-26T18:37:00Z"/>
              </w:rPr>
              <w:pPrChange w:id="6820" w:author="Caree2" w:date="2016-10-28T06:24:00Z">
                <w:pPr>
                  <w:shd w:val="clear" w:color="auto" w:fill="FFFFFF"/>
                </w:pPr>
              </w:pPrChange>
            </w:pPr>
            <w:del w:id="6821" w:author="Caree2" w:date="2016-10-26T18:37:00Z">
              <w:r w:rsidRPr="00871E1A" w:rsidDel="00D66FFA">
                <w:delText xml:space="preserve">HACCP-trained grower-processor or designee </w:delText>
              </w:r>
            </w:del>
          </w:p>
          <w:p w:rsidR="005A35B4" w:rsidRPr="00871E1A" w:rsidDel="00D66FFA" w:rsidRDefault="005A35B4">
            <w:pPr>
              <w:pStyle w:val="h1"/>
              <w:rPr>
                <w:del w:id="6822" w:author="Caree2" w:date="2016-10-26T18:37:00Z"/>
                <w:iCs/>
                <w:sz w:val="16"/>
              </w:rPr>
              <w:pPrChange w:id="6823" w:author="Caree2" w:date="2016-10-28T06:24:00Z">
                <w:pPr>
                  <w:pStyle w:val="Heading5"/>
                </w:pPr>
              </w:pPrChange>
            </w:pPr>
          </w:p>
          <w:p w:rsidR="005A35B4" w:rsidRPr="00871E1A" w:rsidDel="00D66FFA" w:rsidRDefault="005A35B4">
            <w:pPr>
              <w:pStyle w:val="h1"/>
              <w:rPr>
                <w:del w:id="6824" w:author="Caree2" w:date="2016-10-26T18:37:00Z"/>
                <w:iCs/>
              </w:rPr>
              <w:pPrChange w:id="6825" w:author="Caree2" w:date="2016-10-28T06:24:00Z">
                <w:pPr>
                  <w:pStyle w:val="Heading5"/>
                </w:pPr>
              </w:pPrChange>
            </w:pPr>
            <w:del w:id="6826" w:author="Caree2" w:date="2016-10-26T18:37:00Z">
              <w:r w:rsidRPr="00871E1A" w:rsidDel="00D66FFA">
                <w:rPr>
                  <w:b/>
                  <w:bCs/>
                  <w:i w:val="0"/>
                  <w:iCs/>
                </w:rPr>
                <w:delText>Frequency?</w:delText>
              </w:r>
            </w:del>
          </w:p>
          <w:p w:rsidR="005A35B4" w:rsidRPr="00871E1A" w:rsidDel="00D66FFA" w:rsidRDefault="005A35B4">
            <w:pPr>
              <w:pStyle w:val="h1"/>
              <w:rPr>
                <w:del w:id="6827" w:author="Caree2" w:date="2016-10-26T18:37:00Z"/>
              </w:rPr>
              <w:pPrChange w:id="6828" w:author="Caree2" w:date="2016-10-28T06:24:00Z">
                <w:pPr>
                  <w:shd w:val="clear" w:color="auto" w:fill="FFFFFF"/>
                </w:pPr>
              </w:pPrChange>
            </w:pPr>
            <w:del w:id="6829" w:author="Caree2" w:date="2016-10-26T18:37:00Z">
              <w:r w:rsidRPr="00871E1A" w:rsidDel="00D66FFA">
                <w:delText xml:space="preserve">For 200 birds or less: </w:delText>
              </w:r>
            </w:del>
          </w:p>
          <w:p w:rsidR="005A35B4" w:rsidRPr="00871E1A" w:rsidDel="00D66FFA" w:rsidRDefault="005A35B4">
            <w:pPr>
              <w:pStyle w:val="h1"/>
              <w:rPr>
                <w:del w:id="6830" w:author="Caree2" w:date="2016-10-26T18:37:00Z"/>
                <w:b/>
                <w:bCs/>
              </w:rPr>
              <w:pPrChange w:id="6831" w:author="Caree2" w:date="2016-10-28T06:24:00Z">
                <w:pPr>
                  <w:shd w:val="clear" w:color="auto" w:fill="FFFFFF"/>
                </w:pPr>
              </w:pPrChange>
            </w:pPr>
            <w:del w:id="6832" w:author="Caree2" w:date="2016-10-26T18:37:00Z">
              <w:r w:rsidRPr="00871E1A" w:rsidDel="00D66FFA">
                <w:delText>5-bird sample/day.</w:delText>
              </w:r>
            </w:del>
          </w:p>
        </w:tc>
        <w:tc>
          <w:tcPr>
            <w:tcW w:w="2608"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833" w:author="Caree2" w:date="2016-10-26T18:37:00Z"/>
                <w:iCs/>
                <w:sz w:val="16"/>
              </w:rPr>
              <w:pPrChange w:id="6834" w:author="Caree2" w:date="2016-10-28T06:24:00Z">
                <w:pPr>
                  <w:shd w:val="clear" w:color="auto" w:fill="FFFFFF"/>
                </w:pPr>
              </w:pPrChange>
            </w:pPr>
          </w:p>
          <w:p w:rsidR="005A35B4" w:rsidRPr="00871E1A" w:rsidDel="00D66FFA" w:rsidRDefault="005A35B4">
            <w:pPr>
              <w:pStyle w:val="h1"/>
              <w:rPr>
                <w:del w:id="6835" w:author="Caree2" w:date="2016-10-26T18:37:00Z"/>
                <w:iCs/>
              </w:rPr>
              <w:pPrChange w:id="6836" w:author="Caree2" w:date="2016-10-28T06:24:00Z">
                <w:pPr>
                  <w:shd w:val="clear" w:color="auto" w:fill="FFFFFF"/>
                </w:pPr>
              </w:pPrChange>
            </w:pPr>
            <w:del w:id="6837" w:author="Caree2" w:date="2016-10-26T18:37:00Z">
              <w:r w:rsidRPr="00871E1A" w:rsidDel="00D66FFA">
                <w:rPr>
                  <w:i w:val="0"/>
                  <w:iCs/>
                </w:rPr>
                <w:delText>How will the</w:delText>
              </w:r>
            </w:del>
          </w:p>
          <w:p w:rsidR="005A35B4" w:rsidRPr="00871E1A" w:rsidDel="00D66FFA" w:rsidRDefault="005A35B4">
            <w:pPr>
              <w:pStyle w:val="h1"/>
              <w:rPr>
                <w:del w:id="6838" w:author="Caree2" w:date="2016-10-26T18:37:00Z"/>
                <w:b/>
                <w:bCs/>
              </w:rPr>
              <w:pPrChange w:id="6839" w:author="Caree2" w:date="2016-10-28T06:24:00Z">
                <w:pPr>
                  <w:shd w:val="clear" w:color="auto" w:fill="FFFFFF"/>
                </w:pPr>
              </w:pPrChange>
            </w:pPr>
            <w:del w:id="6840" w:author="Caree2" w:date="2016-10-26T18:37:00Z">
              <w:r w:rsidRPr="00871E1A" w:rsidDel="00D66FFA">
                <w:rPr>
                  <w:i w:val="0"/>
                  <w:iCs/>
                </w:rPr>
                <w:delText>process be corrected?</w:delText>
              </w:r>
            </w:del>
          </w:p>
          <w:p w:rsidR="005A35B4" w:rsidRPr="00871E1A" w:rsidDel="00D66FFA" w:rsidRDefault="005A35B4">
            <w:pPr>
              <w:pStyle w:val="h1"/>
              <w:rPr>
                <w:del w:id="6841" w:author="Caree2" w:date="2016-10-26T18:37:00Z"/>
              </w:rPr>
              <w:pPrChange w:id="6842" w:author="Caree2" w:date="2016-10-28T06:24:00Z">
                <w:pPr>
                  <w:shd w:val="clear" w:color="auto" w:fill="FFFFFF"/>
                </w:pPr>
              </w:pPrChange>
            </w:pPr>
            <w:del w:id="6843" w:author="Caree2" w:date="2016-10-26T18:37:00Z">
              <w:r w:rsidRPr="00871E1A" w:rsidDel="00D66FFA">
                <w:delText>Keep chilling until temperature is reached.</w:delText>
              </w:r>
            </w:del>
          </w:p>
          <w:p w:rsidR="005A35B4" w:rsidRPr="00871E1A" w:rsidDel="00D66FFA" w:rsidRDefault="005A35B4">
            <w:pPr>
              <w:pStyle w:val="h1"/>
              <w:rPr>
                <w:del w:id="6844" w:author="Caree2" w:date="2016-10-26T18:37:00Z"/>
                <w:iCs/>
                <w:sz w:val="16"/>
              </w:rPr>
              <w:pPrChange w:id="6845" w:author="Caree2" w:date="2016-10-28T06:24:00Z">
                <w:pPr>
                  <w:pStyle w:val="Heading5"/>
                </w:pPr>
              </w:pPrChange>
            </w:pPr>
          </w:p>
          <w:p w:rsidR="005A35B4" w:rsidRPr="00871E1A" w:rsidDel="00D66FFA" w:rsidRDefault="005A35B4">
            <w:pPr>
              <w:pStyle w:val="h1"/>
              <w:rPr>
                <w:del w:id="6846" w:author="Caree2" w:date="2016-10-26T18:37:00Z"/>
                <w:iCs/>
              </w:rPr>
              <w:pPrChange w:id="6847" w:author="Caree2" w:date="2016-10-28T06:24:00Z">
                <w:pPr>
                  <w:pStyle w:val="Heading5"/>
                </w:pPr>
              </w:pPrChange>
            </w:pPr>
            <w:del w:id="6848" w:author="Caree2" w:date="2016-10-26T18:37:00Z">
              <w:r w:rsidRPr="00871E1A" w:rsidDel="00D66FFA">
                <w:rPr>
                  <w:b/>
                  <w:bCs/>
                  <w:i w:val="0"/>
                  <w:iCs/>
                </w:rPr>
                <w:delText>Product disposition?</w:delText>
              </w:r>
            </w:del>
          </w:p>
          <w:p w:rsidR="005A35B4" w:rsidRPr="00871E1A" w:rsidDel="00D66FFA" w:rsidRDefault="005A35B4">
            <w:pPr>
              <w:pStyle w:val="h1"/>
              <w:rPr>
                <w:del w:id="6849" w:author="Caree2" w:date="2016-10-26T18:37:00Z"/>
              </w:rPr>
              <w:pPrChange w:id="6850" w:author="Caree2" w:date="2016-10-28T06:24:00Z">
                <w:pPr/>
              </w:pPrChange>
            </w:pPr>
            <w:del w:id="6851" w:author="Caree2" w:date="2016-10-26T18:37:00Z">
              <w:r w:rsidRPr="00871E1A" w:rsidDel="00D66FFA">
                <w:delText>Reject (discard), chill or freeze.</w:delText>
              </w:r>
            </w:del>
          </w:p>
          <w:p w:rsidR="005A35B4" w:rsidRPr="00871E1A" w:rsidDel="00D66FFA" w:rsidRDefault="005A35B4">
            <w:pPr>
              <w:pStyle w:val="h1"/>
              <w:rPr>
                <w:del w:id="6852" w:author="Caree2" w:date="2016-10-26T18:37:00Z"/>
                <w:iCs/>
                <w:sz w:val="16"/>
              </w:rPr>
              <w:pPrChange w:id="6853" w:author="Caree2" w:date="2016-10-28T06:24:00Z">
                <w:pPr/>
              </w:pPrChange>
            </w:pPr>
          </w:p>
          <w:p w:rsidR="005A35B4" w:rsidRPr="00871E1A" w:rsidDel="00D66FFA" w:rsidRDefault="005A35B4">
            <w:pPr>
              <w:pStyle w:val="h1"/>
              <w:rPr>
                <w:del w:id="6854" w:author="Caree2" w:date="2016-10-26T18:37:00Z"/>
              </w:rPr>
              <w:pPrChange w:id="6855" w:author="Caree2" w:date="2016-10-28T06:24:00Z">
                <w:pPr/>
              </w:pPrChange>
            </w:pPr>
            <w:del w:id="6856" w:author="Caree2" w:date="2016-10-26T18:37:00Z">
              <w:r w:rsidRPr="00871E1A" w:rsidDel="00D66FFA">
                <w:rPr>
                  <w:i w:val="0"/>
                  <w:iCs/>
                </w:rPr>
                <w:delText>Who is responsible for implementing the CA?</w:delText>
              </w:r>
            </w:del>
          </w:p>
          <w:p w:rsidR="005A35B4" w:rsidRPr="00871E1A" w:rsidDel="00D66FFA" w:rsidRDefault="005A35B4">
            <w:pPr>
              <w:pStyle w:val="h1"/>
              <w:rPr>
                <w:del w:id="6857" w:author="Caree2" w:date="2016-10-26T18:37:00Z"/>
              </w:rPr>
              <w:pPrChange w:id="6858" w:author="Caree2" w:date="2016-10-28T06:24:00Z">
                <w:pPr/>
              </w:pPrChange>
            </w:pPr>
            <w:del w:id="6859" w:author="Caree2" w:date="2016-10-26T18:37:00Z">
              <w:r w:rsidRPr="00871E1A" w:rsidDel="00D66FFA">
                <w:delText>HACCP-trained grower-processor or designee.</w:delText>
              </w:r>
            </w:del>
          </w:p>
          <w:p w:rsidR="005A35B4" w:rsidRPr="00871E1A" w:rsidDel="00D66FFA" w:rsidRDefault="005A35B4">
            <w:pPr>
              <w:pStyle w:val="h1"/>
              <w:rPr>
                <w:del w:id="6860" w:author="Caree2" w:date="2016-10-26T18:37:00Z"/>
                <w:iCs/>
                <w:sz w:val="16"/>
              </w:rPr>
              <w:pPrChange w:id="6861" w:author="Caree2" w:date="2016-10-28T06:24:00Z">
                <w:pPr>
                  <w:pStyle w:val="BodyText"/>
                </w:pPr>
              </w:pPrChange>
            </w:pPr>
          </w:p>
          <w:p w:rsidR="005A35B4" w:rsidRPr="00871E1A" w:rsidDel="00D66FFA" w:rsidRDefault="005A35B4">
            <w:pPr>
              <w:pStyle w:val="h1"/>
              <w:rPr>
                <w:del w:id="6862" w:author="Caree2" w:date="2016-10-26T18:37:00Z"/>
                <w:iCs/>
              </w:rPr>
              <w:pPrChange w:id="6863" w:author="Caree2" w:date="2016-10-28T06:24:00Z">
                <w:pPr>
                  <w:pStyle w:val="BodyText"/>
                </w:pPr>
              </w:pPrChange>
            </w:pPr>
            <w:del w:id="6864" w:author="Caree2" w:date="2016-10-26T18:37:00Z">
              <w:r w:rsidRPr="00871E1A" w:rsidDel="00D66FFA">
                <w:rPr>
                  <w:b/>
                  <w:bCs/>
                  <w:i w:val="0"/>
                  <w:iCs/>
                </w:rPr>
                <w:delText>Measures to prevent recurrence?</w:delText>
              </w:r>
            </w:del>
          </w:p>
          <w:p w:rsidR="005A35B4" w:rsidRPr="00871E1A" w:rsidDel="00D66FFA" w:rsidRDefault="005A35B4">
            <w:pPr>
              <w:pStyle w:val="h1"/>
              <w:rPr>
                <w:del w:id="6865" w:author="Caree2" w:date="2016-10-26T18:37:00Z"/>
                <w:iCs/>
              </w:rPr>
              <w:pPrChange w:id="6866" w:author="Caree2" w:date="2016-10-28T06:24:00Z">
                <w:pPr/>
              </w:pPrChange>
            </w:pPr>
            <w:del w:id="6867" w:author="Caree2" w:date="2016-10-26T18:37:00Z">
              <w:r w:rsidRPr="00871E1A" w:rsidDel="00D66FFA">
                <w:delText>Retrain personnel. Adjust process.</w:delText>
              </w:r>
            </w:del>
          </w:p>
        </w:tc>
      </w:tr>
      <w:tr w:rsidR="00C5550C" w:rsidRPr="00871E1A" w:rsidDel="00D66FFA" w:rsidTr="00C5550C">
        <w:trPr>
          <w:trHeight w:val="413"/>
          <w:del w:id="6868" w:author="Caree2" w:date="2016-10-26T18:37:00Z"/>
        </w:trPr>
        <w:tc>
          <w:tcPr>
            <w:tcW w:w="1620" w:type="dxa"/>
            <w:tcBorders>
              <w:top w:val="single" w:sz="6" w:space="0" w:color="auto"/>
              <w:left w:val="single" w:sz="6" w:space="0" w:color="auto"/>
              <w:bottom w:val="nil"/>
              <w:right w:val="single" w:sz="6" w:space="0" w:color="auto"/>
            </w:tcBorders>
          </w:tcPr>
          <w:p w:rsidR="00C5550C" w:rsidRPr="00871E1A" w:rsidDel="00D66FFA" w:rsidRDefault="00C5550C">
            <w:pPr>
              <w:pStyle w:val="h1"/>
              <w:rPr>
                <w:del w:id="6869" w:author="Caree2" w:date="2016-10-26T18:37:00Z"/>
              </w:rPr>
              <w:pPrChange w:id="6870" w:author="Caree2" w:date="2016-10-28T06:24:00Z">
                <w:pPr>
                  <w:shd w:val="clear" w:color="auto" w:fill="FFFFFF"/>
                </w:pPr>
              </w:pPrChange>
            </w:pPr>
            <w:del w:id="6871" w:author="Caree2" w:date="2016-10-26T18:37:00Z">
              <w:r w:rsidRPr="00871E1A" w:rsidDel="00D66FFA">
                <w:rPr>
                  <w:szCs w:val="25"/>
                </w:rPr>
                <w:delText>ls (SSOP 3). Proper personnel hygiene (GMP 2; SSOP 2).</w:delText>
              </w:r>
            </w:del>
          </w:p>
        </w:tc>
        <w:tc>
          <w:tcPr>
            <w:tcW w:w="2310" w:type="dxa"/>
            <w:gridSpan w:val="2"/>
            <w:tcBorders>
              <w:top w:val="single" w:sz="6" w:space="0" w:color="auto"/>
              <w:left w:val="single" w:sz="6" w:space="0" w:color="auto"/>
              <w:bottom w:val="nil"/>
              <w:right w:val="single" w:sz="6" w:space="0" w:color="auto"/>
            </w:tcBorders>
          </w:tcPr>
          <w:p w:rsidR="00C5550C" w:rsidRPr="00871E1A" w:rsidDel="00D66FFA" w:rsidRDefault="00C5550C">
            <w:pPr>
              <w:pStyle w:val="h1"/>
              <w:rPr>
                <w:del w:id="6872" w:author="Caree2" w:date="2016-10-26T18:37:00Z"/>
                <w:sz w:val="16"/>
                <w:szCs w:val="25"/>
              </w:rPr>
              <w:pPrChange w:id="6873" w:author="Caree2" w:date="2016-10-28T06:24:00Z">
                <w:pPr>
                  <w:shd w:val="clear" w:color="auto" w:fill="FFFFFF"/>
                </w:pPr>
              </w:pPrChange>
            </w:pPr>
          </w:p>
          <w:p w:rsidR="00C5550C" w:rsidRPr="00871E1A" w:rsidDel="00D66FFA" w:rsidRDefault="00C5550C">
            <w:pPr>
              <w:pStyle w:val="h1"/>
              <w:rPr>
                <w:del w:id="6874" w:author="Caree2" w:date="2016-10-26T18:37:00Z"/>
              </w:rPr>
              <w:pPrChange w:id="6875" w:author="Caree2" w:date="2016-10-28T06:24:00Z">
                <w:pPr>
                  <w:shd w:val="clear" w:color="auto" w:fill="FFFFFF"/>
                </w:pPr>
              </w:pPrChange>
            </w:pPr>
            <w:del w:id="6876" w:author="Caree2" w:date="2016-10-26T18:37:00Z">
              <w:r w:rsidRPr="00871E1A" w:rsidDel="00D66FFA">
                <w:rPr>
                  <w:sz w:val="25"/>
                  <w:szCs w:val="25"/>
                </w:rPr>
                <w:delText xml:space="preserve"> NO</w:delText>
              </w:r>
            </w:del>
          </w:p>
          <w:p w:rsidR="00C5550C" w:rsidRPr="00871E1A" w:rsidDel="00D66FFA" w:rsidRDefault="00C5550C">
            <w:pPr>
              <w:pStyle w:val="h1"/>
              <w:rPr>
                <w:del w:id="6877" w:author="Caree2" w:date="2016-10-26T18:37:00Z"/>
              </w:rPr>
              <w:pPrChange w:id="6878" w:author="Caree2" w:date="2016-10-28T06:24:00Z">
                <w:pPr>
                  <w:shd w:val="clear" w:color="auto" w:fill="FFFFFF"/>
                </w:pPr>
              </w:pPrChange>
            </w:pPr>
          </w:p>
        </w:tc>
        <w:tc>
          <w:tcPr>
            <w:tcW w:w="2936" w:type="dxa"/>
            <w:gridSpan w:val="2"/>
            <w:tcBorders>
              <w:top w:val="single" w:sz="6" w:space="0" w:color="auto"/>
              <w:left w:val="single" w:sz="6" w:space="0" w:color="auto"/>
              <w:bottom w:val="nil"/>
              <w:right w:val="single" w:sz="6" w:space="0" w:color="auto"/>
            </w:tcBorders>
          </w:tcPr>
          <w:p w:rsidR="00C5550C" w:rsidRPr="00871E1A" w:rsidDel="00D66FFA" w:rsidRDefault="00C5550C">
            <w:pPr>
              <w:pStyle w:val="h1"/>
              <w:rPr>
                <w:del w:id="6879" w:author="Caree2" w:date="2016-10-26T18:37:00Z"/>
              </w:rPr>
              <w:pPrChange w:id="6880" w:author="Caree2" w:date="2016-10-28T06:24:00Z">
                <w:pPr>
                  <w:shd w:val="clear" w:color="auto" w:fill="FFFFFF"/>
                </w:pPr>
              </w:pPrChange>
            </w:pPr>
          </w:p>
        </w:tc>
        <w:tc>
          <w:tcPr>
            <w:tcW w:w="2346" w:type="dxa"/>
            <w:gridSpan w:val="2"/>
            <w:tcBorders>
              <w:top w:val="single" w:sz="6" w:space="0" w:color="auto"/>
              <w:left w:val="single" w:sz="6" w:space="0" w:color="auto"/>
              <w:bottom w:val="nil"/>
              <w:right w:val="single" w:sz="6" w:space="0" w:color="auto"/>
            </w:tcBorders>
          </w:tcPr>
          <w:p w:rsidR="00C5550C" w:rsidRPr="00871E1A" w:rsidDel="00D66FFA" w:rsidRDefault="00C5550C">
            <w:pPr>
              <w:pStyle w:val="h1"/>
              <w:rPr>
                <w:del w:id="6881" w:author="Caree2" w:date="2016-10-26T18:37:00Z"/>
              </w:rPr>
              <w:pPrChange w:id="6882" w:author="Caree2" w:date="2016-10-28T06:24:00Z">
                <w:pPr>
                  <w:shd w:val="clear" w:color="auto" w:fill="FFFFFF"/>
                </w:pPr>
              </w:pPrChange>
            </w:pPr>
          </w:p>
        </w:tc>
        <w:tc>
          <w:tcPr>
            <w:tcW w:w="958" w:type="dxa"/>
            <w:gridSpan w:val="2"/>
            <w:tcBorders>
              <w:top w:val="single" w:sz="6" w:space="0" w:color="auto"/>
              <w:left w:val="single" w:sz="6" w:space="0" w:color="auto"/>
              <w:bottom w:val="nil"/>
              <w:right w:val="single" w:sz="6" w:space="0" w:color="auto"/>
            </w:tcBorders>
          </w:tcPr>
          <w:p w:rsidR="00C5550C" w:rsidRPr="00871E1A" w:rsidDel="00D66FFA" w:rsidRDefault="00C5550C">
            <w:pPr>
              <w:pStyle w:val="h1"/>
              <w:rPr>
                <w:del w:id="6883" w:author="Caree2" w:date="2016-10-26T18:37:00Z"/>
              </w:rPr>
              <w:pPrChange w:id="6884" w:author="Caree2" w:date="2016-10-28T06:24:00Z">
                <w:pPr>
                  <w:shd w:val="clear" w:color="auto" w:fill="FFFFFF"/>
                </w:pPr>
              </w:pPrChange>
            </w:pPr>
          </w:p>
        </w:tc>
      </w:tr>
      <w:tr w:rsidR="005A35B4" w:rsidRPr="00871E1A" w:rsidDel="00D66FFA" w:rsidTr="00C5550C">
        <w:trPr>
          <w:trHeight w:val="413"/>
          <w:del w:id="6885" w:author="Caree2" w:date="2016-10-26T18:37:00Z"/>
        </w:trPr>
        <w:tc>
          <w:tcPr>
            <w:tcW w:w="1620" w:type="dxa"/>
            <w:tcBorders>
              <w:top w:val="nil"/>
              <w:left w:val="single" w:sz="6" w:space="0" w:color="auto"/>
              <w:bottom w:val="nil"/>
              <w:right w:val="single" w:sz="6" w:space="0" w:color="auto"/>
            </w:tcBorders>
          </w:tcPr>
          <w:p w:rsidR="005A35B4" w:rsidRPr="00871E1A" w:rsidDel="00D66FFA" w:rsidRDefault="005A35B4">
            <w:pPr>
              <w:pStyle w:val="h1"/>
              <w:rPr>
                <w:del w:id="6886" w:author="Caree2" w:date="2016-10-26T18:37:00Z"/>
              </w:rPr>
              <w:pPrChange w:id="6887" w:author="Caree2" w:date="2016-10-28T06:24:00Z">
                <w:pPr>
                  <w:shd w:val="clear" w:color="auto" w:fill="FFFFFF"/>
                </w:pPr>
              </w:pPrChange>
            </w:pPr>
          </w:p>
          <w:p w:rsidR="005A35B4" w:rsidRPr="00871E1A" w:rsidDel="00D66FFA" w:rsidRDefault="005A35B4">
            <w:pPr>
              <w:pStyle w:val="h1"/>
              <w:rPr>
                <w:del w:id="6888" w:author="Caree2" w:date="2016-10-26T18:37:00Z"/>
              </w:rPr>
              <w:pPrChange w:id="6889" w:author="Caree2" w:date="2016-10-28T06:24:00Z">
                <w:pPr>
                  <w:shd w:val="clear" w:color="auto" w:fill="FFFFFF"/>
                </w:pPr>
              </w:pPrChange>
            </w:pPr>
          </w:p>
        </w:tc>
        <w:tc>
          <w:tcPr>
            <w:tcW w:w="2310" w:type="dxa"/>
            <w:gridSpan w:val="2"/>
            <w:tcBorders>
              <w:top w:val="nil"/>
              <w:left w:val="single" w:sz="6" w:space="0" w:color="auto"/>
              <w:bottom w:val="nil"/>
              <w:right w:val="single" w:sz="6" w:space="0" w:color="auto"/>
            </w:tcBorders>
          </w:tcPr>
          <w:p w:rsidR="005A35B4" w:rsidRPr="00871E1A" w:rsidDel="00D66FFA" w:rsidRDefault="005A35B4">
            <w:pPr>
              <w:pStyle w:val="h1"/>
              <w:rPr>
                <w:del w:id="6890" w:author="Caree2" w:date="2016-10-26T18:37:00Z"/>
                <w:szCs w:val="25"/>
              </w:rPr>
              <w:pPrChange w:id="6891" w:author="Caree2" w:date="2016-10-28T06:24:00Z">
                <w:pPr>
                  <w:shd w:val="clear" w:color="auto" w:fill="FFFFFF"/>
                </w:pPr>
              </w:pPrChange>
            </w:pPr>
            <w:del w:id="6892" w:author="Caree2" w:date="2016-10-26T18:37:00Z">
              <w:r w:rsidRPr="00871E1A" w:rsidDel="00D66FFA">
                <w:rPr>
                  <w:szCs w:val="25"/>
                </w:rPr>
                <w:delText>Physical: none</w:delText>
              </w:r>
            </w:del>
          </w:p>
          <w:p w:rsidR="005A35B4" w:rsidRPr="00871E1A" w:rsidDel="00D66FFA" w:rsidRDefault="005A35B4">
            <w:pPr>
              <w:pStyle w:val="h1"/>
              <w:rPr>
                <w:del w:id="6893" w:author="Caree2" w:date="2016-10-26T18:37:00Z"/>
                <w:sz w:val="16"/>
                <w:szCs w:val="25"/>
              </w:rPr>
              <w:pPrChange w:id="6894" w:author="Caree2" w:date="2016-10-28T06:24:00Z">
                <w:pPr>
                  <w:shd w:val="clear" w:color="auto" w:fill="FFFFFF"/>
                </w:pPr>
              </w:pPrChange>
            </w:pPr>
          </w:p>
          <w:p w:rsidR="005A35B4" w:rsidRPr="00871E1A" w:rsidDel="00D66FFA" w:rsidRDefault="005A35B4">
            <w:pPr>
              <w:pStyle w:val="h1"/>
              <w:rPr>
                <w:del w:id="6895" w:author="Caree2" w:date="2016-10-26T18:37:00Z"/>
              </w:rPr>
              <w:pPrChange w:id="6896" w:author="Caree2" w:date="2016-10-28T06:24:00Z">
                <w:pPr>
                  <w:shd w:val="clear" w:color="auto" w:fill="FFFFFF"/>
                </w:pPr>
              </w:pPrChange>
            </w:pPr>
            <w:del w:id="6897" w:author="Caree2" w:date="2016-10-26T18:37:00Z">
              <w:r w:rsidRPr="00871E1A" w:rsidDel="00D66FFA">
                <w:rPr>
                  <w:szCs w:val="25"/>
                </w:rPr>
                <w:delText>Chemical: none</w:delText>
              </w:r>
            </w:del>
          </w:p>
          <w:p w:rsidR="005A35B4" w:rsidRPr="00871E1A" w:rsidDel="00D66FFA" w:rsidRDefault="005A35B4">
            <w:pPr>
              <w:pStyle w:val="h1"/>
              <w:rPr>
                <w:del w:id="6898" w:author="Caree2" w:date="2016-10-26T18:37:00Z"/>
                <w:sz w:val="16"/>
              </w:rPr>
              <w:pPrChange w:id="6899" w:author="Caree2" w:date="2016-10-28T06:24:00Z">
                <w:pPr>
                  <w:shd w:val="clear" w:color="auto" w:fill="FFFFFF"/>
                </w:pPr>
              </w:pPrChange>
            </w:pPr>
          </w:p>
        </w:tc>
        <w:tc>
          <w:tcPr>
            <w:tcW w:w="2936" w:type="dxa"/>
            <w:gridSpan w:val="2"/>
            <w:tcBorders>
              <w:top w:val="nil"/>
              <w:left w:val="single" w:sz="6" w:space="0" w:color="auto"/>
              <w:bottom w:val="nil"/>
              <w:right w:val="single" w:sz="6" w:space="0" w:color="auto"/>
            </w:tcBorders>
          </w:tcPr>
          <w:p w:rsidR="005A35B4" w:rsidRPr="00871E1A" w:rsidDel="00D66FFA" w:rsidRDefault="005A35B4">
            <w:pPr>
              <w:pStyle w:val="h1"/>
              <w:rPr>
                <w:del w:id="6900" w:author="Caree2" w:date="2016-10-26T18:37:00Z"/>
              </w:rPr>
              <w:pPrChange w:id="6901" w:author="Caree2" w:date="2016-10-28T06:24:00Z">
                <w:pPr>
                  <w:shd w:val="clear" w:color="auto" w:fill="FFFFFF"/>
                </w:pPr>
              </w:pPrChange>
            </w:pPr>
          </w:p>
        </w:tc>
        <w:tc>
          <w:tcPr>
            <w:tcW w:w="2346" w:type="dxa"/>
            <w:gridSpan w:val="2"/>
            <w:tcBorders>
              <w:top w:val="nil"/>
              <w:left w:val="single" w:sz="6" w:space="0" w:color="auto"/>
              <w:bottom w:val="nil"/>
              <w:right w:val="single" w:sz="6" w:space="0" w:color="auto"/>
            </w:tcBorders>
          </w:tcPr>
          <w:p w:rsidR="005A35B4" w:rsidRPr="00871E1A" w:rsidDel="00D66FFA" w:rsidRDefault="005A35B4">
            <w:pPr>
              <w:pStyle w:val="h1"/>
              <w:rPr>
                <w:del w:id="6902" w:author="Caree2" w:date="2016-10-26T18:37:00Z"/>
              </w:rPr>
              <w:pPrChange w:id="6903" w:author="Caree2" w:date="2016-10-28T06:24:00Z">
                <w:pPr>
                  <w:shd w:val="clear" w:color="auto" w:fill="FFFFFF"/>
                </w:pPr>
              </w:pPrChange>
            </w:pPr>
          </w:p>
          <w:p w:rsidR="005A35B4" w:rsidRPr="00871E1A" w:rsidDel="00D66FFA" w:rsidRDefault="005A35B4">
            <w:pPr>
              <w:pStyle w:val="h1"/>
              <w:rPr>
                <w:del w:id="6904" w:author="Caree2" w:date="2016-10-26T18:37:00Z"/>
              </w:rPr>
              <w:pPrChange w:id="6905" w:author="Caree2" w:date="2016-10-28T06:24:00Z">
                <w:pPr>
                  <w:shd w:val="clear" w:color="auto" w:fill="FFFFFF"/>
                </w:pPr>
              </w:pPrChange>
            </w:pPr>
          </w:p>
        </w:tc>
        <w:tc>
          <w:tcPr>
            <w:tcW w:w="958" w:type="dxa"/>
            <w:gridSpan w:val="2"/>
            <w:tcBorders>
              <w:top w:val="nil"/>
              <w:left w:val="single" w:sz="6" w:space="0" w:color="auto"/>
              <w:bottom w:val="nil"/>
              <w:right w:val="single" w:sz="6" w:space="0" w:color="auto"/>
            </w:tcBorders>
          </w:tcPr>
          <w:p w:rsidR="005A35B4" w:rsidRPr="00871E1A" w:rsidDel="00D66FFA" w:rsidRDefault="005A35B4">
            <w:pPr>
              <w:pStyle w:val="h1"/>
              <w:rPr>
                <w:del w:id="6906" w:author="Caree2" w:date="2016-10-26T18:37:00Z"/>
              </w:rPr>
              <w:pPrChange w:id="6907" w:author="Caree2" w:date="2016-10-28T06:24:00Z">
                <w:pPr>
                  <w:shd w:val="clear" w:color="auto" w:fill="FFFFFF"/>
                </w:pPr>
              </w:pPrChange>
            </w:pPr>
          </w:p>
          <w:p w:rsidR="005A35B4" w:rsidRPr="00871E1A" w:rsidDel="00D66FFA" w:rsidRDefault="005A35B4">
            <w:pPr>
              <w:pStyle w:val="h1"/>
              <w:rPr>
                <w:del w:id="6908" w:author="Caree2" w:date="2016-10-26T18:37:00Z"/>
              </w:rPr>
              <w:pPrChange w:id="6909" w:author="Caree2" w:date="2016-10-28T06:24:00Z">
                <w:pPr>
                  <w:shd w:val="clear" w:color="auto" w:fill="FFFFFF"/>
                </w:pPr>
              </w:pPrChange>
            </w:pPr>
          </w:p>
        </w:tc>
      </w:tr>
      <w:tr w:rsidR="005A35B4" w:rsidRPr="00871E1A" w:rsidDel="00D66FFA" w:rsidTr="00C5550C">
        <w:trPr>
          <w:trHeight w:val="298"/>
          <w:del w:id="6910" w:author="Caree2" w:date="2016-10-26T18:37:00Z"/>
        </w:trPr>
        <w:tc>
          <w:tcPr>
            <w:tcW w:w="162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911" w:author="Caree2" w:date="2016-10-26T18:37:00Z"/>
                <w:sz w:val="16"/>
                <w:szCs w:val="25"/>
              </w:rPr>
              <w:pPrChange w:id="6912" w:author="Caree2" w:date="2016-10-28T06:24:00Z">
                <w:pPr>
                  <w:shd w:val="clear" w:color="auto" w:fill="FFFFFF"/>
                </w:pPr>
              </w:pPrChange>
            </w:pPr>
          </w:p>
          <w:p w:rsidR="005A35B4" w:rsidRPr="00871E1A" w:rsidDel="00D66FFA" w:rsidRDefault="005A35B4">
            <w:pPr>
              <w:pStyle w:val="h1"/>
              <w:rPr>
                <w:del w:id="6913" w:author="Caree2" w:date="2016-10-26T18:37:00Z"/>
              </w:rPr>
              <w:pPrChange w:id="6914" w:author="Caree2" w:date="2016-10-28T06:24:00Z">
                <w:pPr>
                  <w:shd w:val="clear" w:color="auto" w:fill="FFFFFF"/>
                </w:pPr>
              </w:pPrChange>
            </w:pPr>
            <w:del w:id="6915" w:author="Caree2" w:date="2016-10-26T18:37:00Z">
              <w:r w:rsidRPr="00871E1A" w:rsidDel="00D66FFA">
                <w:rPr>
                  <w:szCs w:val="25"/>
                </w:rPr>
                <w:delText xml:space="preserve">Trim Carcass/ Final Rinse (Inside </w:delText>
              </w:r>
              <w:r w:rsidR="00B86B1C" w:rsidDel="00D66FFA">
                <w:rPr>
                  <w:szCs w:val="25"/>
                </w:rPr>
                <w:delText>and</w:delText>
              </w:r>
              <w:r w:rsidRPr="00871E1A" w:rsidDel="00D66FFA">
                <w:rPr>
                  <w:szCs w:val="25"/>
                </w:rPr>
                <w:delText xml:space="preserve"> Outside)</w:delText>
              </w:r>
            </w:del>
          </w:p>
        </w:tc>
        <w:tc>
          <w:tcPr>
            <w:tcW w:w="2310"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916" w:author="Caree2" w:date="2016-10-26T18:37:00Z"/>
                <w:sz w:val="16"/>
                <w:szCs w:val="25"/>
              </w:rPr>
              <w:pPrChange w:id="6917" w:author="Caree2" w:date="2016-10-28T06:24:00Z">
                <w:pPr>
                  <w:shd w:val="clear" w:color="auto" w:fill="FFFFFF"/>
                </w:pPr>
              </w:pPrChange>
            </w:pPr>
          </w:p>
          <w:p w:rsidR="005A35B4" w:rsidRPr="00871E1A" w:rsidDel="00D66FFA" w:rsidRDefault="005A35B4">
            <w:pPr>
              <w:pStyle w:val="h1"/>
              <w:rPr>
                <w:del w:id="6918" w:author="Caree2" w:date="2016-10-26T18:37:00Z"/>
              </w:rPr>
              <w:pPrChange w:id="6919" w:author="Caree2" w:date="2016-10-28T06:24:00Z">
                <w:pPr>
                  <w:shd w:val="clear" w:color="auto" w:fill="FFFFFF"/>
                </w:pPr>
              </w:pPrChange>
            </w:pPr>
            <w:del w:id="6920" w:author="Caree2" w:date="2016-10-26T18:37:00Z">
              <w:r w:rsidRPr="00871E1A" w:rsidDel="00D66FFA">
                <w:rPr>
                  <w:szCs w:val="25"/>
                </w:rPr>
                <w:delText>Biological: pathogen</w:delText>
              </w:r>
            </w:del>
          </w:p>
          <w:p w:rsidR="005A35B4" w:rsidRPr="00871E1A" w:rsidDel="00D66FFA" w:rsidRDefault="005A35B4">
            <w:pPr>
              <w:pStyle w:val="h1"/>
              <w:rPr>
                <w:del w:id="6921" w:author="Caree2" w:date="2016-10-26T18:37:00Z"/>
                <w:szCs w:val="25"/>
              </w:rPr>
              <w:pPrChange w:id="6922" w:author="Caree2" w:date="2016-10-28T06:24:00Z">
                <w:pPr>
                  <w:shd w:val="clear" w:color="auto" w:fill="FFFFFF"/>
                </w:pPr>
              </w:pPrChange>
            </w:pPr>
            <w:del w:id="6923" w:author="Caree2" w:date="2016-10-26T18:37:00Z">
              <w:r w:rsidRPr="00871E1A" w:rsidDel="00D66FFA">
                <w:rPr>
                  <w:szCs w:val="25"/>
                </w:rPr>
                <w:delText>Introduction</w:delText>
              </w:r>
            </w:del>
          </w:p>
          <w:p w:rsidR="005A35B4" w:rsidRPr="00871E1A" w:rsidDel="00D66FFA" w:rsidRDefault="005A35B4">
            <w:pPr>
              <w:pStyle w:val="h1"/>
              <w:rPr>
                <w:del w:id="6924" w:author="Caree2" w:date="2016-10-26T18:37:00Z"/>
                <w:szCs w:val="25"/>
              </w:rPr>
              <w:pPrChange w:id="6925" w:author="Caree2" w:date="2016-10-28T06:24:00Z">
                <w:pPr>
                  <w:shd w:val="clear" w:color="auto" w:fill="FFFFFF"/>
                </w:pPr>
              </w:pPrChange>
            </w:pPr>
          </w:p>
          <w:p w:rsidR="005A35B4" w:rsidRPr="00871E1A" w:rsidDel="00D66FFA" w:rsidRDefault="005A35B4">
            <w:pPr>
              <w:pStyle w:val="h1"/>
              <w:rPr>
                <w:del w:id="6926" w:author="Caree2" w:date="2016-10-26T18:37:00Z"/>
                <w:szCs w:val="25"/>
              </w:rPr>
              <w:pPrChange w:id="6927" w:author="Caree2" w:date="2016-10-28T06:24:00Z">
                <w:pPr>
                  <w:shd w:val="clear" w:color="auto" w:fill="FFFFFF"/>
                </w:pPr>
              </w:pPrChange>
            </w:pPr>
          </w:p>
          <w:p w:rsidR="005A35B4" w:rsidRPr="00871E1A" w:rsidDel="00D66FFA" w:rsidRDefault="005A35B4">
            <w:pPr>
              <w:pStyle w:val="h1"/>
              <w:rPr>
                <w:del w:id="6928" w:author="Caree2" w:date="2016-10-26T18:37:00Z"/>
                <w:szCs w:val="25"/>
              </w:rPr>
              <w:pPrChange w:id="6929" w:author="Caree2" w:date="2016-10-28T06:24:00Z">
                <w:pPr>
                  <w:shd w:val="clear" w:color="auto" w:fill="FFFFFF"/>
                </w:pPr>
              </w:pPrChange>
            </w:pPr>
          </w:p>
          <w:p w:rsidR="005A35B4" w:rsidRPr="00871E1A" w:rsidDel="00D66FFA" w:rsidRDefault="005A35B4">
            <w:pPr>
              <w:pStyle w:val="h1"/>
              <w:rPr>
                <w:del w:id="6930" w:author="Caree2" w:date="2016-10-26T18:37:00Z"/>
                <w:sz w:val="32"/>
                <w:szCs w:val="25"/>
              </w:rPr>
              <w:pPrChange w:id="6931" w:author="Caree2" w:date="2016-10-28T06:24:00Z">
                <w:pPr>
                  <w:shd w:val="clear" w:color="auto" w:fill="FFFFFF"/>
                </w:pPr>
              </w:pPrChange>
            </w:pPr>
          </w:p>
          <w:p w:rsidR="005A35B4" w:rsidRPr="00871E1A" w:rsidDel="00D66FFA" w:rsidRDefault="005A35B4">
            <w:pPr>
              <w:pStyle w:val="h1"/>
              <w:rPr>
                <w:del w:id="6932" w:author="Caree2" w:date="2016-10-26T18:37:00Z"/>
                <w:szCs w:val="25"/>
              </w:rPr>
              <w:pPrChange w:id="6933" w:author="Caree2" w:date="2016-10-28T06:24:00Z">
                <w:pPr>
                  <w:shd w:val="clear" w:color="auto" w:fill="FFFFFF"/>
                </w:pPr>
              </w:pPrChange>
            </w:pPr>
            <w:del w:id="6934" w:author="Caree2" w:date="2016-10-26T18:37:00Z">
              <w:r w:rsidRPr="00871E1A" w:rsidDel="00D66FFA">
                <w:rPr>
                  <w:szCs w:val="25"/>
                </w:rPr>
                <w:delText>Physical: none</w:delText>
              </w:r>
            </w:del>
          </w:p>
          <w:p w:rsidR="005A35B4" w:rsidRPr="00871E1A" w:rsidDel="00D66FFA" w:rsidRDefault="005A35B4">
            <w:pPr>
              <w:pStyle w:val="h1"/>
              <w:rPr>
                <w:del w:id="6935" w:author="Caree2" w:date="2016-10-26T18:37:00Z"/>
                <w:sz w:val="16"/>
                <w:szCs w:val="25"/>
              </w:rPr>
              <w:pPrChange w:id="6936" w:author="Caree2" w:date="2016-10-28T06:24:00Z">
                <w:pPr>
                  <w:shd w:val="clear" w:color="auto" w:fill="FFFFFF"/>
                </w:pPr>
              </w:pPrChange>
            </w:pPr>
          </w:p>
          <w:p w:rsidR="005A35B4" w:rsidRPr="00871E1A" w:rsidDel="00D66FFA" w:rsidRDefault="005A35B4">
            <w:pPr>
              <w:pStyle w:val="h1"/>
              <w:rPr>
                <w:del w:id="6937" w:author="Caree2" w:date="2016-10-26T18:37:00Z"/>
                <w:sz w:val="16"/>
              </w:rPr>
              <w:pPrChange w:id="6938" w:author="Caree2" w:date="2016-10-28T06:24:00Z">
                <w:pPr>
                  <w:shd w:val="clear" w:color="auto" w:fill="FFFFFF"/>
                </w:pPr>
              </w:pPrChange>
            </w:pPr>
            <w:del w:id="6939" w:author="Caree2" w:date="2016-10-26T18:37:00Z">
              <w:r w:rsidRPr="00871E1A" w:rsidDel="00D66FFA">
                <w:rPr>
                  <w:szCs w:val="25"/>
                </w:rPr>
                <w:delText>Chemical: none</w:delText>
              </w:r>
            </w:del>
          </w:p>
        </w:tc>
        <w:tc>
          <w:tcPr>
            <w:tcW w:w="2936"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940" w:author="Caree2" w:date="2016-10-26T18:37:00Z"/>
                <w:sz w:val="16"/>
                <w:szCs w:val="25"/>
              </w:rPr>
              <w:pPrChange w:id="6941" w:author="Caree2" w:date="2016-10-28T06:24:00Z">
                <w:pPr>
                  <w:shd w:val="clear" w:color="auto" w:fill="FFFFFF"/>
                </w:pPr>
              </w:pPrChange>
            </w:pPr>
          </w:p>
          <w:p w:rsidR="005A35B4" w:rsidDel="00D66FFA" w:rsidRDefault="005A35B4">
            <w:pPr>
              <w:pStyle w:val="h1"/>
              <w:rPr>
                <w:del w:id="6942" w:author="Caree2" w:date="2016-10-26T18:37:00Z"/>
                <w:szCs w:val="25"/>
              </w:rPr>
              <w:pPrChange w:id="6943" w:author="Caree2" w:date="2016-10-28T06:24:00Z">
                <w:pPr>
                  <w:shd w:val="clear" w:color="auto" w:fill="FFFFFF"/>
                </w:pPr>
              </w:pPrChange>
            </w:pPr>
            <w:del w:id="6944" w:author="Caree2" w:date="2016-10-26T18:37:00Z">
              <w:r w:rsidRPr="00871E1A" w:rsidDel="00D66FFA">
                <w:rPr>
                  <w:szCs w:val="25"/>
                </w:rPr>
                <w:delText xml:space="preserve">Trim to remove any foreign matter that may cause contamination. </w:delText>
              </w:r>
            </w:del>
          </w:p>
          <w:p w:rsidR="002D0935" w:rsidRPr="00871E1A" w:rsidDel="00D66FFA" w:rsidRDefault="002D0935">
            <w:pPr>
              <w:pStyle w:val="h1"/>
              <w:rPr>
                <w:del w:id="6945" w:author="Caree2" w:date="2016-10-26T18:37:00Z"/>
                <w:szCs w:val="25"/>
              </w:rPr>
              <w:pPrChange w:id="6946" w:author="Caree2" w:date="2016-10-28T06:24:00Z">
                <w:pPr>
                  <w:shd w:val="clear" w:color="auto" w:fill="FFFFFF"/>
                </w:pPr>
              </w:pPrChange>
            </w:pPr>
            <w:del w:id="6947" w:author="Caree2" w:date="2016-10-26T18:37:00Z">
              <w:r w:rsidDel="00D66FFA">
                <w:rPr>
                  <w:szCs w:val="25"/>
                </w:rPr>
                <w:delText xml:space="preserve">              </w:delText>
              </w:r>
            </w:del>
          </w:p>
          <w:p w:rsidR="005A35B4" w:rsidRPr="00DE2B28" w:rsidDel="00D66FFA" w:rsidRDefault="005A35B4">
            <w:pPr>
              <w:pStyle w:val="h1"/>
              <w:rPr>
                <w:del w:id="6948" w:author="Caree2" w:date="2016-10-26T18:37:00Z"/>
                <w:lang w:val="fr-FR"/>
              </w:rPr>
              <w:pPrChange w:id="6949" w:author="Caree2" w:date="2016-10-28T06:24:00Z">
                <w:pPr>
                  <w:shd w:val="clear" w:color="auto" w:fill="FFFFFF"/>
                </w:pPr>
              </w:pPrChange>
            </w:pPr>
            <w:del w:id="6950" w:author="Caree2" w:date="2016-10-26T18:37:00Z">
              <w:r w:rsidRPr="00871E1A" w:rsidDel="00D66FFA">
                <w:rPr>
                  <w:szCs w:val="25"/>
                </w:rPr>
                <w:delText xml:space="preserve">Proper cleaning of equipment </w:delText>
              </w:r>
              <w:r w:rsidR="00350F7F" w:rsidDel="00D66FFA">
                <w:rPr>
                  <w:szCs w:val="25"/>
                </w:rPr>
                <w:delText>and</w:delText>
              </w:r>
              <w:r w:rsidRPr="00871E1A" w:rsidDel="00D66FFA">
                <w:rPr>
                  <w:szCs w:val="25"/>
                </w:rPr>
                <w:delText xml:space="preserve"> utensils (SSOP 3). </w:delText>
              </w:r>
              <w:r w:rsidRPr="00DE2B28" w:rsidDel="00D66FFA">
                <w:rPr>
                  <w:szCs w:val="25"/>
                  <w:lang w:val="fr-FR"/>
                </w:rPr>
                <w:delText>Proper personnel hygiene</w:delText>
              </w:r>
              <w:r w:rsidRPr="00DE2B28" w:rsidDel="00D66FFA">
                <w:rPr>
                  <w:lang w:val="fr-FR"/>
                </w:rPr>
                <w:delText xml:space="preserve"> (GMP 2; SSOP 2).</w:delText>
              </w:r>
            </w:del>
          </w:p>
        </w:tc>
        <w:tc>
          <w:tcPr>
            <w:tcW w:w="2346" w:type="dxa"/>
            <w:gridSpan w:val="2"/>
            <w:tcBorders>
              <w:top w:val="single" w:sz="6" w:space="0" w:color="auto"/>
              <w:left w:val="single" w:sz="6" w:space="0" w:color="auto"/>
              <w:bottom w:val="single" w:sz="6" w:space="0" w:color="auto"/>
              <w:right w:val="single" w:sz="6" w:space="0" w:color="auto"/>
            </w:tcBorders>
          </w:tcPr>
          <w:p w:rsidR="005A35B4" w:rsidRPr="00DE2B28" w:rsidDel="00D66FFA" w:rsidRDefault="005A35B4">
            <w:pPr>
              <w:pStyle w:val="h1"/>
              <w:rPr>
                <w:del w:id="6951" w:author="Caree2" w:date="2016-10-26T18:37:00Z"/>
                <w:sz w:val="16"/>
                <w:lang w:val="fr-FR"/>
              </w:rPr>
              <w:pPrChange w:id="6952" w:author="Caree2" w:date="2016-10-28T06:24:00Z">
                <w:pPr>
                  <w:shd w:val="clear" w:color="auto" w:fill="FFFFFF"/>
                </w:pPr>
              </w:pPrChange>
            </w:pPr>
          </w:p>
          <w:p w:rsidR="005A35B4" w:rsidRPr="00871E1A" w:rsidDel="00D66FFA" w:rsidRDefault="005A35B4">
            <w:pPr>
              <w:pStyle w:val="h1"/>
              <w:rPr>
                <w:del w:id="6953" w:author="Caree2" w:date="2016-10-26T18:37:00Z"/>
              </w:rPr>
              <w:pPrChange w:id="6954" w:author="Caree2" w:date="2016-10-28T06:24:00Z">
                <w:pPr>
                  <w:shd w:val="clear" w:color="auto" w:fill="FFFFFF"/>
                </w:pPr>
              </w:pPrChange>
            </w:pPr>
            <w:del w:id="6955" w:author="Caree2" w:date="2016-10-26T18:37:00Z">
              <w:r w:rsidRPr="00DE2B28" w:rsidDel="00D66FFA">
                <w:rPr>
                  <w:lang w:val="fr-FR"/>
                </w:rPr>
                <w:delText xml:space="preserve"> </w:delText>
              </w:r>
              <w:r w:rsidRPr="00871E1A" w:rsidDel="00D66FFA">
                <w:delText>NO</w:delText>
              </w:r>
            </w:del>
          </w:p>
        </w:tc>
        <w:tc>
          <w:tcPr>
            <w:tcW w:w="958"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956" w:author="Caree2" w:date="2016-10-26T18:37:00Z"/>
              </w:rPr>
              <w:pPrChange w:id="6957" w:author="Caree2" w:date="2016-10-28T06:24:00Z">
                <w:pPr>
                  <w:shd w:val="clear" w:color="auto" w:fill="FFFFFF"/>
                </w:pPr>
              </w:pPrChange>
            </w:pPr>
          </w:p>
          <w:p w:rsidR="005A35B4" w:rsidRPr="00871E1A" w:rsidDel="00D66FFA" w:rsidRDefault="005A35B4">
            <w:pPr>
              <w:pStyle w:val="h1"/>
              <w:rPr>
                <w:del w:id="6958" w:author="Caree2" w:date="2016-10-26T18:37:00Z"/>
              </w:rPr>
              <w:pPrChange w:id="6959" w:author="Caree2" w:date="2016-10-28T06:24:00Z">
                <w:pPr>
                  <w:shd w:val="clear" w:color="auto" w:fill="FFFFFF"/>
                </w:pPr>
              </w:pPrChange>
            </w:pPr>
          </w:p>
        </w:tc>
      </w:tr>
    </w:tbl>
    <w:p w:rsidR="005A35B4" w:rsidRPr="00871E1A" w:rsidDel="00D66FFA" w:rsidRDefault="005A35B4">
      <w:pPr>
        <w:pStyle w:val="h1"/>
        <w:rPr>
          <w:del w:id="6960" w:author="Caree2" w:date="2016-10-26T18:37:00Z"/>
          <w:sz w:val="16"/>
        </w:rPr>
        <w:pPrChange w:id="6961" w:author="Caree2" w:date="2016-10-28T06:24:00Z">
          <w:pPr/>
        </w:pPrChange>
      </w:pPr>
    </w:p>
    <w:p w:rsidR="00C5550C" w:rsidDel="00D66FFA" w:rsidRDefault="00C5550C">
      <w:pPr>
        <w:pStyle w:val="h1"/>
        <w:rPr>
          <w:del w:id="6962" w:author="Caree2" w:date="2016-10-26T18:37:00Z"/>
        </w:rPr>
        <w:pPrChange w:id="6963" w:author="Caree2" w:date="2016-10-28T06:24:00Z">
          <w:pPr/>
        </w:pPrChange>
      </w:pPr>
      <w:del w:id="6964" w:author="Caree2" w:date="2016-10-26T18:37:00Z">
        <w:r w:rsidDel="00D66FFA">
          <w:br w:type="page"/>
        </w:r>
      </w:del>
    </w:p>
    <w:tbl>
      <w:tblPr>
        <w:tblW w:w="10350" w:type="dxa"/>
        <w:tblInd w:w="-410" w:type="dxa"/>
        <w:tblLayout w:type="fixed"/>
        <w:tblCellMar>
          <w:left w:w="40" w:type="dxa"/>
          <w:right w:w="40" w:type="dxa"/>
        </w:tblCellMar>
        <w:tblLook w:val="0000" w:firstRow="0" w:lastRow="0" w:firstColumn="0" w:lastColumn="0" w:noHBand="0" w:noVBand="0"/>
      </w:tblPr>
      <w:tblGrid>
        <w:gridCol w:w="1775"/>
        <w:gridCol w:w="2275"/>
        <w:gridCol w:w="19"/>
        <w:gridCol w:w="3283"/>
        <w:gridCol w:w="28"/>
        <w:gridCol w:w="2070"/>
        <w:gridCol w:w="900"/>
      </w:tblGrid>
      <w:tr w:rsidR="005A35B4" w:rsidRPr="00871E1A" w:rsidDel="00D66FFA">
        <w:trPr>
          <w:trHeight w:val="1416"/>
          <w:del w:id="6965" w:author="Caree2" w:date="2016-10-26T18:37:00Z"/>
        </w:trPr>
        <w:tc>
          <w:tcPr>
            <w:tcW w:w="1775"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966" w:author="Caree2" w:date="2016-10-26T18:37:00Z"/>
                <w:b/>
                <w:bCs/>
                <w:iCs/>
                <w:sz w:val="16"/>
                <w:szCs w:val="25"/>
              </w:rPr>
              <w:pPrChange w:id="6967" w:author="Caree2" w:date="2016-10-28T06:24:00Z">
                <w:pPr>
                  <w:shd w:val="clear" w:color="auto" w:fill="FFFFFF"/>
                </w:pPr>
              </w:pPrChange>
            </w:pPr>
          </w:p>
          <w:p w:rsidR="005A35B4" w:rsidRPr="00871E1A" w:rsidDel="00D66FFA" w:rsidRDefault="005A35B4">
            <w:pPr>
              <w:pStyle w:val="h1"/>
              <w:rPr>
                <w:del w:id="6968" w:author="Caree2" w:date="2016-10-26T18:37:00Z"/>
                <w:b/>
                <w:bCs/>
                <w:iCs/>
              </w:rPr>
              <w:pPrChange w:id="6969" w:author="Caree2" w:date="2016-10-28T06:24:00Z">
                <w:pPr>
                  <w:shd w:val="clear" w:color="auto" w:fill="FFFFFF"/>
                </w:pPr>
              </w:pPrChange>
            </w:pPr>
            <w:del w:id="6970" w:author="Caree2" w:date="2016-10-26T18:37:00Z">
              <w:r w:rsidRPr="00871E1A" w:rsidDel="00D66FFA">
                <w:rPr>
                  <w:b/>
                  <w:bCs/>
                  <w:i w:val="0"/>
                  <w:iCs/>
                  <w:szCs w:val="25"/>
                </w:rPr>
                <w:delText>Process Step</w:delText>
              </w:r>
            </w:del>
          </w:p>
          <w:p w:rsidR="005A35B4" w:rsidRPr="00871E1A" w:rsidDel="00D66FFA" w:rsidRDefault="005A35B4">
            <w:pPr>
              <w:pStyle w:val="h1"/>
              <w:rPr>
                <w:del w:id="6971" w:author="Caree2" w:date="2016-10-26T18:37:00Z"/>
              </w:rPr>
              <w:pPrChange w:id="6972" w:author="Caree2" w:date="2016-10-28T06:24:00Z">
                <w:pPr>
                  <w:shd w:val="clear" w:color="auto" w:fill="FFFFFF"/>
                </w:pPr>
              </w:pPrChange>
            </w:pPr>
          </w:p>
        </w:tc>
        <w:tc>
          <w:tcPr>
            <w:tcW w:w="2294"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973" w:author="Caree2" w:date="2016-10-26T18:37:00Z"/>
                <w:b/>
                <w:bCs/>
                <w:iCs/>
                <w:sz w:val="16"/>
                <w:szCs w:val="25"/>
              </w:rPr>
              <w:pPrChange w:id="6974" w:author="Caree2" w:date="2016-10-28T06:24:00Z">
                <w:pPr>
                  <w:shd w:val="clear" w:color="auto" w:fill="FFFFFF"/>
                </w:pPr>
              </w:pPrChange>
            </w:pPr>
          </w:p>
          <w:p w:rsidR="005A35B4" w:rsidRPr="00871E1A" w:rsidDel="00D66FFA" w:rsidRDefault="005A35B4">
            <w:pPr>
              <w:pStyle w:val="h1"/>
              <w:rPr>
                <w:del w:id="6975" w:author="Caree2" w:date="2016-10-26T18:37:00Z"/>
                <w:b/>
                <w:bCs/>
                <w:iCs/>
              </w:rPr>
              <w:pPrChange w:id="6976" w:author="Caree2" w:date="2016-10-28T06:24:00Z">
                <w:pPr>
                  <w:shd w:val="clear" w:color="auto" w:fill="FFFFFF"/>
                </w:pPr>
              </w:pPrChange>
            </w:pPr>
            <w:del w:id="6977" w:author="Caree2" w:date="2016-10-26T18:37:00Z">
              <w:r w:rsidRPr="00871E1A" w:rsidDel="00D66FFA">
                <w:rPr>
                  <w:b/>
                  <w:bCs/>
                  <w:i w:val="0"/>
                  <w:iCs/>
                  <w:szCs w:val="25"/>
                </w:rPr>
                <w:delText>Potential Hazard</w:delText>
              </w:r>
            </w:del>
          </w:p>
          <w:p w:rsidR="005A35B4" w:rsidRPr="00871E1A" w:rsidDel="00D66FFA" w:rsidRDefault="005A35B4">
            <w:pPr>
              <w:pStyle w:val="h1"/>
              <w:rPr>
                <w:del w:id="6978" w:author="Caree2" w:date="2016-10-26T18:37:00Z"/>
              </w:rPr>
              <w:pPrChange w:id="6979" w:author="Caree2" w:date="2016-10-28T06:24:00Z">
                <w:pPr>
                  <w:shd w:val="clear" w:color="auto" w:fill="FFFFFF"/>
                </w:pPr>
              </w:pPrChange>
            </w:pPr>
          </w:p>
        </w:tc>
        <w:tc>
          <w:tcPr>
            <w:tcW w:w="3283"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980" w:author="Caree2" w:date="2016-10-26T18:37:00Z"/>
                <w:b/>
                <w:bCs/>
                <w:iCs/>
                <w:sz w:val="16"/>
                <w:szCs w:val="25"/>
              </w:rPr>
              <w:pPrChange w:id="6981" w:author="Caree2" w:date="2016-10-28T06:24:00Z">
                <w:pPr>
                  <w:shd w:val="clear" w:color="auto" w:fill="FFFFFF"/>
                </w:pPr>
              </w:pPrChange>
            </w:pPr>
          </w:p>
          <w:p w:rsidR="005A35B4" w:rsidRPr="00871E1A" w:rsidDel="00D66FFA" w:rsidRDefault="005A35B4">
            <w:pPr>
              <w:pStyle w:val="h1"/>
              <w:rPr>
                <w:del w:id="6982" w:author="Caree2" w:date="2016-10-26T18:37:00Z"/>
                <w:b/>
                <w:bCs/>
                <w:iCs/>
              </w:rPr>
              <w:pPrChange w:id="6983" w:author="Caree2" w:date="2016-10-28T06:24:00Z">
                <w:pPr>
                  <w:shd w:val="clear" w:color="auto" w:fill="FFFFFF"/>
                </w:pPr>
              </w:pPrChange>
            </w:pPr>
            <w:del w:id="6984" w:author="Caree2" w:date="2016-10-26T18:37:00Z">
              <w:r w:rsidRPr="00871E1A" w:rsidDel="00D66FFA">
                <w:rPr>
                  <w:b/>
                  <w:bCs/>
                  <w:i w:val="0"/>
                  <w:iCs/>
                  <w:szCs w:val="25"/>
                </w:rPr>
                <w:delText>What control measures can be applied to prevent the hazard?</w:delText>
              </w:r>
            </w:del>
          </w:p>
        </w:tc>
        <w:tc>
          <w:tcPr>
            <w:tcW w:w="2098"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985" w:author="Caree2" w:date="2016-10-26T18:37:00Z"/>
                <w:b/>
                <w:bCs/>
                <w:iCs/>
                <w:sz w:val="16"/>
                <w:szCs w:val="25"/>
              </w:rPr>
              <w:pPrChange w:id="6986" w:author="Caree2" w:date="2016-10-28T06:24:00Z">
                <w:pPr>
                  <w:shd w:val="clear" w:color="auto" w:fill="FFFFFF"/>
                </w:pPr>
              </w:pPrChange>
            </w:pPr>
          </w:p>
          <w:p w:rsidR="005A35B4" w:rsidRPr="00871E1A" w:rsidDel="00D66FFA" w:rsidRDefault="005A35B4">
            <w:pPr>
              <w:pStyle w:val="h1"/>
              <w:rPr>
                <w:del w:id="6987" w:author="Caree2" w:date="2016-10-26T18:37:00Z"/>
                <w:b/>
                <w:bCs/>
                <w:iCs/>
              </w:rPr>
              <w:pPrChange w:id="6988" w:author="Caree2" w:date="2016-10-28T06:24:00Z">
                <w:pPr>
                  <w:shd w:val="clear" w:color="auto" w:fill="FFFFFF"/>
                </w:pPr>
              </w:pPrChange>
            </w:pPr>
            <w:del w:id="6989" w:author="Caree2" w:date="2016-10-26T18:37:00Z">
              <w:r w:rsidRPr="00B86B1C" w:rsidDel="00D66FFA">
                <w:rPr>
                  <w:b/>
                  <w:i w:val="0"/>
                  <w:iCs/>
                  <w:szCs w:val="25"/>
                </w:rPr>
                <w:delText>I</w:delText>
              </w:r>
              <w:r w:rsidRPr="00871E1A" w:rsidDel="00D66FFA">
                <w:rPr>
                  <w:b/>
                  <w:bCs/>
                  <w:i w:val="0"/>
                  <w:iCs/>
                  <w:szCs w:val="25"/>
                </w:rPr>
                <w:delText>s potential safety</w:delText>
              </w:r>
            </w:del>
          </w:p>
          <w:p w:rsidR="005A35B4" w:rsidRPr="00871E1A" w:rsidDel="00D66FFA" w:rsidRDefault="005A35B4">
            <w:pPr>
              <w:pStyle w:val="h1"/>
              <w:rPr>
                <w:del w:id="6990" w:author="Caree2" w:date="2016-10-26T18:37:00Z"/>
              </w:rPr>
              <w:pPrChange w:id="6991" w:author="Caree2" w:date="2016-10-28T06:24:00Z">
                <w:pPr>
                  <w:shd w:val="clear" w:color="auto" w:fill="FFFFFF"/>
                </w:pPr>
              </w:pPrChange>
            </w:pPr>
            <w:del w:id="6992" w:author="Caree2" w:date="2016-10-26T18:37:00Z">
              <w:r w:rsidRPr="00871E1A" w:rsidDel="00D66FFA">
                <w:rPr>
                  <w:b/>
                  <w:bCs/>
                  <w:i w:val="0"/>
                  <w:iCs/>
                  <w:szCs w:val="25"/>
                </w:rPr>
                <w:delText xml:space="preserve">hazard significant and reasonably likely to occur? </w:delText>
              </w:r>
            </w:del>
          </w:p>
        </w:tc>
        <w:tc>
          <w:tcPr>
            <w:tcW w:w="90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993" w:author="Caree2" w:date="2016-10-26T18:37:00Z"/>
                <w:b/>
                <w:bCs/>
                <w:iCs/>
                <w:sz w:val="16"/>
                <w:szCs w:val="25"/>
              </w:rPr>
              <w:pPrChange w:id="6994" w:author="Caree2" w:date="2016-10-28T06:24:00Z">
                <w:pPr>
                  <w:shd w:val="clear" w:color="auto" w:fill="FFFFFF"/>
                </w:pPr>
              </w:pPrChange>
            </w:pPr>
          </w:p>
          <w:p w:rsidR="005A35B4" w:rsidRPr="00871E1A" w:rsidDel="00D66FFA" w:rsidRDefault="005A35B4">
            <w:pPr>
              <w:pStyle w:val="h1"/>
              <w:rPr>
                <w:del w:id="6995" w:author="Caree2" w:date="2016-10-26T18:37:00Z"/>
                <w:b/>
                <w:bCs/>
                <w:iCs/>
                <w:szCs w:val="25"/>
              </w:rPr>
              <w:pPrChange w:id="6996" w:author="Caree2" w:date="2016-10-28T06:24:00Z">
                <w:pPr>
                  <w:shd w:val="clear" w:color="auto" w:fill="FFFFFF"/>
                </w:pPr>
              </w:pPrChange>
            </w:pPr>
            <w:del w:id="6997" w:author="Caree2" w:date="2016-10-26T18:37:00Z">
              <w:r w:rsidRPr="00871E1A" w:rsidDel="00D66FFA">
                <w:rPr>
                  <w:b/>
                  <w:bCs/>
                  <w:i w:val="0"/>
                  <w:iCs/>
                  <w:szCs w:val="25"/>
                </w:rPr>
                <w:delText>CCP #</w:delText>
              </w:r>
            </w:del>
          </w:p>
          <w:p w:rsidR="005A35B4" w:rsidRPr="00871E1A" w:rsidDel="00D66FFA" w:rsidRDefault="005A35B4">
            <w:pPr>
              <w:pStyle w:val="h1"/>
              <w:rPr>
                <w:del w:id="6998" w:author="Caree2" w:date="2016-10-26T18:37:00Z"/>
                <w:b/>
                <w:bCs/>
                <w:iCs/>
              </w:rPr>
              <w:pPrChange w:id="6999" w:author="Caree2" w:date="2016-10-28T06:24:00Z">
                <w:pPr>
                  <w:shd w:val="clear" w:color="auto" w:fill="FFFFFF"/>
                </w:pPr>
              </w:pPrChange>
            </w:pPr>
          </w:p>
          <w:p w:rsidR="005A35B4" w:rsidRPr="00871E1A" w:rsidDel="00D66FFA" w:rsidRDefault="005A35B4">
            <w:pPr>
              <w:pStyle w:val="h1"/>
              <w:rPr>
                <w:del w:id="7000" w:author="Caree2" w:date="2016-10-26T18:37:00Z"/>
              </w:rPr>
              <w:pPrChange w:id="7001" w:author="Caree2" w:date="2016-10-28T06:24:00Z">
                <w:pPr>
                  <w:shd w:val="clear" w:color="auto" w:fill="FFFFFF"/>
                </w:pPr>
              </w:pPrChange>
            </w:pPr>
          </w:p>
        </w:tc>
      </w:tr>
      <w:tr w:rsidR="005A35B4" w:rsidRPr="00871E1A" w:rsidDel="00D66FFA">
        <w:trPr>
          <w:trHeight w:val="588"/>
          <w:del w:id="7002"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7003" w:author="Caree2" w:date="2016-10-26T18:37:00Z"/>
                <w:b/>
                <w:bCs/>
                <w:iCs/>
                <w:sz w:val="16"/>
                <w:szCs w:val="25"/>
              </w:rPr>
              <w:pPrChange w:id="7004" w:author="Caree2" w:date="2016-10-28T06:24:00Z">
                <w:pPr>
                  <w:shd w:val="clear" w:color="auto" w:fill="FFFFFF"/>
                </w:pPr>
              </w:pPrChange>
            </w:pPr>
          </w:p>
          <w:p w:rsidR="005A35B4" w:rsidRPr="00871E1A" w:rsidDel="00D66FFA" w:rsidRDefault="005A35B4">
            <w:pPr>
              <w:pStyle w:val="h1"/>
              <w:rPr>
                <w:del w:id="7005" w:author="Caree2" w:date="2016-10-26T18:37:00Z"/>
                <w:b/>
                <w:bCs/>
                <w:iCs/>
                <w:szCs w:val="25"/>
              </w:rPr>
              <w:pPrChange w:id="7006" w:author="Caree2" w:date="2016-10-28T06:24:00Z">
                <w:pPr>
                  <w:shd w:val="clear" w:color="auto" w:fill="FFFFFF"/>
                </w:pPr>
              </w:pPrChange>
            </w:pPr>
            <w:del w:id="7007" w:author="Caree2" w:date="2016-10-26T18:37:00Z">
              <w:r w:rsidRPr="00871E1A" w:rsidDel="00D66FFA">
                <w:rPr>
                  <w:b/>
                  <w:bCs/>
                  <w:i w:val="0"/>
                  <w:iCs/>
                  <w:szCs w:val="25"/>
                </w:rPr>
                <w:delText xml:space="preserve">Final Inspection: Carcass, Giblets </w:delText>
              </w:r>
              <w:r w:rsidR="00B86B1C" w:rsidDel="00D66FFA">
                <w:rPr>
                  <w:b/>
                  <w:bCs/>
                  <w:i w:val="0"/>
                  <w:iCs/>
                  <w:szCs w:val="25"/>
                </w:rPr>
                <w:delText>and</w:delText>
              </w:r>
              <w:r w:rsidRPr="00871E1A" w:rsidDel="00D66FFA">
                <w:rPr>
                  <w:b/>
                  <w:bCs/>
                  <w:i w:val="0"/>
                  <w:iCs/>
                  <w:szCs w:val="25"/>
                </w:rPr>
                <w:delText xml:space="preserve"> Neck</w:delText>
              </w:r>
            </w:del>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7008" w:author="Caree2" w:date="2016-10-26T18:37:00Z"/>
                <w:sz w:val="16"/>
                <w:szCs w:val="25"/>
              </w:rPr>
              <w:pPrChange w:id="7009" w:author="Caree2" w:date="2016-10-28T06:24:00Z">
                <w:pPr>
                  <w:shd w:val="clear" w:color="auto" w:fill="FFFFFF"/>
                </w:pPr>
              </w:pPrChange>
            </w:pPr>
          </w:p>
          <w:p w:rsidR="005A35B4" w:rsidRPr="00871E1A" w:rsidDel="00D66FFA" w:rsidRDefault="005A35B4">
            <w:pPr>
              <w:pStyle w:val="h1"/>
              <w:rPr>
                <w:del w:id="7010" w:author="Caree2" w:date="2016-10-26T18:37:00Z"/>
                <w:szCs w:val="25"/>
              </w:rPr>
              <w:pPrChange w:id="7011" w:author="Caree2" w:date="2016-10-28T06:24:00Z">
                <w:pPr>
                  <w:shd w:val="clear" w:color="auto" w:fill="FFFFFF"/>
                </w:pPr>
              </w:pPrChange>
            </w:pPr>
            <w:del w:id="7012" w:author="Caree2" w:date="2016-10-26T18:37:00Z">
              <w:r w:rsidRPr="00871E1A" w:rsidDel="00D66FFA">
                <w:rPr>
                  <w:szCs w:val="25"/>
                </w:rPr>
                <w:delText>Biological: pathogen introduction (X-C from other birds; ice)</w:delText>
              </w:r>
            </w:del>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7013" w:author="Caree2" w:date="2016-10-26T18:37:00Z"/>
                <w:sz w:val="16"/>
                <w:szCs w:val="25"/>
              </w:rPr>
              <w:pPrChange w:id="7014" w:author="Caree2" w:date="2016-10-28T06:24:00Z">
                <w:pPr>
                  <w:shd w:val="clear" w:color="auto" w:fill="FFFFFF"/>
                </w:pPr>
              </w:pPrChange>
            </w:pPr>
          </w:p>
          <w:p w:rsidR="005A35B4" w:rsidRPr="00871E1A" w:rsidDel="00D66FFA" w:rsidRDefault="005A35B4">
            <w:pPr>
              <w:pStyle w:val="h1"/>
              <w:rPr>
                <w:del w:id="7015" w:author="Caree2" w:date="2016-10-26T18:37:00Z"/>
              </w:rPr>
              <w:pPrChange w:id="7016" w:author="Caree2" w:date="2016-10-28T06:24:00Z">
                <w:pPr>
                  <w:shd w:val="clear" w:color="auto" w:fill="FFFFFF"/>
                </w:pPr>
              </w:pPrChange>
            </w:pPr>
            <w:del w:id="7017" w:author="Caree2" w:date="2016-10-26T18:37:00Z">
              <w:r w:rsidRPr="00871E1A" w:rsidDel="00D66FFA">
                <w:rPr>
                  <w:szCs w:val="25"/>
                </w:rPr>
                <w:delText>Trim to remove contamination from foreign matter.</w:delText>
              </w:r>
            </w:del>
          </w:p>
          <w:p w:rsidR="005A35B4" w:rsidRPr="00871E1A" w:rsidDel="00D66FFA" w:rsidRDefault="005A35B4">
            <w:pPr>
              <w:pStyle w:val="h1"/>
              <w:rPr>
                <w:del w:id="7018" w:author="Caree2" w:date="2016-10-26T18:37:00Z"/>
                <w:szCs w:val="25"/>
              </w:rPr>
              <w:pPrChange w:id="7019" w:author="Caree2" w:date="2016-10-28T06:24:00Z">
                <w:pPr>
                  <w:shd w:val="clear" w:color="auto" w:fill="FFFFFF"/>
                </w:pPr>
              </w:pPrChange>
            </w:pPr>
            <w:del w:id="7020" w:author="Caree2" w:date="2016-10-26T18:37:00Z">
              <w:r w:rsidRPr="00871E1A" w:rsidDel="00D66FFA">
                <w:rPr>
                  <w:szCs w:val="25"/>
                </w:rPr>
                <w:delText xml:space="preserve">Proper cleaning of equipment </w:delText>
              </w:r>
              <w:r w:rsidR="00350F7F" w:rsidDel="00D66FFA">
                <w:rPr>
                  <w:szCs w:val="25"/>
                </w:rPr>
                <w:delText>and</w:delText>
              </w:r>
              <w:r w:rsidRPr="00871E1A" w:rsidDel="00D66FFA">
                <w:rPr>
                  <w:szCs w:val="25"/>
                </w:rPr>
                <w:delText xml:space="preserve"> utensils (SSOP 3).</w:delText>
              </w:r>
            </w:del>
          </w:p>
        </w:tc>
        <w:tc>
          <w:tcPr>
            <w:tcW w:w="2070" w:type="dxa"/>
            <w:tcBorders>
              <w:top w:val="single" w:sz="6" w:space="0" w:color="auto"/>
              <w:left w:val="single" w:sz="6" w:space="0" w:color="auto"/>
              <w:right w:val="single" w:sz="6" w:space="0" w:color="auto"/>
            </w:tcBorders>
          </w:tcPr>
          <w:p w:rsidR="005A35B4" w:rsidRPr="00871E1A" w:rsidDel="00D66FFA" w:rsidRDefault="005A35B4">
            <w:pPr>
              <w:pStyle w:val="h1"/>
              <w:rPr>
                <w:del w:id="7021" w:author="Caree2" w:date="2016-10-26T18:37:00Z"/>
                <w:sz w:val="16"/>
                <w:szCs w:val="25"/>
              </w:rPr>
              <w:pPrChange w:id="7022" w:author="Caree2" w:date="2016-10-28T06:24:00Z">
                <w:pPr>
                  <w:shd w:val="clear" w:color="auto" w:fill="FFFFFF"/>
                </w:pPr>
              </w:pPrChange>
            </w:pPr>
          </w:p>
          <w:p w:rsidR="005A35B4" w:rsidRPr="00871E1A" w:rsidDel="00D66FFA" w:rsidRDefault="005A35B4">
            <w:pPr>
              <w:pStyle w:val="h1"/>
              <w:rPr>
                <w:del w:id="7023" w:author="Caree2" w:date="2016-10-26T18:37:00Z"/>
                <w:szCs w:val="25"/>
              </w:rPr>
              <w:pPrChange w:id="7024" w:author="Caree2" w:date="2016-10-28T06:24:00Z">
                <w:pPr>
                  <w:pStyle w:val="Heading5"/>
                </w:pPr>
              </w:pPrChange>
            </w:pPr>
            <w:del w:id="7025" w:author="Caree2" w:date="2016-10-26T18:37:00Z">
              <w:r w:rsidRPr="00871E1A" w:rsidDel="00D66FFA">
                <w:rPr>
                  <w:szCs w:val="25"/>
                </w:rPr>
                <w:delText xml:space="preserve"> YES</w:delText>
              </w:r>
            </w:del>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7026" w:author="Caree2" w:date="2016-10-26T18:37:00Z"/>
                <w:b/>
                <w:bCs/>
                <w:sz w:val="16"/>
                <w:szCs w:val="25"/>
              </w:rPr>
              <w:pPrChange w:id="7027" w:author="Caree2" w:date="2016-10-28T06:24:00Z">
                <w:pPr>
                  <w:shd w:val="clear" w:color="auto" w:fill="FFFFFF"/>
                </w:pPr>
              </w:pPrChange>
            </w:pPr>
          </w:p>
          <w:p w:rsidR="005A35B4" w:rsidRPr="00871E1A" w:rsidDel="00D66FFA" w:rsidRDefault="005A35B4">
            <w:pPr>
              <w:pStyle w:val="h1"/>
              <w:rPr>
                <w:del w:id="7028" w:author="Caree2" w:date="2016-10-26T18:37:00Z"/>
                <w:b/>
                <w:bCs/>
                <w:iCs/>
                <w:szCs w:val="25"/>
              </w:rPr>
              <w:pPrChange w:id="7029" w:author="Caree2" w:date="2016-10-28T06:24:00Z">
                <w:pPr>
                  <w:shd w:val="clear" w:color="auto" w:fill="FFFFFF"/>
                </w:pPr>
              </w:pPrChange>
            </w:pPr>
            <w:del w:id="7030" w:author="Caree2" w:date="2016-10-26T18:37:00Z">
              <w:r w:rsidRPr="00871E1A" w:rsidDel="00D66FFA">
                <w:rPr>
                  <w:b/>
                  <w:bCs/>
                  <w:i w:val="0"/>
                  <w:iCs/>
                  <w:szCs w:val="25"/>
                </w:rPr>
                <w:delText>CCP</w:delText>
              </w:r>
            </w:del>
          </w:p>
          <w:p w:rsidR="005A35B4" w:rsidRPr="00871E1A" w:rsidDel="00D66FFA" w:rsidRDefault="005A35B4">
            <w:pPr>
              <w:pStyle w:val="h1"/>
              <w:rPr>
                <w:del w:id="7031" w:author="Caree2" w:date="2016-10-26T18:37:00Z"/>
                <w:b/>
                <w:bCs/>
                <w:szCs w:val="25"/>
              </w:rPr>
              <w:pPrChange w:id="7032" w:author="Caree2" w:date="2016-10-28T06:24:00Z">
                <w:pPr>
                  <w:shd w:val="clear" w:color="auto" w:fill="FFFFFF"/>
                </w:pPr>
              </w:pPrChange>
            </w:pPr>
            <w:del w:id="7033" w:author="Caree2" w:date="2016-10-26T18:37:00Z">
              <w:r w:rsidRPr="00871E1A" w:rsidDel="00D66FFA">
                <w:rPr>
                  <w:b/>
                  <w:bCs/>
                  <w:i w:val="0"/>
                  <w:iCs/>
                  <w:szCs w:val="25"/>
                </w:rPr>
                <w:delText xml:space="preserve"> #1</w:delText>
              </w:r>
            </w:del>
          </w:p>
        </w:tc>
      </w:tr>
      <w:tr w:rsidR="005A35B4" w:rsidRPr="00871E1A" w:rsidDel="00D66FFA">
        <w:trPr>
          <w:trHeight w:val="588"/>
          <w:del w:id="7034" w:author="Caree2" w:date="2016-10-26T18:37:00Z"/>
        </w:trPr>
        <w:tc>
          <w:tcPr>
            <w:tcW w:w="1775" w:type="dxa"/>
            <w:tcBorders>
              <w:left w:val="single" w:sz="6" w:space="0" w:color="auto"/>
              <w:right w:val="single" w:sz="6" w:space="0" w:color="auto"/>
            </w:tcBorders>
          </w:tcPr>
          <w:p w:rsidR="005A35B4" w:rsidRPr="00871E1A" w:rsidDel="00D66FFA" w:rsidRDefault="005A35B4">
            <w:pPr>
              <w:pStyle w:val="h1"/>
              <w:rPr>
                <w:del w:id="7035" w:author="Caree2" w:date="2016-10-26T18:37:00Z"/>
                <w:szCs w:val="25"/>
              </w:rPr>
              <w:pPrChange w:id="7036" w:author="Caree2" w:date="2016-10-28T06:24:00Z">
                <w:pPr>
                  <w:shd w:val="clear" w:color="auto" w:fill="FFFFFF"/>
                </w:pPr>
              </w:pPrChange>
            </w:pPr>
          </w:p>
        </w:tc>
        <w:tc>
          <w:tcPr>
            <w:tcW w:w="2275" w:type="dxa"/>
            <w:tcBorders>
              <w:left w:val="single" w:sz="6" w:space="0" w:color="auto"/>
              <w:right w:val="single" w:sz="6" w:space="0" w:color="auto"/>
            </w:tcBorders>
          </w:tcPr>
          <w:p w:rsidR="005A35B4" w:rsidRPr="00871E1A" w:rsidDel="00D66FFA" w:rsidRDefault="005A35B4">
            <w:pPr>
              <w:pStyle w:val="h1"/>
              <w:rPr>
                <w:del w:id="7037" w:author="Caree2" w:date="2016-10-26T18:37:00Z"/>
                <w:sz w:val="16"/>
                <w:szCs w:val="25"/>
              </w:rPr>
              <w:pPrChange w:id="7038" w:author="Caree2" w:date="2016-10-28T06:24:00Z">
                <w:pPr>
                  <w:shd w:val="clear" w:color="auto" w:fill="FFFFFF"/>
                </w:pPr>
              </w:pPrChange>
            </w:pPr>
          </w:p>
          <w:p w:rsidR="005A35B4" w:rsidRPr="00871E1A" w:rsidDel="00D66FFA" w:rsidRDefault="005A35B4">
            <w:pPr>
              <w:pStyle w:val="h1"/>
              <w:rPr>
                <w:del w:id="7039" w:author="Caree2" w:date="2016-10-26T18:37:00Z"/>
                <w:szCs w:val="25"/>
              </w:rPr>
              <w:pPrChange w:id="7040" w:author="Caree2" w:date="2016-10-28T06:24:00Z">
                <w:pPr>
                  <w:shd w:val="clear" w:color="auto" w:fill="FFFFFF"/>
                </w:pPr>
              </w:pPrChange>
            </w:pPr>
            <w:del w:id="7041" w:author="Caree2" w:date="2016-10-26T18:37:00Z">
              <w:r w:rsidRPr="00871E1A" w:rsidDel="00D66FFA">
                <w:rPr>
                  <w:szCs w:val="25"/>
                </w:rPr>
                <w:delText>Physical: none</w:delText>
              </w:r>
            </w:del>
          </w:p>
        </w:tc>
        <w:tc>
          <w:tcPr>
            <w:tcW w:w="3330" w:type="dxa"/>
            <w:gridSpan w:val="3"/>
            <w:tcBorders>
              <w:left w:val="single" w:sz="6" w:space="0" w:color="auto"/>
              <w:right w:val="single" w:sz="6" w:space="0" w:color="auto"/>
            </w:tcBorders>
          </w:tcPr>
          <w:p w:rsidR="005A35B4" w:rsidRPr="00871E1A" w:rsidDel="00D66FFA" w:rsidRDefault="005A35B4">
            <w:pPr>
              <w:pStyle w:val="h1"/>
              <w:rPr>
                <w:del w:id="7042" w:author="Caree2" w:date="2016-10-26T18:37:00Z"/>
                <w:szCs w:val="25"/>
              </w:rPr>
              <w:pPrChange w:id="7043" w:author="Caree2" w:date="2016-10-28T06:24:00Z">
                <w:pPr>
                  <w:shd w:val="clear" w:color="auto" w:fill="FFFFFF"/>
                </w:pPr>
              </w:pPrChange>
            </w:pPr>
          </w:p>
        </w:tc>
        <w:tc>
          <w:tcPr>
            <w:tcW w:w="2070" w:type="dxa"/>
            <w:tcBorders>
              <w:left w:val="single" w:sz="6" w:space="0" w:color="auto"/>
              <w:right w:val="single" w:sz="6" w:space="0" w:color="auto"/>
            </w:tcBorders>
          </w:tcPr>
          <w:p w:rsidR="005A35B4" w:rsidRPr="00871E1A" w:rsidDel="00D66FFA" w:rsidRDefault="005A35B4">
            <w:pPr>
              <w:pStyle w:val="h1"/>
              <w:rPr>
                <w:del w:id="7044" w:author="Caree2" w:date="2016-10-26T18:37:00Z"/>
                <w:szCs w:val="25"/>
              </w:rPr>
              <w:pPrChange w:id="7045" w:author="Caree2" w:date="2016-10-28T06:24:00Z">
                <w:pPr>
                  <w:shd w:val="clear" w:color="auto" w:fill="FFFFFF"/>
                </w:pPr>
              </w:pPrChange>
            </w:pPr>
          </w:p>
        </w:tc>
        <w:tc>
          <w:tcPr>
            <w:tcW w:w="900" w:type="dxa"/>
            <w:tcBorders>
              <w:left w:val="single" w:sz="6" w:space="0" w:color="auto"/>
              <w:right w:val="single" w:sz="6" w:space="0" w:color="auto"/>
            </w:tcBorders>
          </w:tcPr>
          <w:p w:rsidR="005A35B4" w:rsidRPr="00871E1A" w:rsidDel="00D66FFA" w:rsidRDefault="005A35B4">
            <w:pPr>
              <w:pStyle w:val="h1"/>
              <w:rPr>
                <w:del w:id="7046" w:author="Caree2" w:date="2016-10-26T18:37:00Z"/>
                <w:b/>
                <w:bCs/>
                <w:szCs w:val="25"/>
              </w:rPr>
              <w:pPrChange w:id="7047" w:author="Caree2" w:date="2016-10-28T06:24:00Z">
                <w:pPr>
                  <w:shd w:val="clear" w:color="auto" w:fill="FFFFFF"/>
                </w:pPr>
              </w:pPrChange>
            </w:pPr>
          </w:p>
        </w:tc>
      </w:tr>
      <w:tr w:rsidR="005A35B4" w:rsidRPr="00871E1A" w:rsidDel="00D66FFA">
        <w:trPr>
          <w:trHeight w:val="441"/>
          <w:del w:id="7048" w:author="Caree2" w:date="2016-10-26T18:37:00Z"/>
        </w:trPr>
        <w:tc>
          <w:tcPr>
            <w:tcW w:w="1775" w:type="dxa"/>
            <w:tcBorders>
              <w:left w:val="single" w:sz="6" w:space="0" w:color="auto"/>
              <w:bottom w:val="single" w:sz="6" w:space="0" w:color="auto"/>
              <w:right w:val="single" w:sz="6" w:space="0" w:color="auto"/>
            </w:tcBorders>
          </w:tcPr>
          <w:p w:rsidR="005A35B4" w:rsidRPr="00871E1A" w:rsidDel="00D66FFA" w:rsidRDefault="005A35B4">
            <w:pPr>
              <w:pStyle w:val="h1"/>
              <w:rPr>
                <w:del w:id="7049" w:author="Caree2" w:date="2016-10-26T18:37:00Z"/>
                <w:sz w:val="16"/>
                <w:szCs w:val="25"/>
              </w:rPr>
              <w:pPrChange w:id="7050" w:author="Caree2" w:date="2016-10-28T06:24:00Z">
                <w:pPr>
                  <w:shd w:val="clear" w:color="auto" w:fill="FFFFFF"/>
                </w:pPr>
              </w:pPrChange>
            </w:pPr>
          </w:p>
        </w:tc>
        <w:tc>
          <w:tcPr>
            <w:tcW w:w="2275" w:type="dxa"/>
            <w:tcBorders>
              <w:left w:val="single" w:sz="6" w:space="0" w:color="auto"/>
              <w:bottom w:val="single" w:sz="6" w:space="0" w:color="auto"/>
              <w:right w:val="single" w:sz="6" w:space="0" w:color="auto"/>
            </w:tcBorders>
          </w:tcPr>
          <w:p w:rsidR="005A35B4" w:rsidRPr="00871E1A" w:rsidDel="00D66FFA" w:rsidRDefault="005A35B4">
            <w:pPr>
              <w:pStyle w:val="h1"/>
              <w:rPr>
                <w:del w:id="7051" w:author="Caree2" w:date="2016-10-26T18:37:00Z"/>
              </w:rPr>
              <w:pPrChange w:id="7052" w:author="Caree2" w:date="2016-10-28T06:24:00Z">
                <w:pPr>
                  <w:pStyle w:val="Heading2"/>
                </w:pPr>
              </w:pPrChange>
            </w:pPr>
            <w:bookmarkStart w:id="7053" w:name="_Toc292460750"/>
            <w:del w:id="7054" w:author="Caree2" w:date="2016-10-26T18:37:00Z">
              <w:r w:rsidRPr="00871E1A" w:rsidDel="00D66FFA">
                <w:delText>Chemical: none</w:delText>
              </w:r>
              <w:bookmarkEnd w:id="7053"/>
            </w:del>
          </w:p>
        </w:tc>
        <w:tc>
          <w:tcPr>
            <w:tcW w:w="3330" w:type="dxa"/>
            <w:gridSpan w:val="3"/>
            <w:tcBorders>
              <w:left w:val="single" w:sz="6" w:space="0" w:color="auto"/>
              <w:bottom w:val="single" w:sz="6" w:space="0" w:color="auto"/>
              <w:right w:val="single" w:sz="6" w:space="0" w:color="auto"/>
            </w:tcBorders>
          </w:tcPr>
          <w:p w:rsidR="005A35B4" w:rsidRPr="00871E1A" w:rsidDel="00D66FFA" w:rsidRDefault="005A35B4">
            <w:pPr>
              <w:pStyle w:val="h1"/>
              <w:rPr>
                <w:del w:id="7055" w:author="Caree2" w:date="2016-10-26T18:37:00Z"/>
                <w:sz w:val="16"/>
                <w:szCs w:val="25"/>
              </w:rPr>
              <w:pPrChange w:id="7056" w:author="Caree2" w:date="2016-10-28T06:24:00Z">
                <w:pPr>
                  <w:shd w:val="clear" w:color="auto" w:fill="FFFFFF"/>
                </w:pPr>
              </w:pPrChange>
            </w:pPr>
          </w:p>
        </w:tc>
        <w:tc>
          <w:tcPr>
            <w:tcW w:w="2070" w:type="dxa"/>
            <w:tcBorders>
              <w:left w:val="single" w:sz="6" w:space="0" w:color="auto"/>
              <w:bottom w:val="single" w:sz="6" w:space="0" w:color="auto"/>
              <w:right w:val="single" w:sz="6" w:space="0" w:color="auto"/>
            </w:tcBorders>
          </w:tcPr>
          <w:p w:rsidR="005A35B4" w:rsidRPr="00871E1A" w:rsidDel="00D66FFA" w:rsidRDefault="005A35B4">
            <w:pPr>
              <w:pStyle w:val="h1"/>
              <w:rPr>
                <w:del w:id="7057" w:author="Caree2" w:date="2016-10-26T18:37:00Z"/>
                <w:szCs w:val="25"/>
              </w:rPr>
              <w:pPrChange w:id="7058"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7059" w:author="Caree2" w:date="2016-10-26T18:37:00Z"/>
                <w:b/>
                <w:bCs/>
                <w:szCs w:val="25"/>
              </w:rPr>
              <w:pPrChange w:id="7060" w:author="Caree2" w:date="2016-10-28T06:24:00Z">
                <w:pPr>
                  <w:shd w:val="clear" w:color="auto" w:fill="FFFFFF"/>
                </w:pPr>
              </w:pPrChange>
            </w:pPr>
          </w:p>
        </w:tc>
      </w:tr>
      <w:tr w:rsidR="005A35B4" w:rsidRPr="00871E1A" w:rsidDel="00D66FFA">
        <w:trPr>
          <w:trHeight w:val="588"/>
          <w:del w:id="7061"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7062" w:author="Caree2" w:date="2016-10-26T18:37:00Z"/>
                <w:sz w:val="16"/>
                <w:szCs w:val="25"/>
              </w:rPr>
              <w:pPrChange w:id="7063" w:author="Caree2" w:date="2016-10-28T06:24:00Z">
                <w:pPr>
                  <w:pStyle w:val="Heading5"/>
                </w:pPr>
              </w:pPrChange>
            </w:pPr>
          </w:p>
          <w:p w:rsidR="005A35B4" w:rsidRPr="00871E1A" w:rsidDel="00D66FFA" w:rsidRDefault="005A35B4">
            <w:pPr>
              <w:pStyle w:val="h1"/>
              <w:rPr>
                <w:del w:id="7064" w:author="Caree2" w:date="2016-10-26T18:37:00Z"/>
                <w:iCs/>
                <w:szCs w:val="25"/>
              </w:rPr>
              <w:pPrChange w:id="7065" w:author="Caree2" w:date="2016-10-28T06:24:00Z">
                <w:pPr>
                  <w:pStyle w:val="Heading5"/>
                </w:pPr>
              </w:pPrChange>
            </w:pPr>
            <w:del w:id="7066" w:author="Caree2" w:date="2016-10-26T18:37:00Z">
              <w:r w:rsidRPr="00871E1A" w:rsidDel="00D66FFA">
                <w:rPr>
                  <w:i w:val="0"/>
                  <w:iCs/>
                  <w:szCs w:val="25"/>
                </w:rPr>
                <w:delText>Chill Carcass, Giblet</w:delText>
              </w:r>
              <w:r w:rsidR="00B86B1C" w:rsidDel="00D66FFA">
                <w:rPr>
                  <w:i w:val="0"/>
                  <w:iCs/>
                  <w:szCs w:val="25"/>
                </w:rPr>
                <w:delText xml:space="preserve"> </w:delText>
              </w:r>
              <w:r w:rsidRPr="00871E1A" w:rsidDel="00D66FFA">
                <w:rPr>
                  <w:i w:val="0"/>
                  <w:iCs/>
                  <w:szCs w:val="25"/>
                </w:rPr>
                <w:delText>s</w:delText>
              </w:r>
              <w:r w:rsidR="00B86B1C" w:rsidDel="00D66FFA">
                <w:rPr>
                  <w:i w:val="0"/>
                  <w:iCs/>
                  <w:szCs w:val="25"/>
                </w:rPr>
                <w:delText>and</w:delText>
              </w:r>
              <w:r w:rsidRPr="00871E1A" w:rsidDel="00D66FFA">
                <w:rPr>
                  <w:i w:val="0"/>
                  <w:iCs/>
                  <w:szCs w:val="25"/>
                </w:rPr>
                <w:delText xml:space="preserve"> Neck</w:delText>
              </w:r>
            </w:del>
          </w:p>
          <w:p w:rsidR="005A35B4" w:rsidRPr="00871E1A" w:rsidDel="00D66FFA" w:rsidRDefault="005A35B4">
            <w:pPr>
              <w:pStyle w:val="h1"/>
              <w:rPr>
                <w:del w:id="7067" w:author="Caree2" w:date="2016-10-26T18:37:00Z"/>
              </w:rPr>
              <w:pPrChange w:id="7068" w:author="Caree2" w:date="2016-10-28T06:24:00Z">
                <w:pPr>
                  <w:shd w:val="clear" w:color="auto" w:fill="FFFFFF"/>
                </w:pPr>
              </w:pPrChange>
            </w:pPr>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7069" w:author="Caree2" w:date="2016-10-26T18:37:00Z"/>
                <w:sz w:val="16"/>
                <w:szCs w:val="25"/>
              </w:rPr>
              <w:pPrChange w:id="7070" w:author="Caree2" w:date="2016-10-28T06:24:00Z">
                <w:pPr>
                  <w:shd w:val="clear" w:color="auto" w:fill="FFFFFF"/>
                </w:pPr>
              </w:pPrChange>
            </w:pPr>
          </w:p>
          <w:p w:rsidR="005A35B4" w:rsidRPr="00871E1A" w:rsidDel="00D66FFA" w:rsidRDefault="005A35B4">
            <w:pPr>
              <w:pStyle w:val="h1"/>
              <w:rPr>
                <w:del w:id="7071" w:author="Caree2" w:date="2016-10-26T18:37:00Z"/>
              </w:rPr>
              <w:pPrChange w:id="7072" w:author="Caree2" w:date="2016-10-28T06:24:00Z">
                <w:pPr>
                  <w:shd w:val="clear" w:color="auto" w:fill="FFFFFF"/>
                </w:pPr>
              </w:pPrChange>
            </w:pPr>
            <w:del w:id="7073" w:author="Caree2" w:date="2016-10-26T18:37:00Z">
              <w:r w:rsidRPr="00871E1A" w:rsidDel="00D66FFA">
                <w:rPr>
                  <w:szCs w:val="25"/>
                </w:rPr>
                <w:delText>Biological: pathogen growth (X-C from other birds; ice)</w:delText>
              </w:r>
            </w:del>
          </w:p>
          <w:p w:rsidR="005A35B4" w:rsidRPr="00871E1A" w:rsidDel="00D66FFA" w:rsidRDefault="005A35B4">
            <w:pPr>
              <w:pStyle w:val="h1"/>
              <w:rPr>
                <w:del w:id="7074" w:author="Caree2" w:date="2016-10-26T18:37:00Z"/>
              </w:rPr>
              <w:pPrChange w:id="7075" w:author="Caree2" w:date="2016-10-28T06:24:00Z">
                <w:pPr>
                  <w:shd w:val="clear" w:color="auto" w:fill="FFFFFF"/>
                </w:pPr>
              </w:pPrChange>
            </w:pPr>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7076" w:author="Caree2" w:date="2016-10-26T18:37:00Z"/>
                <w:sz w:val="16"/>
                <w:szCs w:val="25"/>
              </w:rPr>
              <w:pPrChange w:id="7077" w:author="Caree2" w:date="2016-10-28T06:24:00Z">
                <w:pPr>
                  <w:shd w:val="clear" w:color="auto" w:fill="FFFFFF"/>
                </w:pPr>
              </w:pPrChange>
            </w:pPr>
          </w:p>
          <w:p w:rsidR="005A35B4" w:rsidDel="00D66FFA" w:rsidRDefault="005A35B4">
            <w:pPr>
              <w:pStyle w:val="h1"/>
              <w:rPr>
                <w:del w:id="7078" w:author="Caree2" w:date="2016-10-26T18:37:00Z"/>
                <w:szCs w:val="25"/>
              </w:rPr>
              <w:pPrChange w:id="7079" w:author="Caree2" w:date="2016-10-28T06:24:00Z">
                <w:pPr>
                  <w:shd w:val="clear" w:color="auto" w:fill="FFFFFF"/>
                </w:pPr>
              </w:pPrChange>
            </w:pPr>
            <w:del w:id="7080" w:author="Caree2" w:date="2016-10-26T18:37:00Z">
              <w:r w:rsidRPr="00871E1A" w:rsidDel="00D66FFA">
                <w:rPr>
                  <w:szCs w:val="25"/>
                </w:rPr>
                <w:delText xml:space="preserve">Reduce temperature rapidly using ice water slurry. Temperature control (SSOP 5). </w:delText>
              </w:r>
            </w:del>
          </w:p>
          <w:p w:rsidR="002D0935" w:rsidRPr="00871E1A" w:rsidDel="00D66FFA" w:rsidRDefault="002D0935">
            <w:pPr>
              <w:pStyle w:val="h1"/>
              <w:rPr>
                <w:del w:id="7081" w:author="Caree2" w:date="2016-10-26T18:37:00Z"/>
                <w:szCs w:val="25"/>
              </w:rPr>
              <w:pPrChange w:id="7082" w:author="Caree2" w:date="2016-10-28T06:24:00Z">
                <w:pPr>
                  <w:shd w:val="clear" w:color="auto" w:fill="FFFFFF"/>
                </w:pPr>
              </w:pPrChange>
            </w:pPr>
          </w:p>
          <w:p w:rsidR="005A35B4" w:rsidRPr="00871E1A" w:rsidDel="00D66FFA" w:rsidRDefault="005A35B4">
            <w:pPr>
              <w:pStyle w:val="h1"/>
              <w:rPr>
                <w:del w:id="7083" w:author="Caree2" w:date="2016-10-26T18:37:00Z"/>
              </w:rPr>
              <w:pPrChange w:id="7084" w:author="Caree2" w:date="2016-10-28T06:24:00Z">
                <w:pPr>
                  <w:shd w:val="clear" w:color="auto" w:fill="FFFFFF"/>
                </w:pPr>
              </w:pPrChange>
            </w:pPr>
            <w:del w:id="7085" w:author="Caree2" w:date="2016-10-26T18:37:00Z">
              <w:r w:rsidRPr="00871E1A" w:rsidDel="00D66FFA">
                <w:rPr>
                  <w:szCs w:val="25"/>
                </w:rPr>
                <w:delText>Use ice made from potable water source (GMP 6).</w:delText>
              </w:r>
            </w:del>
          </w:p>
        </w:tc>
        <w:tc>
          <w:tcPr>
            <w:tcW w:w="2070" w:type="dxa"/>
            <w:tcBorders>
              <w:top w:val="single" w:sz="6" w:space="0" w:color="auto"/>
              <w:left w:val="single" w:sz="6" w:space="0" w:color="auto"/>
              <w:right w:val="single" w:sz="6" w:space="0" w:color="auto"/>
            </w:tcBorders>
          </w:tcPr>
          <w:p w:rsidR="005A35B4" w:rsidRPr="00871E1A" w:rsidDel="00D66FFA" w:rsidRDefault="005A35B4">
            <w:pPr>
              <w:pStyle w:val="h1"/>
              <w:rPr>
                <w:del w:id="7086" w:author="Caree2" w:date="2016-10-26T18:37:00Z"/>
                <w:sz w:val="16"/>
                <w:szCs w:val="25"/>
              </w:rPr>
              <w:pPrChange w:id="7087" w:author="Caree2" w:date="2016-10-28T06:24:00Z">
                <w:pPr>
                  <w:shd w:val="clear" w:color="auto" w:fill="FFFFFF"/>
                </w:pPr>
              </w:pPrChange>
            </w:pPr>
          </w:p>
          <w:p w:rsidR="005A35B4" w:rsidRPr="00871E1A" w:rsidDel="00D66FFA" w:rsidRDefault="005A35B4">
            <w:pPr>
              <w:pStyle w:val="h1"/>
              <w:rPr>
                <w:del w:id="7088" w:author="Caree2" w:date="2016-10-26T18:37:00Z"/>
                <w:b/>
                <w:bCs/>
              </w:rPr>
              <w:pPrChange w:id="7089" w:author="Caree2" w:date="2016-10-28T06:24:00Z">
                <w:pPr>
                  <w:shd w:val="clear" w:color="auto" w:fill="FFFFFF"/>
                </w:pPr>
              </w:pPrChange>
            </w:pPr>
            <w:del w:id="7090" w:author="Caree2" w:date="2016-10-26T18:37:00Z">
              <w:r w:rsidRPr="00871E1A" w:rsidDel="00D66FFA">
                <w:rPr>
                  <w:szCs w:val="25"/>
                </w:rPr>
                <w:delText xml:space="preserve"> </w:delText>
              </w:r>
              <w:r w:rsidRPr="00871E1A" w:rsidDel="00D66FFA">
                <w:rPr>
                  <w:b/>
                  <w:bCs/>
                  <w:szCs w:val="25"/>
                </w:rPr>
                <w:delText xml:space="preserve">YES </w:delText>
              </w:r>
            </w:del>
          </w:p>
          <w:p w:rsidR="005A35B4" w:rsidRPr="00871E1A" w:rsidDel="00D66FFA" w:rsidRDefault="005A35B4">
            <w:pPr>
              <w:pStyle w:val="h1"/>
              <w:rPr>
                <w:del w:id="7091" w:author="Caree2" w:date="2016-10-26T18:37:00Z"/>
              </w:rPr>
              <w:pPrChange w:id="7092"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7093" w:author="Caree2" w:date="2016-10-26T18:37:00Z"/>
                <w:b/>
                <w:bCs/>
                <w:sz w:val="16"/>
                <w:szCs w:val="25"/>
              </w:rPr>
              <w:pPrChange w:id="7094" w:author="Caree2" w:date="2016-10-28T06:24:00Z">
                <w:pPr>
                  <w:shd w:val="clear" w:color="auto" w:fill="FFFFFF"/>
                </w:pPr>
              </w:pPrChange>
            </w:pPr>
          </w:p>
          <w:p w:rsidR="005A35B4" w:rsidRPr="00871E1A" w:rsidDel="00D66FFA" w:rsidRDefault="005A35B4">
            <w:pPr>
              <w:pStyle w:val="h1"/>
              <w:rPr>
                <w:del w:id="7095" w:author="Caree2" w:date="2016-10-26T18:37:00Z"/>
                <w:b/>
                <w:bCs/>
                <w:iCs/>
              </w:rPr>
              <w:pPrChange w:id="7096" w:author="Caree2" w:date="2016-10-28T06:24:00Z">
                <w:pPr>
                  <w:shd w:val="clear" w:color="auto" w:fill="FFFFFF"/>
                </w:pPr>
              </w:pPrChange>
            </w:pPr>
            <w:del w:id="7097" w:author="Caree2" w:date="2016-10-26T18:37:00Z">
              <w:r w:rsidRPr="00871E1A" w:rsidDel="00D66FFA">
                <w:rPr>
                  <w:b/>
                  <w:bCs/>
                  <w:i w:val="0"/>
                  <w:iCs/>
                  <w:szCs w:val="25"/>
                </w:rPr>
                <w:delText>CCP</w:delText>
              </w:r>
            </w:del>
          </w:p>
          <w:p w:rsidR="005A35B4" w:rsidRPr="00871E1A" w:rsidDel="00D66FFA" w:rsidRDefault="005A35B4">
            <w:pPr>
              <w:pStyle w:val="h1"/>
              <w:rPr>
                <w:del w:id="7098" w:author="Caree2" w:date="2016-10-26T18:37:00Z"/>
              </w:rPr>
              <w:pPrChange w:id="7099" w:author="Caree2" w:date="2016-10-28T06:24:00Z">
                <w:pPr>
                  <w:shd w:val="clear" w:color="auto" w:fill="FFFFFF"/>
                </w:pPr>
              </w:pPrChange>
            </w:pPr>
            <w:del w:id="7100" w:author="Caree2" w:date="2016-10-26T18:37:00Z">
              <w:r w:rsidRPr="00871E1A" w:rsidDel="00D66FFA">
                <w:rPr>
                  <w:b/>
                  <w:bCs/>
                  <w:i w:val="0"/>
                  <w:iCs/>
                  <w:szCs w:val="25"/>
                </w:rPr>
                <w:delText xml:space="preserve"> #2</w:delText>
              </w:r>
            </w:del>
          </w:p>
          <w:p w:rsidR="005A35B4" w:rsidRPr="00871E1A" w:rsidDel="00D66FFA" w:rsidRDefault="005A35B4">
            <w:pPr>
              <w:pStyle w:val="h1"/>
              <w:rPr>
                <w:del w:id="7101" w:author="Caree2" w:date="2016-10-26T18:37:00Z"/>
              </w:rPr>
              <w:pPrChange w:id="7102" w:author="Caree2" w:date="2016-10-28T06:24:00Z">
                <w:pPr>
                  <w:shd w:val="clear" w:color="auto" w:fill="FFFFFF"/>
                </w:pPr>
              </w:pPrChange>
            </w:pPr>
          </w:p>
        </w:tc>
      </w:tr>
      <w:tr w:rsidR="005A35B4" w:rsidRPr="00871E1A" w:rsidDel="00D66FFA">
        <w:trPr>
          <w:trHeight w:val="403"/>
          <w:del w:id="7103" w:author="Caree2" w:date="2016-10-26T18:37:00Z"/>
        </w:trPr>
        <w:tc>
          <w:tcPr>
            <w:tcW w:w="1775" w:type="dxa"/>
            <w:tcBorders>
              <w:top w:val="nil"/>
              <w:left w:val="single" w:sz="6" w:space="0" w:color="auto"/>
              <w:right w:val="single" w:sz="6" w:space="0" w:color="auto"/>
            </w:tcBorders>
          </w:tcPr>
          <w:p w:rsidR="005A35B4" w:rsidRPr="00871E1A" w:rsidDel="00D66FFA" w:rsidRDefault="005A35B4">
            <w:pPr>
              <w:pStyle w:val="h1"/>
              <w:rPr>
                <w:del w:id="7104" w:author="Caree2" w:date="2016-10-26T18:37:00Z"/>
              </w:rPr>
              <w:pPrChange w:id="7105" w:author="Caree2" w:date="2016-10-28T06:24:00Z">
                <w:pPr>
                  <w:shd w:val="clear" w:color="auto" w:fill="FFFFFF"/>
                </w:pPr>
              </w:pPrChange>
            </w:pPr>
          </w:p>
        </w:tc>
        <w:tc>
          <w:tcPr>
            <w:tcW w:w="2275" w:type="dxa"/>
            <w:tcBorders>
              <w:top w:val="nil"/>
              <w:left w:val="single" w:sz="6" w:space="0" w:color="auto"/>
              <w:right w:val="single" w:sz="6" w:space="0" w:color="auto"/>
            </w:tcBorders>
          </w:tcPr>
          <w:p w:rsidR="005A35B4" w:rsidRPr="00871E1A" w:rsidDel="00D66FFA" w:rsidRDefault="005A35B4">
            <w:pPr>
              <w:pStyle w:val="h1"/>
              <w:rPr>
                <w:del w:id="7106" w:author="Caree2" w:date="2016-10-26T18:37:00Z"/>
                <w:szCs w:val="25"/>
              </w:rPr>
              <w:pPrChange w:id="7107" w:author="Caree2" w:date="2016-10-28T06:24:00Z">
                <w:pPr>
                  <w:shd w:val="clear" w:color="auto" w:fill="FFFFFF"/>
                </w:pPr>
              </w:pPrChange>
            </w:pPr>
            <w:del w:id="7108" w:author="Caree2" w:date="2016-10-26T18:37:00Z">
              <w:r w:rsidRPr="00871E1A" w:rsidDel="00D66FFA">
                <w:rPr>
                  <w:szCs w:val="25"/>
                </w:rPr>
                <w:delText>Physical: none</w:delText>
              </w:r>
            </w:del>
          </w:p>
          <w:p w:rsidR="005A35B4" w:rsidRPr="00871E1A" w:rsidDel="00D66FFA" w:rsidRDefault="005A35B4">
            <w:pPr>
              <w:pStyle w:val="h1"/>
              <w:rPr>
                <w:del w:id="7109" w:author="Caree2" w:date="2016-10-26T18:37:00Z"/>
                <w:sz w:val="16"/>
                <w:szCs w:val="25"/>
              </w:rPr>
              <w:pPrChange w:id="7110" w:author="Caree2" w:date="2016-10-28T06:24:00Z">
                <w:pPr>
                  <w:shd w:val="clear" w:color="auto" w:fill="FFFFFF"/>
                </w:pPr>
              </w:pPrChange>
            </w:pPr>
          </w:p>
        </w:tc>
        <w:tc>
          <w:tcPr>
            <w:tcW w:w="3330" w:type="dxa"/>
            <w:gridSpan w:val="3"/>
            <w:tcBorders>
              <w:top w:val="nil"/>
              <w:left w:val="single" w:sz="6" w:space="0" w:color="auto"/>
              <w:right w:val="single" w:sz="6" w:space="0" w:color="auto"/>
            </w:tcBorders>
          </w:tcPr>
          <w:p w:rsidR="005A35B4" w:rsidRPr="00871E1A" w:rsidDel="00D66FFA" w:rsidRDefault="005A35B4">
            <w:pPr>
              <w:pStyle w:val="h1"/>
              <w:rPr>
                <w:del w:id="7111" w:author="Caree2" w:date="2016-10-26T18:37:00Z"/>
              </w:rPr>
              <w:pPrChange w:id="7112" w:author="Caree2" w:date="2016-10-28T06:24:00Z">
                <w:pPr>
                  <w:shd w:val="clear" w:color="auto" w:fill="FFFFFF"/>
                </w:pPr>
              </w:pPrChange>
            </w:pPr>
          </w:p>
        </w:tc>
        <w:tc>
          <w:tcPr>
            <w:tcW w:w="2070" w:type="dxa"/>
            <w:tcBorders>
              <w:top w:val="nil"/>
              <w:left w:val="single" w:sz="6" w:space="0" w:color="auto"/>
              <w:right w:val="single" w:sz="6" w:space="0" w:color="auto"/>
            </w:tcBorders>
          </w:tcPr>
          <w:p w:rsidR="005A35B4" w:rsidRPr="00871E1A" w:rsidDel="00D66FFA" w:rsidRDefault="005A35B4">
            <w:pPr>
              <w:pStyle w:val="h1"/>
              <w:rPr>
                <w:del w:id="7113" w:author="Caree2" w:date="2016-10-26T18:37:00Z"/>
                <w:szCs w:val="25"/>
              </w:rPr>
              <w:pPrChange w:id="7114" w:author="Caree2" w:date="2016-10-28T06:24:00Z">
                <w:pPr>
                  <w:shd w:val="clear" w:color="auto" w:fill="FFFFFF"/>
                </w:pPr>
              </w:pPrChange>
            </w:pPr>
          </w:p>
        </w:tc>
        <w:tc>
          <w:tcPr>
            <w:tcW w:w="900" w:type="dxa"/>
            <w:tcBorders>
              <w:top w:val="nil"/>
              <w:left w:val="single" w:sz="6" w:space="0" w:color="auto"/>
              <w:right w:val="single" w:sz="6" w:space="0" w:color="auto"/>
            </w:tcBorders>
          </w:tcPr>
          <w:p w:rsidR="005A35B4" w:rsidRPr="00871E1A" w:rsidDel="00D66FFA" w:rsidRDefault="005A35B4">
            <w:pPr>
              <w:pStyle w:val="h1"/>
              <w:rPr>
                <w:del w:id="7115" w:author="Caree2" w:date="2016-10-26T18:37:00Z"/>
              </w:rPr>
              <w:pPrChange w:id="7116" w:author="Caree2" w:date="2016-10-28T06:24:00Z">
                <w:pPr>
                  <w:shd w:val="clear" w:color="auto" w:fill="FFFFFF"/>
                </w:pPr>
              </w:pPrChange>
            </w:pPr>
          </w:p>
        </w:tc>
      </w:tr>
      <w:tr w:rsidR="005A35B4" w:rsidRPr="00871E1A" w:rsidDel="00D66FFA">
        <w:trPr>
          <w:trHeight w:val="453"/>
          <w:del w:id="7117" w:author="Caree2" w:date="2016-10-26T18:37:00Z"/>
        </w:trPr>
        <w:tc>
          <w:tcPr>
            <w:tcW w:w="1775" w:type="dxa"/>
            <w:tcBorders>
              <w:left w:val="single" w:sz="6" w:space="0" w:color="auto"/>
              <w:bottom w:val="single" w:sz="6" w:space="0" w:color="auto"/>
              <w:right w:val="single" w:sz="6" w:space="0" w:color="auto"/>
            </w:tcBorders>
          </w:tcPr>
          <w:p w:rsidR="005A35B4" w:rsidRPr="00871E1A" w:rsidDel="00D66FFA" w:rsidRDefault="005A35B4">
            <w:pPr>
              <w:pStyle w:val="h1"/>
              <w:rPr>
                <w:del w:id="7118" w:author="Caree2" w:date="2016-10-26T18:37:00Z"/>
              </w:rPr>
              <w:pPrChange w:id="7119" w:author="Caree2" w:date="2016-10-28T06:24:00Z">
                <w:pPr>
                  <w:shd w:val="clear" w:color="auto" w:fill="FFFFFF"/>
                </w:pPr>
              </w:pPrChange>
            </w:pPr>
          </w:p>
          <w:p w:rsidR="005A35B4" w:rsidRPr="00871E1A" w:rsidDel="00D66FFA" w:rsidRDefault="005A35B4">
            <w:pPr>
              <w:pStyle w:val="h1"/>
              <w:rPr>
                <w:del w:id="7120" w:author="Caree2" w:date="2016-10-26T18:37:00Z"/>
              </w:rPr>
              <w:pPrChange w:id="7121" w:author="Caree2" w:date="2016-10-28T06:24:00Z">
                <w:pPr>
                  <w:shd w:val="clear" w:color="auto" w:fill="FFFFFF"/>
                </w:pPr>
              </w:pPrChange>
            </w:pPr>
          </w:p>
        </w:tc>
        <w:tc>
          <w:tcPr>
            <w:tcW w:w="2275" w:type="dxa"/>
            <w:tcBorders>
              <w:left w:val="single" w:sz="6" w:space="0" w:color="auto"/>
              <w:bottom w:val="single" w:sz="6" w:space="0" w:color="auto"/>
              <w:right w:val="single" w:sz="6" w:space="0" w:color="auto"/>
            </w:tcBorders>
          </w:tcPr>
          <w:p w:rsidR="005A35B4" w:rsidRPr="00871E1A" w:rsidDel="00D66FFA" w:rsidRDefault="005A35B4">
            <w:pPr>
              <w:pStyle w:val="h1"/>
              <w:rPr>
                <w:del w:id="7122" w:author="Caree2" w:date="2016-10-26T18:37:00Z"/>
                <w:sz w:val="16"/>
                <w:szCs w:val="25"/>
              </w:rPr>
              <w:pPrChange w:id="7123" w:author="Caree2" w:date="2016-10-28T06:24:00Z">
                <w:pPr>
                  <w:shd w:val="clear" w:color="auto" w:fill="FFFFFF"/>
                </w:pPr>
              </w:pPrChange>
            </w:pPr>
          </w:p>
          <w:p w:rsidR="005A35B4" w:rsidRPr="00871E1A" w:rsidDel="00D66FFA" w:rsidRDefault="005A35B4">
            <w:pPr>
              <w:pStyle w:val="h1"/>
              <w:rPr>
                <w:del w:id="7124" w:author="Caree2" w:date="2016-10-26T18:37:00Z"/>
              </w:rPr>
              <w:pPrChange w:id="7125" w:author="Caree2" w:date="2016-10-28T06:24:00Z">
                <w:pPr>
                  <w:shd w:val="clear" w:color="auto" w:fill="FFFFFF"/>
                </w:pPr>
              </w:pPrChange>
            </w:pPr>
            <w:del w:id="7126" w:author="Caree2" w:date="2016-10-26T18:37:00Z">
              <w:r w:rsidRPr="00871E1A" w:rsidDel="00D66FFA">
                <w:rPr>
                  <w:szCs w:val="25"/>
                </w:rPr>
                <w:delText>Chemical: none</w:delText>
              </w:r>
            </w:del>
          </w:p>
          <w:p w:rsidR="005A35B4" w:rsidRPr="00871E1A" w:rsidDel="00D66FFA" w:rsidRDefault="005A35B4">
            <w:pPr>
              <w:pStyle w:val="h1"/>
              <w:rPr>
                <w:del w:id="7127" w:author="Caree2" w:date="2016-10-26T18:37:00Z"/>
                <w:sz w:val="16"/>
              </w:rPr>
              <w:pPrChange w:id="7128" w:author="Caree2" w:date="2016-10-28T06:24:00Z">
                <w:pPr>
                  <w:shd w:val="clear" w:color="auto" w:fill="FFFFFF"/>
                </w:pPr>
              </w:pPrChange>
            </w:pPr>
          </w:p>
        </w:tc>
        <w:tc>
          <w:tcPr>
            <w:tcW w:w="3330" w:type="dxa"/>
            <w:gridSpan w:val="3"/>
            <w:tcBorders>
              <w:left w:val="single" w:sz="6" w:space="0" w:color="auto"/>
              <w:bottom w:val="single" w:sz="6" w:space="0" w:color="auto"/>
              <w:right w:val="single" w:sz="6" w:space="0" w:color="auto"/>
            </w:tcBorders>
          </w:tcPr>
          <w:p w:rsidR="005A35B4" w:rsidRPr="00871E1A" w:rsidDel="00D66FFA" w:rsidRDefault="005A35B4">
            <w:pPr>
              <w:pStyle w:val="h1"/>
              <w:rPr>
                <w:del w:id="7129" w:author="Caree2" w:date="2016-10-26T18:37:00Z"/>
              </w:rPr>
              <w:pPrChange w:id="7130" w:author="Caree2" w:date="2016-10-28T06:24:00Z">
                <w:pPr>
                  <w:shd w:val="clear" w:color="auto" w:fill="FFFFFF"/>
                </w:pPr>
              </w:pPrChange>
            </w:pPr>
          </w:p>
          <w:p w:rsidR="005A35B4" w:rsidRPr="00871E1A" w:rsidDel="00D66FFA" w:rsidRDefault="005A35B4">
            <w:pPr>
              <w:pStyle w:val="h1"/>
              <w:rPr>
                <w:del w:id="7131" w:author="Caree2" w:date="2016-10-26T18:37:00Z"/>
              </w:rPr>
              <w:pPrChange w:id="7132" w:author="Caree2" w:date="2016-10-28T06:24:00Z">
                <w:pPr>
                  <w:shd w:val="clear" w:color="auto" w:fill="FFFFFF"/>
                </w:pPr>
              </w:pPrChange>
            </w:pPr>
          </w:p>
        </w:tc>
        <w:tc>
          <w:tcPr>
            <w:tcW w:w="2070" w:type="dxa"/>
            <w:tcBorders>
              <w:left w:val="single" w:sz="6" w:space="0" w:color="auto"/>
              <w:bottom w:val="single" w:sz="6" w:space="0" w:color="auto"/>
              <w:right w:val="single" w:sz="6" w:space="0" w:color="auto"/>
            </w:tcBorders>
          </w:tcPr>
          <w:p w:rsidR="005A35B4" w:rsidRPr="00871E1A" w:rsidDel="00D66FFA" w:rsidRDefault="005A35B4">
            <w:pPr>
              <w:pStyle w:val="h1"/>
              <w:rPr>
                <w:del w:id="7133" w:author="Caree2" w:date="2016-10-26T18:37:00Z"/>
              </w:rPr>
              <w:pPrChange w:id="7134" w:author="Caree2" w:date="2016-10-28T06:24:00Z">
                <w:pPr>
                  <w:shd w:val="clear" w:color="auto" w:fill="FFFFFF"/>
                </w:pPr>
              </w:pPrChange>
            </w:pPr>
          </w:p>
          <w:p w:rsidR="005A35B4" w:rsidRPr="00871E1A" w:rsidDel="00D66FFA" w:rsidRDefault="005A35B4">
            <w:pPr>
              <w:pStyle w:val="h1"/>
              <w:rPr>
                <w:del w:id="7135" w:author="Caree2" w:date="2016-10-26T18:37:00Z"/>
              </w:rPr>
              <w:pPrChange w:id="7136"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7137" w:author="Caree2" w:date="2016-10-26T18:37:00Z"/>
              </w:rPr>
              <w:pPrChange w:id="7138" w:author="Caree2" w:date="2016-10-28T06:24:00Z">
                <w:pPr>
                  <w:shd w:val="clear" w:color="auto" w:fill="FFFFFF"/>
                </w:pPr>
              </w:pPrChange>
            </w:pPr>
          </w:p>
          <w:p w:rsidR="005A35B4" w:rsidRPr="00871E1A" w:rsidDel="00D66FFA" w:rsidRDefault="005A35B4">
            <w:pPr>
              <w:pStyle w:val="h1"/>
              <w:rPr>
                <w:del w:id="7139" w:author="Caree2" w:date="2016-10-26T18:37:00Z"/>
              </w:rPr>
              <w:pPrChange w:id="7140" w:author="Caree2" w:date="2016-10-28T06:24:00Z">
                <w:pPr>
                  <w:shd w:val="clear" w:color="auto" w:fill="FFFFFF"/>
                </w:pPr>
              </w:pPrChange>
            </w:pPr>
          </w:p>
        </w:tc>
      </w:tr>
      <w:tr w:rsidR="005A35B4" w:rsidRPr="00871E1A" w:rsidDel="00D66FFA">
        <w:trPr>
          <w:trHeight w:val="432"/>
          <w:del w:id="7141"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7142" w:author="Caree2" w:date="2016-10-26T18:37:00Z"/>
                <w:sz w:val="16"/>
                <w:szCs w:val="25"/>
              </w:rPr>
              <w:pPrChange w:id="7143" w:author="Caree2" w:date="2016-10-28T06:24:00Z">
                <w:pPr>
                  <w:shd w:val="clear" w:color="auto" w:fill="FFFFFF"/>
                </w:pPr>
              </w:pPrChange>
            </w:pPr>
          </w:p>
          <w:p w:rsidR="005A35B4" w:rsidRPr="00871E1A" w:rsidDel="00D66FFA" w:rsidRDefault="005A35B4">
            <w:pPr>
              <w:pStyle w:val="h1"/>
              <w:rPr>
                <w:del w:id="7144" w:author="Caree2" w:date="2016-10-26T18:37:00Z"/>
                <w:szCs w:val="25"/>
              </w:rPr>
              <w:pPrChange w:id="7145" w:author="Caree2" w:date="2016-10-28T06:24:00Z">
                <w:pPr>
                  <w:shd w:val="clear" w:color="auto" w:fill="FFFFFF"/>
                </w:pPr>
              </w:pPrChange>
            </w:pPr>
            <w:del w:id="7146" w:author="Caree2" w:date="2016-10-26T18:37:00Z">
              <w:r w:rsidRPr="00871E1A" w:rsidDel="00D66FFA">
                <w:rPr>
                  <w:szCs w:val="25"/>
                </w:rPr>
                <w:delText xml:space="preserve">Drain Carcass, Giblets </w:delText>
              </w:r>
              <w:r w:rsidR="00B86B1C" w:rsidDel="00D66FFA">
                <w:rPr>
                  <w:szCs w:val="25"/>
                </w:rPr>
                <w:delText>and</w:delText>
              </w:r>
              <w:r w:rsidRPr="00871E1A" w:rsidDel="00D66FFA">
                <w:rPr>
                  <w:szCs w:val="25"/>
                </w:rPr>
                <w:delText xml:space="preserve"> Neck</w:delText>
              </w:r>
            </w:del>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7147" w:author="Caree2" w:date="2016-10-26T18:37:00Z"/>
                <w:sz w:val="16"/>
                <w:szCs w:val="25"/>
              </w:rPr>
              <w:pPrChange w:id="7148" w:author="Caree2" w:date="2016-10-28T06:24:00Z">
                <w:pPr>
                  <w:shd w:val="clear" w:color="auto" w:fill="FFFFFF"/>
                </w:pPr>
              </w:pPrChange>
            </w:pPr>
          </w:p>
          <w:p w:rsidR="005A35B4" w:rsidRPr="00871E1A" w:rsidDel="00D66FFA" w:rsidRDefault="005A35B4">
            <w:pPr>
              <w:pStyle w:val="h1"/>
              <w:rPr>
                <w:del w:id="7149" w:author="Caree2" w:date="2016-10-26T18:37:00Z"/>
                <w:szCs w:val="25"/>
              </w:rPr>
              <w:pPrChange w:id="7150" w:author="Caree2" w:date="2016-10-28T06:24:00Z">
                <w:pPr>
                  <w:shd w:val="clear" w:color="auto" w:fill="FFFFFF"/>
                </w:pPr>
              </w:pPrChange>
            </w:pPr>
            <w:del w:id="7151" w:author="Caree2" w:date="2016-10-26T18:37:00Z">
              <w:r w:rsidRPr="00871E1A" w:rsidDel="00D66FFA">
                <w:rPr>
                  <w:szCs w:val="25"/>
                </w:rPr>
                <w:delText>Biological: pathogen introduction</w:delText>
              </w:r>
            </w:del>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7152" w:author="Caree2" w:date="2016-10-26T18:37:00Z"/>
                <w:sz w:val="16"/>
                <w:szCs w:val="25"/>
              </w:rPr>
              <w:pPrChange w:id="7153" w:author="Caree2" w:date="2016-10-28T06:24:00Z">
                <w:pPr>
                  <w:shd w:val="clear" w:color="auto" w:fill="FFFFFF"/>
                </w:pPr>
              </w:pPrChange>
            </w:pPr>
          </w:p>
          <w:p w:rsidR="005A35B4" w:rsidRPr="00871E1A" w:rsidDel="00D66FFA" w:rsidRDefault="005A35B4">
            <w:pPr>
              <w:pStyle w:val="h1"/>
              <w:rPr>
                <w:del w:id="7154" w:author="Caree2" w:date="2016-10-26T18:37:00Z"/>
              </w:rPr>
              <w:pPrChange w:id="7155" w:author="Caree2" w:date="2016-10-28T06:24:00Z">
                <w:pPr>
                  <w:shd w:val="clear" w:color="auto" w:fill="FFFFFF"/>
                </w:pPr>
              </w:pPrChange>
            </w:pPr>
            <w:del w:id="7156" w:author="Caree2" w:date="2016-10-26T18:37:00Z">
              <w:r w:rsidRPr="00871E1A" w:rsidDel="00D66FFA">
                <w:rPr>
                  <w:szCs w:val="25"/>
                </w:rPr>
                <w:delText>Proper cleaning of equipment</w:delText>
              </w:r>
            </w:del>
          </w:p>
          <w:p w:rsidR="005A35B4" w:rsidRPr="00DE2B28" w:rsidDel="00D66FFA" w:rsidRDefault="00B86B1C">
            <w:pPr>
              <w:pStyle w:val="h1"/>
              <w:rPr>
                <w:del w:id="7157" w:author="Caree2" w:date="2016-10-26T18:37:00Z"/>
                <w:lang w:val="fr-FR"/>
              </w:rPr>
              <w:pPrChange w:id="7158" w:author="Caree2" w:date="2016-10-28T06:24:00Z">
                <w:pPr>
                  <w:shd w:val="clear" w:color="auto" w:fill="FFFFFF"/>
                </w:pPr>
              </w:pPrChange>
            </w:pPr>
            <w:del w:id="7159" w:author="Caree2" w:date="2016-10-26T18:37:00Z">
              <w:r w:rsidDel="00D66FFA">
                <w:rPr>
                  <w:szCs w:val="25"/>
                </w:rPr>
                <w:delText>and</w:delText>
              </w:r>
              <w:r w:rsidR="005A35B4" w:rsidRPr="00871E1A" w:rsidDel="00D66FFA">
                <w:rPr>
                  <w:szCs w:val="25"/>
                </w:rPr>
                <w:delText xml:space="preserve"> utensils (SSOP 3). </w:delText>
              </w:r>
              <w:r w:rsidR="005A35B4" w:rsidRPr="00DE2B28" w:rsidDel="00D66FFA">
                <w:rPr>
                  <w:szCs w:val="25"/>
                  <w:lang w:val="fr-FR"/>
                </w:rPr>
                <w:delText>Proper personnel hygiene (GMP 2; SSOP 2).</w:delText>
              </w:r>
            </w:del>
          </w:p>
        </w:tc>
        <w:tc>
          <w:tcPr>
            <w:tcW w:w="2070" w:type="dxa"/>
            <w:tcBorders>
              <w:top w:val="single" w:sz="6" w:space="0" w:color="auto"/>
              <w:left w:val="single" w:sz="6" w:space="0" w:color="auto"/>
              <w:right w:val="single" w:sz="6" w:space="0" w:color="auto"/>
            </w:tcBorders>
          </w:tcPr>
          <w:p w:rsidR="005A35B4" w:rsidRPr="00DE2B28" w:rsidDel="00D66FFA" w:rsidRDefault="005A35B4">
            <w:pPr>
              <w:pStyle w:val="h1"/>
              <w:rPr>
                <w:del w:id="7160" w:author="Caree2" w:date="2016-10-26T18:37:00Z"/>
                <w:sz w:val="16"/>
                <w:lang w:val="fr-FR"/>
              </w:rPr>
              <w:pPrChange w:id="7161" w:author="Caree2" w:date="2016-10-28T06:24:00Z">
                <w:pPr>
                  <w:shd w:val="clear" w:color="auto" w:fill="FFFFFF"/>
                </w:pPr>
              </w:pPrChange>
            </w:pPr>
          </w:p>
          <w:p w:rsidR="005A35B4" w:rsidRPr="00871E1A" w:rsidDel="00D66FFA" w:rsidRDefault="005A35B4">
            <w:pPr>
              <w:pStyle w:val="h1"/>
              <w:rPr>
                <w:del w:id="7162" w:author="Caree2" w:date="2016-10-26T18:37:00Z"/>
              </w:rPr>
              <w:pPrChange w:id="7163" w:author="Caree2" w:date="2016-10-28T06:24:00Z">
                <w:pPr>
                  <w:shd w:val="clear" w:color="auto" w:fill="FFFFFF"/>
                </w:pPr>
              </w:pPrChange>
            </w:pPr>
            <w:del w:id="7164" w:author="Caree2" w:date="2016-10-26T18:37:00Z">
              <w:r w:rsidRPr="00DE2B28" w:rsidDel="00D66FFA">
                <w:rPr>
                  <w:lang w:val="fr-FR"/>
                </w:rPr>
                <w:delText xml:space="preserve"> </w:delText>
              </w:r>
              <w:r w:rsidRPr="00871E1A" w:rsidDel="00D66FFA">
                <w:delText>NO</w:delText>
              </w:r>
            </w:del>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7165" w:author="Caree2" w:date="2016-10-26T18:37:00Z"/>
              </w:rPr>
              <w:pPrChange w:id="7166" w:author="Caree2" w:date="2016-10-28T06:24:00Z">
                <w:pPr>
                  <w:shd w:val="clear" w:color="auto" w:fill="FFFFFF"/>
                </w:pPr>
              </w:pPrChange>
            </w:pPr>
          </w:p>
        </w:tc>
      </w:tr>
      <w:tr w:rsidR="005A35B4" w:rsidRPr="00871E1A" w:rsidDel="00D66FFA">
        <w:trPr>
          <w:trHeight w:val="432"/>
          <w:del w:id="7167" w:author="Caree2" w:date="2016-10-26T18:37:00Z"/>
        </w:trPr>
        <w:tc>
          <w:tcPr>
            <w:tcW w:w="1775" w:type="dxa"/>
            <w:tcBorders>
              <w:left w:val="single" w:sz="6" w:space="0" w:color="auto"/>
              <w:right w:val="single" w:sz="6" w:space="0" w:color="auto"/>
            </w:tcBorders>
          </w:tcPr>
          <w:p w:rsidR="005A35B4" w:rsidRPr="00871E1A" w:rsidDel="00D66FFA" w:rsidRDefault="005A35B4">
            <w:pPr>
              <w:pStyle w:val="h1"/>
              <w:rPr>
                <w:del w:id="7168" w:author="Caree2" w:date="2016-10-26T18:37:00Z"/>
                <w:szCs w:val="25"/>
              </w:rPr>
              <w:pPrChange w:id="7169" w:author="Caree2" w:date="2016-10-28T06:24:00Z">
                <w:pPr>
                  <w:shd w:val="clear" w:color="auto" w:fill="FFFFFF"/>
                </w:pPr>
              </w:pPrChange>
            </w:pPr>
          </w:p>
        </w:tc>
        <w:tc>
          <w:tcPr>
            <w:tcW w:w="2275" w:type="dxa"/>
            <w:tcBorders>
              <w:left w:val="single" w:sz="6" w:space="0" w:color="auto"/>
              <w:right w:val="single" w:sz="6" w:space="0" w:color="auto"/>
            </w:tcBorders>
          </w:tcPr>
          <w:p w:rsidR="005A35B4" w:rsidRPr="00871E1A" w:rsidDel="00D66FFA" w:rsidRDefault="005A35B4">
            <w:pPr>
              <w:pStyle w:val="h1"/>
              <w:rPr>
                <w:del w:id="7170" w:author="Caree2" w:date="2016-10-26T18:37:00Z"/>
                <w:szCs w:val="25"/>
              </w:rPr>
              <w:pPrChange w:id="7171" w:author="Caree2" w:date="2016-10-28T06:24:00Z">
                <w:pPr>
                  <w:shd w:val="clear" w:color="auto" w:fill="FFFFFF"/>
                </w:pPr>
              </w:pPrChange>
            </w:pPr>
            <w:del w:id="7172" w:author="Caree2" w:date="2016-10-26T18:37:00Z">
              <w:r w:rsidRPr="00871E1A" w:rsidDel="00D66FFA">
                <w:rPr>
                  <w:szCs w:val="25"/>
                </w:rPr>
                <w:delText>Physical: contamination from foreign matter</w:delText>
              </w:r>
            </w:del>
          </w:p>
        </w:tc>
        <w:tc>
          <w:tcPr>
            <w:tcW w:w="3330" w:type="dxa"/>
            <w:gridSpan w:val="3"/>
            <w:tcBorders>
              <w:left w:val="single" w:sz="6" w:space="0" w:color="auto"/>
              <w:right w:val="single" w:sz="6" w:space="0" w:color="auto"/>
            </w:tcBorders>
          </w:tcPr>
          <w:p w:rsidR="005A35B4" w:rsidRPr="00871E1A" w:rsidDel="00D66FFA" w:rsidRDefault="005A35B4">
            <w:pPr>
              <w:pStyle w:val="h1"/>
              <w:rPr>
                <w:del w:id="7173" w:author="Caree2" w:date="2016-10-26T18:37:00Z"/>
              </w:rPr>
              <w:pPrChange w:id="7174" w:author="Caree2" w:date="2016-10-28T06:24:00Z">
                <w:pPr>
                  <w:shd w:val="clear" w:color="auto" w:fill="FFFFFF"/>
                </w:pPr>
              </w:pPrChange>
            </w:pPr>
            <w:del w:id="7175" w:author="Caree2" w:date="2016-10-26T18:37:00Z">
              <w:r w:rsidRPr="00871E1A" w:rsidDel="00D66FFA">
                <w:delText>Proper cleaning of equipment and food contact surfaces (SSOP 3).</w:delText>
              </w:r>
            </w:del>
          </w:p>
        </w:tc>
        <w:tc>
          <w:tcPr>
            <w:tcW w:w="2070" w:type="dxa"/>
            <w:tcBorders>
              <w:left w:val="single" w:sz="6" w:space="0" w:color="auto"/>
              <w:right w:val="single" w:sz="6" w:space="0" w:color="auto"/>
            </w:tcBorders>
          </w:tcPr>
          <w:p w:rsidR="005A35B4" w:rsidRPr="00871E1A" w:rsidDel="00D66FFA" w:rsidRDefault="005A35B4">
            <w:pPr>
              <w:pStyle w:val="h1"/>
              <w:rPr>
                <w:del w:id="7176" w:author="Caree2" w:date="2016-10-26T18:37:00Z"/>
              </w:rPr>
              <w:pPrChange w:id="7177" w:author="Caree2" w:date="2016-10-28T06:24:00Z">
                <w:pPr>
                  <w:shd w:val="clear" w:color="auto" w:fill="FFFFFF"/>
                </w:pPr>
              </w:pPrChange>
            </w:pPr>
          </w:p>
        </w:tc>
        <w:tc>
          <w:tcPr>
            <w:tcW w:w="900" w:type="dxa"/>
            <w:tcBorders>
              <w:left w:val="single" w:sz="6" w:space="0" w:color="auto"/>
              <w:right w:val="single" w:sz="6" w:space="0" w:color="auto"/>
            </w:tcBorders>
          </w:tcPr>
          <w:p w:rsidR="005A35B4" w:rsidRPr="00871E1A" w:rsidDel="00D66FFA" w:rsidRDefault="005A35B4">
            <w:pPr>
              <w:pStyle w:val="h1"/>
              <w:rPr>
                <w:del w:id="7178" w:author="Caree2" w:date="2016-10-26T18:37:00Z"/>
              </w:rPr>
              <w:pPrChange w:id="7179" w:author="Caree2" w:date="2016-10-28T06:24:00Z">
                <w:pPr>
                  <w:shd w:val="clear" w:color="auto" w:fill="FFFFFF"/>
                </w:pPr>
              </w:pPrChange>
            </w:pPr>
          </w:p>
        </w:tc>
      </w:tr>
      <w:tr w:rsidR="005A35B4" w:rsidRPr="00871E1A" w:rsidDel="00D66FFA">
        <w:trPr>
          <w:trHeight w:val="432"/>
          <w:del w:id="7180" w:author="Caree2" w:date="2016-10-26T18:37:00Z"/>
        </w:trPr>
        <w:tc>
          <w:tcPr>
            <w:tcW w:w="1775" w:type="dxa"/>
            <w:tcBorders>
              <w:left w:val="single" w:sz="6" w:space="0" w:color="auto"/>
              <w:bottom w:val="single" w:sz="6" w:space="0" w:color="auto"/>
              <w:right w:val="single" w:sz="6" w:space="0" w:color="auto"/>
            </w:tcBorders>
          </w:tcPr>
          <w:p w:rsidR="005A35B4" w:rsidRPr="00871E1A" w:rsidDel="00D66FFA" w:rsidRDefault="005A35B4">
            <w:pPr>
              <w:pStyle w:val="h1"/>
              <w:rPr>
                <w:del w:id="7181" w:author="Caree2" w:date="2016-10-26T18:37:00Z"/>
                <w:szCs w:val="25"/>
              </w:rPr>
              <w:pPrChange w:id="7182" w:author="Caree2" w:date="2016-10-28T06:24:00Z">
                <w:pPr>
                  <w:shd w:val="clear" w:color="auto" w:fill="FFFFFF"/>
                </w:pPr>
              </w:pPrChange>
            </w:pPr>
          </w:p>
        </w:tc>
        <w:tc>
          <w:tcPr>
            <w:tcW w:w="2275" w:type="dxa"/>
            <w:tcBorders>
              <w:left w:val="single" w:sz="6" w:space="0" w:color="auto"/>
              <w:bottom w:val="single" w:sz="6" w:space="0" w:color="auto"/>
              <w:right w:val="single" w:sz="6" w:space="0" w:color="auto"/>
            </w:tcBorders>
          </w:tcPr>
          <w:p w:rsidR="005A35B4" w:rsidRPr="00871E1A" w:rsidDel="00D66FFA" w:rsidRDefault="005A35B4">
            <w:pPr>
              <w:pStyle w:val="h1"/>
              <w:rPr>
                <w:del w:id="7183" w:author="Caree2" w:date="2016-10-26T18:37:00Z"/>
                <w:sz w:val="16"/>
                <w:szCs w:val="25"/>
              </w:rPr>
              <w:pPrChange w:id="7184" w:author="Caree2" w:date="2016-10-28T06:24:00Z">
                <w:pPr>
                  <w:shd w:val="clear" w:color="auto" w:fill="FFFFFF"/>
                </w:pPr>
              </w:pPrChange>
            </w:pPr>
          </w:p>
          <w:p w:rsidR="005A35B4" w:rsidRPr="00871E1A" w:rsidDel="00D66FFA" w:rsidRDefault="005A35B4">
            <w:pPr>
              <w:pStyle w:val="h1"/>
              <w:rPr>
                <w:del w:id="7185" w:author="Caree2" w:date="2016-10-26T18:37:00Z"/>
                <w:szCs w:val="25"/>
              </w:rPr>
              <w:pPrChange w:id="7186" w:author="Caree2" w:date="2016-10-28T06:24:00Z">
                <w:pPr>
                  <w:shd w:val="clear" w:color="auto" w:fill="FFFFFF"/>
                </w:pPr>
              </w:pPrChange>
            </w:pPr>
            <w:del w:id="7187" w:author="Caree2" w:date="2016-10-26T18:37:00Z">
              <w:r w:rsidRPr="00871E1A" w:rsidDel="00D66FFA">
                <w:rPr>
                  <w:szCs w:val="25"/>
                </w:rPr>
                <w:delText>Chemical: none</w:delText>
              </w:r>
            </w:del>
          </w:p>
          <w:p w:rsidR="005A35B4" w:rsidRPr="00871E1A" w:rsidDel="00D66FFA" w:rsidRDefault="005A35B4">
            <w:pPr>
              <w:pStyle w:val="h1"/>
              <w:rPr>
                <w:del w:id="7188" w:author="Caree2" w:date="2016-10-26T18:37:00Z"/>
                <w:sz w:val="16"/>
                <w:szCs w:val="25"/>
              </w:rPr>
              <w:pPrChange w:id="7189" w:author="Caree2" w:date="2016-10-28T06:24:00Z">
                <w:pPr>
                  <w:shd w:val="clear" w:color="auto" w:fill="FFFFFF"/>
                </w:pPr>
              </w:pPrChange>
            </w:pPr>
          </w:p>
        </w:tc>
        <w:tc>
          <w:tcPr>
            <w:tcW w:w="3330" w:type="dxa"/>
            <w:gridSpan w:val="3"/>
            <w:tcBorders>
              <w:left w:val="single" w:sz="6" w:space="0" w:color="auto"/>
              <w:bottom w:val="single" w:sz="6" w:space="0" w:color="auto"/>
              <w:right w:val="single" w:sz="6" w:space="0" w:color="auto"/>
            </w:tcBorders>
          </w:tcPr>
          <w:p w:rsidR="005A35B4" w:rsidRPr="00871E1A" w:rsidDel="00D66FFA" w:rsidRDefault="005A35B4">
            <w:pPr>
              <w:pStyle w:val="h1"/>
              <w:rPr>
                <w:del w:id="7190" w:author="Caree2" w:date="2016-10-26T18:37:00Z"/>
              </w:rPr>
              <w:pPrChange w:id="7191" w:author="Caree2" w:date="2016-10-28T06:24:00Z">
                <w:pPr>
                  <w:shd w:val="clear" w:color="auto" w:fill="FFFFFF"/>
                </w:pPr>
              </w:pPrChange>
            </w:pPr>
          </w:p>
        </w:tc>
        <w:tc>
          <w:tcPr>
            <w:tcW w:w="2070" w:type="dxa"/>
            <w:tcBorders>
              <w:left w:val="single" w:sz="6" w:space="0" w:color="auto"/>
              <w:bottom w:val="single" w:sz="6" w:space="0" w:color="auto"/>
              <w:right w:val="single" w:sz="6" w:space="0" w:color="auto"/>
            </w:tcBorders>
          </w:tcPr>
          <w:p w:rsidR="005A35B4" w:rsidRPr="00871E1A" w:rsidDel="00D66FFA" w:rsidRDefault="005A35B4">
            <w:pPr>
              <w:pStyle w:val="h1"/>
              <w:rPr>
                <w:del w:id="7192" w:author="Caree2" w:date="2016-10-26T18:37:00Z"/>
              </w:rPr>
              <w:pPrChange w:id="7193"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7194" w:author="Caree2" w:date="2016-10-26T18:37:00Z"/>
              </w:rPr>
              <w:pPrChange w:id="7195" w:author="Caree2" w:date="2016-10-28T06:24:00Z">
                <w:pPr>
                  <w:shd w:val="clear" w:color="auto" w:fill="FFFFFF"/>
                </w:pPr>
              </w:pPrChange>
            </w:pPr>
          </w:p>
        </w:tc>
      </w:tr>
      <w:tr w:rsidR="005A35B4" w:rsidRPr="00871E1A" w:rsidDel="00D66FFA">
        <w:trPr>
          <w:trHeight w:val="1506"/>
          <w:del w:id="7196"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7197" w:author="Caree2" w:date="2016-10-26T18:37:00Z"/>
                <w:sz w:val="16"/>
                <w:szCs w:val="25"/>
              </w:rPr>
              <w:pPrChange w:id="7198" w:author="Caree2" w:date="2016-10-28T06:24:00Z">
                <w:pPr>
                  <w:shd w:val="clear" w:color="auto" w:fill="FFFFFF"/>
                </w:pPr>
              </w:pPrChange>
            </w:pPr>
          </w:p>
          <w:p w:rsidR="005A35B4" w:rsidRPr="00871E1A" w:rsidDel="00D66FFA" w:rsidRDefault="005A35B4">
            <w:pPr>
              <w:pStyle w:val="h1"/>
              <w:rPr>
                <w:del w:id="7199" w:author="Caree2" w:date="2016-10-26T18:37:00Z"/>
              </w:rPr>
              <w:pPrChange w:id="7200" w:author="Caree2" w:date="2016-10-28T06:24:00Z">
                <w:pPr>
                  <w:shd w:val="clear" w:color="auto" w:fill="FFFFFF"/>
                </w:pPr>
              </w:pPrChange>
            </w:pPr>
            <w:del w:id="7201" w:author="Caree2" w:date="2016-10-26T18:37:00Z">
              <w:r w:rsidRPr="00871E1A" w:rsidDel="00D66FFA">
                <w:rPr>
                  <w:szCs w:val="25"/>
                </w:rPr>
                <w:delText xml:space="preserve">Package, Weigh </w:delText>
              </w:r>
              <w:r w:rsidR="00B86B1C" w:rsidDel="00D66FFA">
                <w:rPr>
                  <w:szCs w:val="25"/>
                </w:rPr>
                <w:delText>and</w:delText>
              </w:r>
              <w:r w:rsidRPr="00871E1A" w:rsidDel="00D66FFA">
                <w:rPr>
                  <w:szCs w:val="25"/>
                </w:rPr>
                <w:delText xml:space="preserve"> Label</w:delText>
              </w:r>
            </w:del>
          </w:p>
          <w:p w:rsidR="005A35B4" w:rsidRPr="00871E1A" w:rsidDel="00D66FFA" w:rsidRDefault="005A35B4">
            <w:pPr>
              <w:pStyle w:val="h1"/>
              <w:rPr>
                <w:del w:id="7202" w:author="Caree2" w:date="2016-10-26T18:37:00Z"/>
                <w:sz w:val="16"/>
              </w:rPr>
              <w:pPrChange w:id="7203" w:author="Caree2" w:date="2016-10-28T06:24:00Z">
                <w:pPr>
                  <w:shd w:val="clear" w:color="auto" w:fill="FFFFFF"/>
                </w:pPr>
              </w:pPrChange>
            </w:pPr>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7204" w:author="Caree2" w:date="2016-10-26T18:37:00Z"/>
                <w:sz w:val="16"/>
                <w:szCs w:val="25"/>
              </w:rPr>
              <w:pPrChange w:id="7205" w:author="Caree2" w:date="2016-10-28T06:24:00Z">
                <w:pPr>
                  <w:shd w:val="clear" w:color="auto" w:fill="FFFFFF"/>
                </w:pPr>
              </w:pPrChange>
            </w:pPr>
          </w:p>
          <w:p w:rsidR="005A35B4" w:rsidRPr="00871E1A" w:rsidDel="00D66FFA" w:rsidRDefault="005A35B4">
            <w:pPr>
              <w:pStyle w:val="h1"/>
              <w:rPr>
                <w:del w:id="7206" w:author="Caree2" w:date="2016-10-26T18:37:00Z"/>
              </w:rPr>
              <w:pPrChange w:id="7207" w:author="Caree2" w:date="2016-10-28T06:24:00Z">
                <w:pPr>
                  <w:shd w:val="clear" w:color="auto" w:fill="FFFFFF"/>
                </w:pPr>
              </w:pPrChange>
            </w:pPr>
            <w:del w:id="7208" w:author="Caree2" w:date="2016-10-26T18:37:00Z">
              <w:r w:rsidRPr="00871E1A" w:rsidDel="00D66FFA">
                <w:rPr>
                  <w:szCs w:val="25"/>
                </w:rPr>
                <w:delText>Biological: pathogen introduction</w:delText>
              </w:r>
              <w:r w:rsidRPr="00871E1A" w:rsidDel="00D66FFA">
                <w:delText xml:space="preserve"> (</w:delText>
              </w:r>
              <w:r w:rsidRPr="00871E1A" w:rsidDel="00D66FFA">
                <w:rPr>
                  <w:i w:val="0"/>
                  <w:iCs/>
                </w:rPr>
                <w:delText>salmonella ssp</w:delText>
              </w:r>
              <w:r w:rsidRPr="00871E1A" w:rsidDel="00D66FFA">
                <w:delText xml:space="preserve">.) </w:delText>
              </w:r>
            </w:del>
          </w:p>
          <w:p w:rsidR="005A35B4" w:rsidRPr="00871E1A" w:rsidDel="00D66FFA" w:rsidRDefault="005A35B4">
            <w:pPr>
              <w:pStyle w:val="h1"/>
              <w:rPr>
                <w:del w:id="7209" w:author="Caree2" w:date="2016-10-26T18:37:00Z"/>
              </w:rPr>
              <w:pPrChange w:id="7210" w:author="Caree2" w:date="2016-10-28T06:24:00Z">
                <w:pPr>
                  <w:shd w:val="clear" w:color="auto" w:fill="FFFFFF"/>
                </w:pPr>
              </w:pPrChange>
            </w:pPr>
            <w:del w:id="7211" w:author="Caree2" w:date="2016-10-26T18:37:00Z">
              <w:r w:rsidRPr="00871E1A" w:rsidDel="00D66FFA">
                <w:delText>from birds or infected personnel</w:delText>
              </w:r>
            </w:del>
          </w:p>
          <w:p w:rsidR="005A35B4" w:rsidRPr="00871E1A" w:rsidDel="00D66FFA" w:rsidRDefault="005A35B4">
            <w:pPr>
              <w:pStyle w:val="h1"/>
              <w:rPr>
                <w:del w:id="7212" w:author="Caree2" w:date="2016-10-26T18:37:00Z"/>
                <w:sz w:val="16"/>
              </w:rPr>
              <w:pPrChange w:id="7213" w:author="Caree2" w:date="2016-10-28T06:24:00Z">
                <w:pPr>
                  <w:shd w:val="clear" w:color="auto" w:fill="FFFFFF"/>
                </w:pPr>
              </w:pPrChange>
            </w:pPr>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7214" w:author="Caree2" w:date="2016-10-26T18:37:00Z"/>
                <w:sz w:val="16"/>
              </w:rPr>
              <w:pPrChange w:id="7215" w:author="Caree2" w:date="2016-10-28T06:24:00Z">
                <w:pPr>
                  <w:shd w:val="clear" w:color="auto" w:fill="FFFFFF"/>
                </w:pPr>
              </w:pPrChange>
            </w:pPr>
          </w:p>
          <w:p w:rsidR="005A35B4" w:rsidRPr="00871E1A" w:rsidDel="00D66FFA" w:rsidRDefault="005A35B4">
            <w:pPr>
              <w:pStyle w:val="h1"/>
              <w:rPr>
                <w:del w:id="7216" w:author="Caree2" w:date="2016-10-26T18:37:00Z"/>
              </w:rPr>
              <w:pPrChange w:id="7217" w:author="Caree2" w:date="2016-10-28T06:24:00Z">
                <w:pPr>
                  <w:shd w:val="clear" w:color="auto" w:fill="FFFFFF"/>
                </w:pPr>
              </w:pPrChange>
            </w:pPr>
            <w:del w:id="7218" w:author="Caree2" w:date="2016-10-26T18:37:00Z">
              <w:r w:rsidRPr="00871E1A" w:rsidDel="00D66FFA">
                <w:delText>Include proper cooking instructions on every food label</w:delText>
              </w:r>
            </w:del>
          </w:p>
          <w:p w:rsidR="005A35B4" w:rsidRPr="00871E1A" w:rsidDel="00D66FFA" w:rsidRDefault="005A35B4">
            <w:pPr>
              <w:pStyle w:val="h1"/>
              <w:rPr>
                <w:del w:id="7219" w:author="Caree2" w:date="2016-10-26T18:37:00Z"/>
              </w:rPr>
              <w:pPrChange w:id="7220" w:author="Caree2" w:date="2016-10-28T06:24:00Z">
                <w:pPr>
                  <w:shd w:val="clear" w:color="auto" w:fill="FFFFFF"/>
                </w:pPr>
              </w:pPrChange>
            </w:pPr>
            <w:del w:id="7221" w:author="Caree2" w:date="2016-10-26T18:37:00Z">
              <w:r w:rsidRPr="00871E1A" w:rsidDel="00D66FFA">
                <w:delText>(see MPPU Food Product Description).</w:delText>
              </w:r>
            </w:del>
          </w:p>
        </w:tc>
        <w:tc>
          <w:tcPr>
            <w:tcW w:w="2070" w:type="dxa"/>
            <w:tcBorders>
              <w:top w:val="single" w:sz="6" w:space="0" w:color="auto"/>
              <w:left w:val="single" w:sz="6" w:space="0" w:color="auto"/>
              <w:right w:val="single" w:sz="6" w:space="0" w:color="auto"/>
            </w:tcBorders>
          </w:tcPr>
          <w:p w:rsidR="005A35B4" w:rsidRPr="00871E1A" w:rsidDel="00D66FFA" w:rsidRDefault="005A35B4">
            <w:pPr>
              <w:pStyle w:val="h1"/>
              <w:rPr>
                <w:del w:id="7222" w:author="Caree2" w:date="2016-10-26T18:37:00Z"/>
              </w:rPr>
              <w:pPrChange w:id="7223" w:author="Caree2" w:date="2016-10-28T06:24:00Z">
                <w:pPr>
                  <w:shd w:val="clear" w:color="auto" w:fill="FFFFFF"/>
                </w:pPr>
              </w:pPrChange>
            </w:pPr>
          </w:p>
          <w:p w:rsidR="005A35B4" w:rsidRPr="00871E1A" w:rsidDel="00D66FFA" w:rsidRDefault="005A35B4">
            <w:pPr>
              <w:pStyle w:val="h1"/>
              <w:rPr>
                <w:del w:id="7224" w:author="Caree2" w:date="2016-10-26T18:37:00Z"/>
              </w:rPr>
              <w:pPrChange w:id="7225"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7226" w:author="Caree2" w:date="2016-10-26T18:37:00Z"/>
              </w:rPr>
              <w:pPrChange w:id="7227" w:author="Caree2" w:date="2016-10-28T06:24:00Z">
                <w:pPr>
                  <w:shd w:val="clear" w:color="auto" w:fill="FFFFFF"/>
                </w:pPr>
              </w:pPrChange>
            </w:pPr>
          </w:p>
          <w:p w:rsidR="005A35B4" w:rsidRPr="00871E1A" w:rsidDel="00D66FFA" w:rsidRDefault="005A35B4">
            <w:pPr>
              <w:pStyle w:val="h1"/>
              <w:rPr>
                <w:del w:id="7228" w:author="Caree2" w:date="2016-10-26T18:37:00Z"/>
              </w:rPr>
              <w:pPrChange w:id="7229" w:author="Caree2" w:date="2016-10-28T06:24:00Z">
                <w:pPr>
                  <w:shd w:val="clear" w:color="auto" w:fill="FFFFFF"/>
                </w:pPr>
              </w:pPrChange>
            </w:pPr>
          </w:p>
        </w:tc>
      </w:tr>
      <w:tr w:rsidR="005A35B4" w:rsidRPr="00871E1A" w:rsidDel="00D66FFA">
        <w:trPr>
          <w:trHeight w:val="528"/>
          <w:del w:id="7230" w:author="Caree2" w:date="2016-10-26T18:37:00Z"/>
        </w:trPr>
        <w:tc>
          <w:tcPr>
            <w:tcW w:w="1775"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7231" w:author="Caree2" w:date="2016-10-26T18:37:00Z"/>
              </w:rPr>
              <w:pPrChange w:id="7232" w:author="Caree2" w:date="2016-10-28T06:24:00Z">
                <w:pPr>
                  <w:shd w:val="clear" w:color="auto" w:fill="FFFFFF"/>
                </w:pPr>
              </w:pPrChange>
            </w:pPr>
          </w:p>
          <w:p w:rsidR="005A35B4" w:rsidRPr="00871E1A" w:rsidDel="00D66FFA" w:rsidRDefault="005A35B4">
            <w:pPr>
              <w:pStyle w:val="h1"/>
              <w:rPr>
                <w:del w:id="7233" w:author="Caree2" w:date="2016-10-26T18:37:00Z"/>
              </w:rPr>
              <w:pPrChange w:id="7234" w:author="Caree2" w:date="2016-10-28T06:24:00Z">
                <w:pPr>
                  <w:shd w:val="clear" w:color="auto" w:fill="FFFFFF"/>
                </w:pPr>
              </w:pPrChange>
            </w:pPr>
          </w:p>
        </w:tc>
        <w:tc>
          <w:tcPr>
            <w:tcW w:w="2275"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7235" w:author="Caree2" w:date="2016-10-26T18:37:00Z"/>
                <w:szCs w:val="25"/>
              </w:rPr>
              <w:pPrChange w:id="7236" w:author="Caree2" w:date="2016-10-28T06:24:00Z">
                <w:pPr>
                  <w:shd w:val="clear" w:color="auto" w:fill="FFFFFF"/>
                </w:pPr>
              </w:pPrChange>
            </w:pPr>
            <w:del w:id="7237" w:author="Caree2" w:date="2016-10-26T18:37:00Z">
              <w:r w:rsidRPr="00871E1A" w:rsidDel="00D66FFA">
                <w:rPr>
                  <w:szCs w:val="25"/>
                </w:rPr>
                <w:delText>Physical: contamination from foreign matter</w:delText>
              </w:r>
            </w:del>
          </w:p>
          <w:p w:rsidR="005A35B4" w:rsidRPr="00871E1A" w:rsidDel="00D66FFA" w:rsidRDefault="005A35B4">
            <w:pPr>
              <w:pStyle w:val="h1"/>
              <w:rPr>
                <w:del w:id="7238" w:author="Caree2" w:date="2016-10-26T18:37:00Z"/>
                <w:sz w:val="16"/>
              </w:rPr>
              <w:pPrChange w:id="7239" w:author="Caree2" w:date="2016-10-28T06:24:00Z">
                <w:pPr>
                  <w:shd w:val="clear" w:color="auto" w:fill="FFFFFF"/>
                </w:pPr>
              </w:pPrChange>
            </w:pPr>
          </w:p>
          <w:p w:rsidR="005A35B4" w:rsidRPr="00871E1A" w:rsidDel="00D66FFA" w:rsidRDefault="005A35B4">
            <w:pPr>
              <w:pStyle w:val="h1"/>
              <w:rPr>
                <w:del w:id="7240" w:author="Caree2" w:date="2016-10-26T18:37:00Z"/>
              </w:rPr>
              <w:pPrChange w:id="7241" w:author="Caree2" w:date="2016-10-28T06:24:00Z">
                <w:pPr>
                  <w:shd w:val="clear" w:color="auto" w:fill="FFFFFF"/>
                </w:pPr>
              </w:pPrChange>
            </w:pPr>
            <w:del w:id="7242" w:author="Caree2" w:date="2016-10-26T18:37:00Z">
              <w:r w:rsidRPr="00871E1A" w:rsidDel="00D66FFA">
                <w:delText>Chemical: none</w:delText>
              </w:r>
            </w:del>
          </w:p>
        </w:tc>
        <w:tc>
          <w:tcPr>
            <w:tcW w:w="3330" w:type="dxa"/>
            <w:gridSpan w:val="3"/>
            <w:tcBorders>
              <w:top w:val="nil"/>
              <w:left w:val="single" w:sz="6" w:space="0" w:color="auto"/>
              <w:bottom w:val="single" w:sz="6" w:space="0" w:color="auto"/>
              <w:right w:val="single" w:sz="6" w:space="0" w:color="auto"/>
            </w:tcBorders>
          </w:tcPr>
          <w:p w:rsidR="005A35B4" w:rsidRPr="00871E1A" w:rsidDel="00D66FFA" w:rsidRDefault="005A35B4">
            <w:pPr>
              <w:pStyle w:val="h1"/>
              <w:rPr>
                <w:del w:id="7243" w:author="Caree2" w:date="2016-10-26T18:37:00Z"/>
              </w:rPr>
              <w:pPrChange w:id="7244" w:author="Caree2" w:date="2016-10-28T06:24:00Z">
                <w:pPr>
                  <w:shd w:val="clear" w:color="auto" w:fill="FFFFFF"/>
                </w:pPr>
              </w:pPrChange>
            </w:pPr>
            <w:del w:id="7245" w:author="Caree2" w:date="2016-10-26T18:37:00Z">
              <w:r w:rsidRPr="00871E1A" w:rsidDel="00D66FFA">
                <w:rPr>
                  <w:szCs w:val="25"/>
                </w:rPr>
                <w:delText>Wash or trim to remove contamination from foreign matter (Final Inspection/CL 1).</w:delText>
              </w:r>
            </w:del>
          </w:p>
          <w:p w:rsidR="005A35B4" w:rsidRPr="00871E1A" w:rsidDel="00D66FFA" w:rsidRDefault="005A35B4">
            <w:pPr>
              <w:pStyle w:val="h1"/>
              <w:rPr>
                <w:del w:id="7246" w:author="Caree2" w:date="2016-10-26T18:37:00Z"/>
              </w:rPr>
              <w:pPrChange w:id="7247" w:author="Caree2" w:date="2016-10-28T06:24:00Z">
                <w:pPr>
                  <w:shd w:val="clear" w:color="auto" w:fill="FFFFFF"/>
                </w:pPr>
              </w:pPrChange>
            </w:pPr>
          </w:p>
        </w:tc>
        <w:tc>
          <w:tcPr>
            <w:tcW w:w="207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7248" w:author="Caree2" w:date="2016-10-26T18:37:00Z"/>
              </w:rPr>
              <w:pPrChange w:id="7249" w:author="Caree2" w:date="2016-10-28T06:24:00Z">
                <w:pPr>
                  <w:shd w:val="clear" w:color="auto" w:fill="FFFFFF"/>
                </w:pPr>
              </w:pPrChange>
            </w:pPr>
          </w:p>
          <w:p w:rsidR="005A35B4" w:rsidRPr="00871E1A" w:rsidDel="00D66FFA" w:rsidRDefault="005A35B4">
            <w:pPr>
              <w:pStyle w:val="h1"/>
              <w:rPr>
                <w:del w:id="7250" w:author="Caree2" w:date="2016-10-26T18:37:00Z"/>
              </w:rPr>
              <w:pPrChange w:id="7251" w:author="Caree2" w:date="2016-10-28T06:24:00Z">
                <w:pPr>
                  <w:shd w:val="clear" w:color="auto" w:fill="FFFFFF"/>
                </w:pPr>
              </w:pPrChange>
            </w:pPr>
          </w:p>
        </w:tc>
        <w:tc>
          <w:tcPr>
            <w:tcW w:w="90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7252" w:author="Caree2" w:date="2016-10-26T18:37:00Z"/>
              </w:rPr>
              <w:pPrChange w:id="7253" w:author="Caree2" w:date="2016-10-28T06:24:00Z">
                <w:pPr>
                  <w:shd w:val="clear" w:color="auto" w:fill="FFFFFF"/>
                </w:pPr>
              </w:pPrChange>
            </w:pPr>
          </w:p>
          <w:p w:rsidR="005A35B4" w:rsidRPr="00871E1A" w:rsidDel="00D66FFA" w:rsidRDefault="005A35B4">
            <w:pPr>
              <w:pStyle w:val="h1"/>
              <w:rPr>
                <w:del w:id="7254" w:author="Caree2" w:date="2016-10-26T18:37:00Z"/>
              </w:rPr>
              <w:pPrChange w:id="7255" w:author="Caree2" w:date="2016-10-28T06:24:00Z">
                <w:pPr>
                  <w:shd w:val="clear" w:color="auto" w:fill="FFFFFF"/>
                </w:pPr>
              </w:pPrChange>
            </w:pPr>
          </w:p>
        </w:tc>
      </w:tr>
    </w:tbl>
    <w:p w:rsidR="00C37EC7" w:rsidDel="00D66FFA" w:rsidRDefault="00C37EC7">
      <w:pPr>
        <w:pStyle w:val="h1"/>
        <w:rPr>
          <w:del w:id="7256" w:author="Caree2" w:date="2016-10-26T18:37:00Z"/>
        </w:rPr>
        <w:pPrChange w:id="7257" w:author="Caree2" w:date="2016-10-28T06:24:00Z">
          <w:pPr>
            <w:pStyle w:val="Heading9"/>
          </w:pPr>
        </w:pPrChange>
      </w:pPr>
    </w:p>
    <w:p w:rsidR="005A35B4" w:rsidRPr="00871E1A" w:rsidDel="00D66FFA" w:rsidRDefault="00C37EC7">
      <w:pPr>
        <w:pStyle w:val="StyleHeading114ptBoldUnderlineLeft"/>
        <w:rPr>
          <w:del w:id="7258" w:author="Caree2" w:date="2016-10-26T18:37:00Z"/>
        </w:rPr>
      </w:pPr>
      <w:del w:id="7259" w:author="Caree2" w:date="2016-10-26T18:37:00Z">
        <w:r w:rsidDel="00D66FFA">
          <w:br w:type="page"/>
          <w:delText xml:space="preserve">4.3 - </w:delText>
        </w:r>
        <w:r w:rsidR="005A35B4" w:rsidRPr="00871E1A" w:rsidDel="00D66FFA">
          <w:delText xml:space="preserve">Identifying Critical Limits, Monitoring </w:delText>
        </w:r>
        <w:r w:rsidR="00B86B1C" w:rsidDel="00D66FFA">
          <w:delText>and</w:delText>
        </w:r>
        <w:r w:rsidR="005A35B4" w:rsidRPr="00871E1A" w:rsidDel="00D66FFA">
          <w:delText xml:space="preserve"> Corrective Actions</w:delText>
        </w:r>
      </w:del>
    </w:p>
    <w:p w:rsidR="005A35B4" w:rsidRPr="00871E1A" w:rsidDel="00D66FFA" w:rsidRDefault="005A35B4">
      <w:pPr>
        <w:pStyle w:val="h1"/>
        <w:rPr>
          <w:del w:id="7260" w:author="Caree2" w:date="2016-10-26T18:37:00Z"/>
          <w:b/>
          <w:bCs/>
          <w:sz w:val="16"/>
        </w:rPr>
        <w:pPrChange w:id="7261" w:author="Caree2" w:date="2016-10-28T06:24:00Z">
          <w:pPr>
            <w:shd w:val="clear" w:color="auto" w:fill="FFFFFF"/>
            <w:ind w:hanging="450"/>
          </w:pPr>
        </w:pPrChange>
      </w:pPr>
    </w:p>
    <w:tbl>
      <w:tblPr>
        <w:tblW w:w="10170" w:type="dxa"/>
        <w:tblInd w:w="-410" w:type="dxa"/>
        <w:tblLayout w:type="fixed"/>
        <w:tblCellMar>
          <w:left w:w="40" w:type="dxa"/>
          <w:right w:w="40" w:type="dxa"/>
        </w:tblCellMar>
        <w:tblLook w:val="0000" w:firstRow="0" w:lastRow="0" w:firstColumn="0" w:lastColumn="0" w:noHBand="0" w:noVBand="0"/>
      </w:tblPr>
      <w:tblGrid>
        <w:gridCol w:w="2696"/>
        <w:gridCol w:w="2237"/>
        <w:gridCol w:w="2537"/>
        <w:gridCol w:w="2700"/>
      </w:tblGrid>
      <w:tr w:rsidR="005A35B4" w:rsidRPr="00871E1A" w:rsidDel="00D66FFA">
        <w:trPr>
          <w:trHeight w:val="288"/>
          <w:del w:id="7262" w:author="Caree2" w:date="2016-10-26T18:37:00Z"/>
        </w:trPr>
        <w:tc>
          <w:tcPr>
            <w:tcW w:w="2696"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263" w:author="Caree2" w:date="2016-10-26T18:37:00Z"/>
                <w:b/>
                <w:bCs/>
                <w:iCs/>
                <w:sz w:val="16"/>
              </w:rPr>
              <w:pPrChange w:id="7264" w:author="Caree2" w:date="2016-10-28T06:24:00Z">
                <w:pPr>
                  <w:shd w:val="clear" w:color="auto" w:fill="FFFFFF"/>
                </w:pPr>
              </w:pPrChange>
            </w:pPr>
          </w:p>
          <w:p w:rsidR="005A35B4" w:rsidRPr="00871E1A" w:rsidDel="00D66FFA" w:rsidRDefault="005A35B4">
            <w:pPr>
              <w:pStyle w:val="h1"/>
              <w:rPr>
                <w:del w:id="7265" w:author="Caree2" w:date="2016-10-26T18:37:00Z"/>
                <w:b/>
                <w:bCs/>
                <w:iCs/>
              </w:rPr>
              <w:pPrChange w:id="7266" w:author="Caree2" w:date="2016-10-28T06:24:00Z">
                <w:pPr>
                  <w:shd w:val="clear" w:color="auto" w:fill="FFFFFF"/>
                </w:pPr>
              </w:pPrChange>
            </w:pPr>
            <w:del w:id="7267" w:author="Caree2" w:date="2016-10-26T18:37:00Z">
              <w:r w:rsidRPr="00871E1A" w:rsidDel="00D66FFA">
                <w:rPr>
                  <w:b/>
                  <w:bCs/>
                  <w:i w:val="0"/>
                  <w:iCs/>
                </w:rPr>
                <w:delText>Process/Step CCP</w:delText>
              </w:r>
            </w:del>
          </w:p>
          <w:p w:rsidR="005A35B4" w:rsidRPr="00871E1A" w:rsidDel="00D66FFA" w:rsidRDefault="005A35B4">
            <w:pPr>
              <w:pStyle w:val="h1"/>
              <w:rPr>
                <w:del w:id="7268" w:author="Caree2" w:date="2016-10-26T18:37:00Z"/>
                <w:sz w:val="16"/>
              </w:rPr>
              <w:pPrChange w:id="7269" w:author="Caree2" w:date="2016-10-28T06:24:00Z">
                <w:pPr>
                  <w:shd w:val="clear" w:color="auto" w:fill="FFFFFF"/>
                </w:pPr>
              </w:pPrChange>
            </w:pPr>
          </w:p>
        </w:tc>
        <w:tc>
          <w:tcPr>
            <w:tcW w:w="22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270" w:author="Caree2" w:date="2016-10-26T18:37:00Z"/>
                <w:b/>
                <w:bCs/>
                <w:iCs/>
                <w:sz w:val="16"/>
              </w:rPr>
              <w:pPrChange w:id="7271" w:author="Caree2" w:date="2016-10-28T06:24:00Z">
                <w:pPr>
                  <w:shd w:val="clear" w:color="auto" w:fill="FFFFFF"/>
                </w:pPr>
              </w:pPrChange>
            </w:pPr>
          </w:p>
          <w:p w:rsidR="005A35B4" w:rsidRPr="00871E1A" w:rsidDel="00D66FFA" w:rsidRDefault="005A35B4">
            <w:pPr>
              <w:pStyle w:val="h1"/>
              <w:rPr>
                <w:del w:id="7272" w:author="Caree2" w:date="2016-10-26T18:37:00Z"/>
                <w:b/>
                <w:bCs/>
                <w:iCs/>
              </w:rPr>
              <w:pPrChange w:id="7273" w:author="Caree2" w:date="2016-10-28T06:24:00Z">
                <w:pPr>
                  <w:shd w:val="clear" w:color="auto" w:fill="FFFFFF"/>
                </w:pPr>
              </w:pPrChange>
            </w:pPr>
            <w:del w:id="7274" w:author="Caree2" w:date="2016-10-26T18:37:00Z">
              <w:r w:rsidRPr="00871E1A" w:rsidDel="00D66FFA">
                <w:rPr>
                  <w:b/>
                  <w:bCs/>
                  <w:i w:val="0"/>
                  <w:iCs/>
                </w:rPr>
                <w:delText>Critical Limit (CL)</w:delText>
              </w:r>
            </w:del>
          </w:p>
          <w:p w:rsidR="005A35B4" w:rsidRPr="00871E1A" w:rsidDel="00D66FFA" w:rsidRDefault="005A35B4">
            <w:pPr>
              <w:pStyle w:val="h1"/>
              <w:rPr>
                <w:del w:id="7275" w:author="Caree2" w:date="2016-10-26T18:37:00Z"/>
                <w:sz w:val="16"/>
              </w:rPr>
              <w:pPrChange w:id="7276" w:author="Caree2" w:date="2016-10-28T06:24:00Z">
                <w:pPr>
                  <w:shd w:val="clear" w:color="auto" w:fill="FFFFFF"/>
                </w:pPr>
              </w:pPrChange>
            </w:pPr>
          </w:p>
        </w:tc>
        <w:tc>
          <w:tcPr>
            <w:tcW w:w="25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277" w:author="Caree2" w:date="2016-10-26T18:37:00Z"/>
                <w:b/>
                <w:bCs/>
                <w:iCs/>
                <w:sz w:val="16"/>
                <w:szCs w:val="23"/>
              </w:rPr>
              <w:pPrChange w:id="7278" w:author="Caree2" w:date="2016-10-28T06:24:00Z">
                <w:pPr>
                  <w:shd w:val="clear" w:color="auto" w:fill="FFFFFF"/>
                </w:pPr>
              </w:pPrChange>
            </w:pPr>
          </w:p>
          <w:p w:rsidR="005A35B4" w:rsidRPr="00871E1A" w:rsidDel="00D66FFA" w:rsidRDefault="005A35B4">
            <w:pPr>
              <w:pStyle w:val="h1"/>
              <w:rPr>
                <w:del w:id="7279" w:author="Caree2" w:date="2016-10-26T18:37:00Z"/>
                <w:b/>
                <w:bCs/>
                <w:iCs/>
              </w:rPr>
              <w:pPrChange w:id="7280" w:author="Caree2" w:date="2016-10-28T06:24:00Z">
                <w:pPr>
                  <w:shd w:val="clear" w:color="auto" w:fill="FFFFFF"/>
                </w:pPr>
              </w:pPrChange>
            </w:pPr>
            <w:del w:id="7281" w:author="Caree2" w:date="2016-10-26T18:37:00Z">
              <w:r w:rsidRPr="00871E1A" w:rsidDel="00D66FFA">
                <w:rPr>
                  <w:b/>
                  <w:bCs/>
                  <w:i w:val="0"/>
                  <w:iCs/>
                  <w:szCs w:val="23"/>
                </w:rPr>
                <w:delText>Monitoring</w:delText>
              </w:r>
            </w:del>
          </w:p>
          <w:p w:rsidR="005A35B4" w:rsidRPr="00871E1A" w:rsidDel="00D66FFA" w:rsidRDefault="005A35B4">
            <w:pPr>
              <w:pStyle w:val="h1"/>
              <w:rPr>
                <w:del w:id="7282" w:author="Caree2" w:date="2016-10-26T18:37:00Z"/>
              </w:rPr>
              <w:pPrChange w:id="7283" w:author="Caree2" w:date="2016-10-28T06:24:00Z">
                <w:pPr>
                  <w:shd w:val="clear" w:color="auto" w:fill="FFFFFF"/>
                </w:pPr>
              </w:pPrChange>
            </w:pPr>
            <w:del w:id="7284" w:author="Caree2" w:date="2016-10-26T18:37:00Z">
              <w:r w:rsidRPr="00871E1A" w:rsidDel="00D66FFA">
                <w:rPr>
                  <w:b/>
                  <w:bCs/>
                  <w:i w:val="0"/>
                  <w:iCs/>
                </w:rPr>
                <w:delText>Procedures</w:delText>
              </w:r>
            </w:del>
          </w:p>
        </w:tc>
        <w:tc>
          <w:tcPr>
            <w:tcW w:w="270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285" w:author="Caree2" w:date="2016-10-26T18:37:00Z"/>
                <w:b/>
                <w:bCs/>
                <w:iCs/>
                <w:sz w:val="16"/>
              </w:rPr>
              <w:pPrChange w:id="7286" w:author="Caree2" w:date="2016-10-28T06:24:00Z">
                <w:pPr>
                  <w:shd w:val="clear" w:color="auto" w:fill="FFFFFF"/>
                </w:pPr>
              </w:pPrChange>
            </w:pPr>
          </w:p>
          <w:p w:rsidR="005A35B4" w:rsidRPr="00871E1A" w:rsidDel="00D66FFA" w:rsidRDefault="005A35B4">
            <w:pPr>
              <w:pStyle w:val="h1"/>
              <w:rPr>
                <w:del w:id="7287" w:author="Caree2" w:date="2016-10-26T18:37:00Z"/>
                <w:b/>
                <w:bCs/>
                <w:iCs/>
              </w:rPr>
              <w:pPrChange w:id="7288" w:author="Caree2" w:date="2016-10-28T06:24:00Z">
                <w:pPr>
                  <w:shd w:val="clear" w:color="auto" w:fill="FFFFFF"/>
                </w:pPr>
              </w:pPrChange>
            </w:pPr>
            <w:del w:id="7289" w:author="Caree2" w:date="2016-10-26T18:37:00Z">
              <w:r w:rsidRPr="00871E1A" w:rsidDel="00D66FFA">
                <w:rPr>
                  <w:b/>
                  <w:bCs/>
                  <w:i w:val="0"/>
                  <w:iCs/>
                </w:rPr>
                <w:delText xml:space="preserve">Corrective Action (CA) </w:delText>
              </w:r>
            </w:del>
          </w:p>
          <w:p w:rsidR="005A35B4" w:rsidRPr="00871E1A" w:rsidDel="00D66FFA" w:rsidRDefault="005A35B4">
            <w:pPr>
              <w:pStyle w:val="h1"/>
              <w:rPr>
                <w:del w:id="7290" w:author="Caree2" w:date="2016-10-26T18:37:00Z"/>
                <w:sz w:val="16"/>
              </w:rPr>
              <w:pPrChange w:id="7291" w:author="Caree2" w:date="2016-10-28T06:24:00Z">
                <w:pPr>
                  <w:shd w:val="clear" w:color="auto" w:fill="FFFFFF"/>
                </w:pPr>
              </w:pPrChange>
            </w:pPr>
          </w:p>
        </w:tc>
      </w:tr>
      <w:tr w:rsidR="005A35B4" w:rsidRPr="00871E1A" w:rsidDel="00D66FFA">
        <w:trPr>
          <w:trHeight w:val="298"/>
          <w:del w:id="7292" w:author="Caree2" w:date="2016-10-26T18:37:00Z"/>
        </w:trPr>
        <w:tc>
          <w:tcPr>
            <w:tcW w:w="2696"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293" w:author="Caree2" w:date="2016-10-26T18:37:00Z"/>
                <w:sz w:val="16"/>
              </w:rPr>
              <w:pPrChange w:id="7294" w:author="Caree2" w:date="2016-10-28T06:24:00Z">
                <w:pPr>
                  <w:pStyle w:val="Heading5"/>
                </w:pPr>
              </w:pPrChange>
            </w:pPr>
          </w:p>
          <w:p w:rsidR="005A35B4" w:rsidRPr="00871E1A" w:rsidDel="00D66FFA" w:rsidRDefault="005A35B4">
            <w:pPr>
              <w:pStyle w:val="h1"/>
              <w:rPr>
                <w:del w:id="7295" w:author="Caree2" w:date="2016-10-26T18:37:00Z"/>
              </w:rPr>
              <w:pPrChange w:id="7296" w:author="Caree2" w:date="2016-10-28T06:24:00Z">
                <w:pPr>
                  <w:pStyle w:val="Heading5"/>
                </w:pPr>
              </w:pPrChange>
            </w:pPr>
            <w:del w:id="7297" w:author="Caree2" w:date="2016-10-26T18:37:00Z">
              <w:r w:rsidRPr="00871E1A" w:rsidDel="00D66FFA">
                <w:delText>Final Inspection</w:delText>
              </w:r>
            </w:del>
          </w:p>
          <w:p w:rsidR="005A35B4" w:rsidRPr="00871E1A" w:rsidDel="00D66FFA" w:rsidRDefault="005A35B4">
            <w:pPr>
              <w:pStyle w:val="h1"/>
              <w:rPr>
                <w:del w:id="7298" w:author="Caree2" w:date="2016-10-26T18:37:00Z"/>
              </w:rPr>
              <w:pPrChange w:id="7299" w:author="Caree2" w:date="2016-10-28T06:24:00Z">
                <w:pPr>
                  <w:pStyle w:val="Heading7"/>
                </w:pPr>
              </w:pPrChange>
            </w:pPr>
            <w:del w:id="7300" w:author="Caree2" w:date="2016-10-26T18:37:00Z">
              <w:r w:rsidRPr="00871E1A" w:rsidDel="00D66FFA">
                <w:delText>CCP #1</w:delText>
              </w:r>
            </w:del>
          </w:p>
        </w:tc>
        <w:tc>
          <w:tcPr>
            <w:tcW w:w="22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301" w:author="Caree2" w:date="2016-10-26T18:37:00Z"/>
                <w:sz w:val="16"/>
              </w:rPr>
              <w:pPrChange w:id="7302" w:author="Caree2" w:date="2016-10-28T06:24:00Z">
                <w:pPr>
                  <w:shd w:val="clear" w:color="auto" w:fill="FFFFFF"/>
                </w:pPr>
              </w:pPrChange>
            </w:pPr>
          </w:p>
          <w:p w:rsidR="005A35B4" w:rsidRPr="00871E1A" w:rsidDel="00D66FFA" w:rsidRDefault="005A35B4">
            <w:pPr>
              <w:pStyle w:val="h1"/>
              <w:rPr>
                <w:del w:id="7303" w:author="Caree2" w:date="2016-10-26T18:37:00Z"/>
              </w:rPr>
              <w:pPrChange w:id="7304" w:author="Caree2" w:date="2016-10-28T06:24:00Z">
                <w:pPr>
                  <w:shd w:val="clear" w:color="auto" w:fill="FFFFFF"/>
                </w:pPr>
              </w:pPrChange>
            </w:pPr>
            <w:del w:id="7305" w:author="Caree2" w:date="2016-10-26T18:37:00Z">
              <w:r w:rsidRPr="00871E1A" w:rsidDel="00D66FFA">
                <w:delText>No visible foreign</w:delText>
              </w:r>
              <w:r w:rsidR="00B86B1C" w:rsidDel="00D66FFA">
                <w:delText xml:space="preserve"> </w:delText>
              </w:r>
              <w:r w:rsidRPr="00871E1A" w:rsidDel="00D66FFA">
                <w:delText>matter.</w:delText>
              </w:r>
            </w:del>
          </w:p>
          <w:p w:rsidR="005A35B4" w:rsidRPr="00871E1A" w:rsidDel="00D66FFA" w:rsidRDefault="005A35B4">
            <w:pPr>
              <w:pStyle w:val="h1"/>
              <w:rPr>
                <w:del w:id="7306" w:author="Caree2" w:date="2016-10-26T18:37:00Z"/>
              </w:rPr>
              <w:pPrChange w:id="7307" w:author="Caree2" w:date="2016-10-28T06:24:00Z">
                <w:pPr>
                  <w:shd w:val="clear" w:color="auto" w:fill="FFFFFF"/>
                </w:pPr>
              </w:pPrChange>
            </w:pPr>
            <w:del w:id="7308" w:author="Caree2" w:date="2016-10-26T18:37:00Z">
              <w:r w:rsidRPr="00871E1A" w:rsidDel="00D66FFA">
                <w:delText>Zero tolerance for</w:delText>
              </w:r>
              <w:r w:rsidR="00E75A8F" w:rsidDel="00D66FFA">
                <w:delText xml:space="preserve"> </w:delText>
              </w:r>
              <w:r w:rsidRPr="00871E1A" w:rsidDel="00D66FFA">
                <w:delText>fecal matter and ingesta.</w:delText>
              </w:r>
            </w:del>
          </w:p>
        </w:tc>
        <w:tc>
          <w:tcPr>
            <w:tcW w:w="25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309" w:author="Caree2" w:date="2016-10-26T18:37:00Z"/>
                <w:iCs/>
                <w:sz w:val="16"/>
              </w:rPr>
              <w:pPrChange w:id="7310" w:author="Caree2" w:date="2016-10-28T06:24:00Z">
                <w:pPr>
                  <w:shd w:val="clear" w:color="auto" w:fill="FFFFFF"/>
                </w:pPr>
              </w:pPrChange>
            </w:pPr>
          </w:p>
          <w:p w:rsidR="005A35B4" w:rsidRPr="00871E1A" w:rsidDel="00D66FFA" w:rsidRDefault="005A35B4">
            <w:pPr>
              <w:pStyle w:val="h1"/>
              <w:rPr>
                <w:del w:id="7311" w:author="Caree2" w:date="2016-10-26T18:37:00Z"/>
                <w:iCs/>
              </w:rPr>
              <w:pPrChange w:id="7312" w:author="Caree2" w:date="2016-10-28T06:24:00Z">
                <w:pPr>
                  <w:shd w:val="clear" w:color="auto" w:fill="FFFFFF"/>
                </w:pPr>
              </w:pPrChange>
            </w:pPr>
            <w:del w:id="7313" w:author="Caree2" w:date="2016-10-26T18:37:00Z">
              <w:r w:rsidRPr="00871E1A" w:rsidDel="00D66FFA">
                <w:rPr>
                  <w:i w:val="0"/>
                  <w:iCs/>
                </w:rPr>
                <w:delText>What will be</w:delText>
              </w:r>
              <w:r w:rsidR="00B86B1C" w:rsidDel="00D66FFA">
                <w:rPr>
                  <w:i w:val="0"/>
                  <w:iCs/>
                </w:rPr>
                <w:delText xml:space="preserve"> </w:delText>
              </w:r>
              <w:r w:rsidRPr="00871E1A" w:rsidDel="00D66FFA">
                <w:rPr>
                  <w:i w:val="0"/>
                  <w:iCs/>
                </w:rPr>
                <w:delText>measured?</w:delText>
              </w:r>
            </w:del>
          </w:p>
          <w:p w:rsidR="005A35B4" w:rsidRPr="00871E1A" w:rsidDel="00D66FFA" w:rsidRDefault="005A35B4">
            <w:pPr>
              <w:pStyle w:val="h1"/>
              <w:rPr>
                <w:del w:id="7314" w:author="Caree2" w:date="2016-10-26T18:37:00Z"/>
              </w:rPr>
              <w:pPrChange w:id="7315" w:author="Caree2" w:date="2016-10-28T06:24:00Z">
                <w:pPr>
                  <w:shd w:val="clear" w:color="auto" w:fill="FFFFFF"/>
                </w:pPr>
              </w:pPrChange>
            </w:pPr>
            <w:del w:id="7316" w:author="Caree2" w:date="2016-10-26T18:37:00Z">
              <w:r w:rsidRPr="00871E1A" w:rsidDel="00D66FFA">
                <w:delText>At least 2 % of birds, (5 minimum) will be monitored for presence of foreign matter and/or ingesta after final rinse and prior to chilling.</w:delText>
              </w:r>
            </w:del>
          </w:p>
          <w:p w:rsidR="005A35B4" w:rsidRPr="00871E1A" w:rsidDel="00D66FFA" w:rsidRDefault="005A35B4">
            <w:pPr>
              <w:pStyle w:val="h1"/>
              <w:rPr>
                <w:del w:id="7317" w:author="Caree2" w:date="2016-10-26T18:37:00Z"/>
                <w:sz w:val="16"/>
              </w:rPr>
              <w:pPrChange w:id="7318" w:author="Caree2" w:date="2016-10-28T06:24:00Z">
                <w:pPr>
                  <w:shd w:val="clear" w:color="auto" w:fill="FFFFFF"/>
                </w:pPr>
              </w:pPrChange>
            </w:pPr>
          </w:p>
          <w:p w:rsidR="005A35B4" w:rsidRPr="00871E1A" w:rsidDel="00D66FFA" w:rsidRDefault="005A35B4">
            <w:pPr>
              <w:pStyle w:val="h1"/>
              <w:rPr>
                <w:del w:id="7319" w:author="Caree2" w:date="2016-10-26T18:37:00Z"/>
                <w:b/>
                <w:bCs/>
              </w:rPr>
              <w:pPrChange w:id="7320" w:author="Caree2" w:date="2016-10-28T06:24:00Z">
                <w:pPr/>
              </w:pPrChange>
            </w:pPr>
            <w:del w:id="7321" w:author="Caree2" w:date="2016-10-26T18:37:00Z">
              <w:r w:rsidRPr="00871E1A" w:rsidDel="00D66FFA">
                <w:rPr>
                  <w:i w:val="0"/>
                  <w:iCs/>
                </w:rPr>
                <w:delText>Where will the CL</w:delText>
              </w:r>
              <w:r w:rsidR="00E75A8F" w:rsidDel="00D66FFA">
                <w:rPr>
                  <w:i w:val="0"/>
                  <w:iCs/>
                </w:rPr>
                <w:delText xml:space="preserve"> </w:delText>
              </w:r>
              <w:r w:rsidRPr="00871E1A" w:rsidDel="00D66FFA">
                <w:rPr>
                  <w:i w:val="0"/>
                  <w:iCs/>
                </w:rPr>
                <w:delText>be measured?</w:delText>
              </w:r>
            </w:del>
          </w:p>
          <w:p w:rsidR="005A35B4" w:rsidRPr="00871E1A" w:rsidDel="00D66FFA" w:rsidRDefault="005A35B4">
            <w:pPr>
              <w:pStyle w:val="h1"/>
              <w:rPr>
                <w:del w:id="7322" w:author="Caree2" w:date="2016-10-26T18:37:00Z"/>
              </w:rPr>
              <w:pPrChange w:id="7323" w:author="Caree2" w:date="2016-10-28T06:24:00Z">
                <w:pPr/>
              </w:pPrChange>
            </w:pPr>
            <w:del w:id="7324" w:author="Caree2" w:date="2016-10-26T18:37:00Z">
              <w:r w:rsidRPr="00871E1A" w:rsidDel="00D66FFA">
                <w:delText>Final inspection in the evisceration area.</w:delText>
              </w:r>
            </w:del>
          </w:p>
          <w:p w:rsidR="005A35B4" w:rsidRPr="00871E1A" w:rsidDel="00D66FFA" w:rsidRDefault="005A35B4">
            <w:pPr>
              <w:pStyle w:val="h1"/>
              <w:rPr>
                <w:del w:id="7325" w:author="Caree2" w:date="2016-10-26T18:37:00Z"/>
                <w:iCs/>
                <w:sz w:val="16"/>
              </w:rPr>
              <w:pPrChange w:id="7326" w:author="Caree2" w:date="2016-10-28T06:24:00Z">
                <w:pPr/>
              </w:pPrChange>
            </w:pPr>
          </w:p>
          <w:p w:rsidR="005A35B4" w:rsidRPr="00871E1A" w:rsidDel="00D66FFA" w:rsidRDefault="005A35B4">
            <w:pPr>
              <w:pStyle w:val="h1"/>
              <w:rPr>
                <w:del w:id="7327" w:author="Caree2" w:date="2016-10-26T18:37:00Z"/>
                <w:iCs/>
              </w:rPr>
              <w:pPrChange w:id="7328" w:author="Caree2" w:date="2016-10-28T06:24:00Z">
                <w:pPr/>
              </w:pPrChange>
            </w:pPr>
            <w:del w:id="7329" w:author="Caree2" w:date="2016-10-26T18:37:00Z">
              <w:r w:rsidRPr="00871E1A" w:rsidDel="00D66FFA">
                <w:rPr>
                  <w:i w:val="0"/>
                  <w:iCs/>
                </w:rPr>
                <w:delText>How will the CL be</w:delText>
              </w:r>
            </w:del>
          </w:p>
          <w:p w:rsidR="005A35B4" w:rsidRPr="00871E1A" w:rsidDel="00D66FFA" w:rsidRDefault="005A35B4">
            <w:pPr>
              <w:pStyle w:val="h1"/>
              <w:rPr>
                <w:del w:id="7330" w:author="Caree2" w:date="2016-10-26T18:37:00Z"/>
                <w:iCs/>
              </w:rPr>
              <w:pPrChange w:id="7331" w:author="Caree2" w:date="2016-10-28T06:24:00Z">
                <w:pPr/>
              </w:pPrChange>
            </w:pPr>
            <w:del w:id="7332" w:author="Caree2" w:date="2016-10-26T18:37:00Z">
              <w:r w:rsidRPr="00871E1A" w:rsidDel="00D66FFA">
                <w:rPr>
                  <w:i w:val="0"/>
                  <w:iCs/>
                </w:rPr>
                <w:delText>measured?</w:delText>
              </w:r>
            </w:del>
          </w:p>
          <w:p w:rsidR="005A35B4" w:rsidRPr="00871E1A" w:rsidDel="00D66FFA" w:rsidRDefault="005A35B4">
            <w:pPr>
              <w:pStyle w:val="h1"/>
              <w:rPr>
                <w:del w:id="7333" w:author="Caree2" w:date="2016-10-26T18:37:00Z"/>
              </w:rPr>
              <w:pPrChange w:id="7334" w:author="Caree2" w:date="2016-10-28T06:24:00Z">
                <w:pPr/>
              </w:pPrChange>
            </w:pPr>
            <w:del w:id="7335" w:author="Caree2" w:date="2016-10-26T18:37:00Z">
              <w:r w:rsidRPr="00871E1A" w:rsidDel="00D66FFA">
                <w:delText>Visual inspection.</w:delText>
              </w:r>
            </w:del>
          </w:p>
          <w:p w:rsidR="005A35B4" w:rsidRPr="00871E1A" w:rsidDel="00D66FFA" w:rsidRDefault="005A35B4">
            <w:pPr>
              <w:pStyle w:val="h1"/>
              <w:rPr>
                <w:del w:id="7336" w:author="Caree2" w:date="2016-10-26T18:37:00Z"/>
                <w:iCs/>
                <w:sz w:val="16"/>
              </w:rPr>
              <w:pPrChange w:id="7337" w:author="Caree2" w:date="2016-10-28T06:24:00Z">
                <w:pPr/>
              </w:pPrChange>
            </w:pPr>
          </w:p>
          <w:p w:rsidR="005A35B4" w:rsidRPr="00871E1A" w:rsidDel="00D66FFA" w:rsidRDefault="005A35B4">
            <w:pPr>
              <w:pStyle w:val="h1"/>
              <w:rPr>
                <w:del w:id="7338" w:author="Caree2" w:date="2016-10-26T18:37:00Z"/>
                <w:iCs/>
              </w:rPr>
              <w:pPrChange w:id="7339" w:author="Caree2" w:date="2016-10-28T06:24:00Z">
                <w:pPr/>
              </w:pPrChange>
            </w:pPr>
            <w:del w:id="7340" w:author="Caree2" w:date="2016-10-26T18:37:00Z">
              <w:r w:rsidRPr="00871E1A" w:rsidDel="00D66FFA">
                <w:rPr>
                  <w:i w:val="0"/>
                  <w:iCs/>
                </w:rPr>
                <w:delText>Who will monitor</w:delText>
              </w:r>
            </w:del>
          </w:p>
          <w:p w:rsidR="005A35B4" w:rsidRPr="00871E1A" w:rsidDel="00D66FFA" w:rsidRDefault="005A35B4">
            <w:pPr>
              <w:pStyle w:val="h1"/>
              <w:rPr>
                <w:del w:id="7341" w:author="Caree2" w:date="2016-10-26T18:37:00Z"/>
                <w:iCs/>
              </w:rPr>
              <w:pPrChange w:id="7342" w:author="Caree2" w:date="2016-10-28T06:24:00Z">
                <w:pPr/>
              </w:pPrChange>
            </w:pPr>
            <w:del w:id="7343" w:author="Caree2" w:date="2016-10-26T18:37:00Z">
              <w:r w:rsidRPr="00871E1A" w:rsidDel="00D66FFA">
                <w:rPr>
                  <w:i w:val="0"/>
                  <w:iCs/>
                </w:rPr>
                <w:delText>the CL?</w:delText>
              </w:r>
            </w:del>
          </w:p>
          <w:p w:rsidR="005A35B4" w:rsidRPr="00871E1A" w:rsidDel="00D66FFA" w:rsidRDefault="005A35B4">
            <w:pPr>
              <w:pStyle w:val="h1"/>
              <w:rPr>
                <w:del w:id="7344" w:author="Caree2" w:date="2016-10-26T18:37:00Z"/>
              </w:rPr>
              <w:pPrChange w:id="7345" w:author="Caree2" w:date="2016-10-28T06:24:00Z">
                <w:pPr>
                  <w:shd w:val="clear" w:color="auto" w:fill="FFFFFF"/>
                </w:pPr>
              </w:pPrChange>
            </w:pPr>
            <w:del w:id="7346" w:author="Caree2" w:date="2016-10-26T18:37:00Z">
              <w:r w:rsidRPr="00871E1A" w:rsidDel="00D66FFA">
                <w:delText>HACCP-trained grower-processor or designee.</w:delText>
              </w:r>
            </w:del>
          </w:p>
          <w:p w:rsidR="005A35B4" w:rsidRPr="00871E1A" w:rsidDel="00D66FFA" w:rsidRDefault="005A35B4">
            <w:pPr>
              <w:pStyle w:val="h1"/>
              <w:rPr>
                <w:del w:id="7347" w:author="Caree2" w:date="2016-10-26T18:37:00Z"/>
                <w:sz w:val="16"/>
              </w:rPr>
              <w:pPrChange w:id="7348" w:author="Caree2" w:date="2016-10-28T06:24:00Z">
                <w:pPr>
                  <w:shd w:val="clear" w:color="auto" w:fill="FFFFFF"/>
                </w:pPr>
              </w:pPrChange>
            </w:pPr>
          </w:p>
          <w:p w:rsidR="005A35B4" w:rsidRPr="00871E1A" w:rsidDel="00D66FFA" w:rsidRDefault="005A35B4">
            <w:pPr>
              <w:pStyle w:val="h1"/>
              <w:rPr>
                <w:del w:id="7349" w:author="Caree2" w:date="2016-10-26T18:37:00Z"/>
                <w:iCs/>
              </w:rPr>
              <w:pPrChange w:id="7350" w:author="Caree2" w:date="2016-10-28T06:24:00Z">
                <w:pPr>
                  <w:pStyle w:val="Heading4"/>
                </w:pPr>
              </w:pPrChange>
            </w:pPr>
            <w:del w:id="7351" w:author="Caree2" w:date="2016-10-26T18:37:00Z">
              <w:r w:rsidRPr="00871E1A" w:rsidDel="00D66FFA">
                <w:rPr>
                  <w:b/>
                  <w:bCs/>
                  <w:i w:val="0"/>
                  <w:iCs/>
                </w:rPr>
                <w:delText>Frequency?</w:delText>
              </w:r>
            </w:del>
          </w:p>
          <w:p w:rsidR="005A35B4" w:rsidRPr="00871E1A" w:rsidDel="00D66FFA" w:rsidRDefault="005A35B4">
            <w:pPr>
              <w:pStyle w:val="h1"/>
              <w:rPr>
                <w:del w:id="7352" w:author="Caree2" w:date="2016-10-26T18:37:00Z"/>
              </w:rPr>
              <w:pPrChange w:id="7353" w:author="Caree2" w:date="2016-10-28T06:24:00Z">
                <w:pPr/>
              </w:pPrChange>
            </w:pPr>
            <w:del w:id="7354" w:author="Caree2" w:date="2016-10-26T18:37:00Z">
              <w:r w:rsidRPr="00871E1A" w:rsidDel="00D66FFA">
                <w:delText xml:space="preserve">For 200 birds or less: </w:delText>
              </w:r>
            </w:del>
          </w:p>
          <w:p w:rsidR="005A35B4" w:rsidRPr="00871E1A" w:rsidDel="00D66FFA" w:rsidRDefault="005A35B4">
            <w:pPr>
              <w:pStyle w:val="h1"/>
              <w:rPr>
                <w:del w:id="7355" w:author="Caree2" w:date="2016-10-26T18:37:00Z"/>
              </w:rPr>
              <w:pPrChange w:id="7356" w:author="Caree2" w:date="2016-10-28T06:24:00Z">
                <w:pPr/>
              </w:pPrChange>
            </w:pPr>
            <w:del w:id="7357" w:author="Caree2" w:date="2016-10-26T18:37:00Z">
              <w:r w:rsidRPr="00871E1A" w:rsidDel="00D66FFA">
                <w:delText>5-bird sample over day.</w:delText>
              </w:r>
            </w:del>
          </w:p>
        </w:tc>
        <w:tc>
          <w:tcPr>
            <w:tcW w:w="270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358" w:author="Caree2" w:date="2016-10-26T18:37:00Z"/>
                <w:b/>
                <w:bCs/>
                <w:iCs/>
                <w:sz w:val="16"/>
              </w:rPr>
              <w:pPrChange w:id="7359" w:author="Caree2" w:date="2016-10-28T06:24:00Z">
                <w:pPr>
                  <w:pStyle w:val="Caption"/>
                </w:pPr>
              </w:pPrChange>
            </w:pPr>
          </w:p>
          <w:p w:rsidR="005A35B4" w:rsidRPr="00871E1A" w:rsidDel="00D66FFA" w:rsidRDefault="005A35B4">
            <w:pPr>
              <w:pStyle w:val="h1"/>
              <w:rPr>
                <w:del w:id="7360" w:author="Caree2" w:date="2016-10-26T18:37:00Z"/>
                <w:b/>
                <w:bCs/>
                <w:iCs/>
              </w:rPr>
              <w:pPrChange w:id="7361" w:author="Caree2" w:date="2016-10-28T06:24:00Z">
                <w:pPr>
                  <w:pStyle w:val="Caption"/>
                </w:pPr>
              </w:pPrChange>
            </w:pPr>
            <w:del w:id="7362" w:author="Caree2" w:date="2016-10-26T18:37:00Z">
              <w:r w:rsidRPr="00871E1A" w:rsidDel="00D66FFA">
                <w:rPr>
                  <w:b/>
                  <w:bCs/>
                  <w:i w:val="0"/>
                  <w:iCs/>
                </w:rPr>
                <w:delText>How will the process be corrected?</w:delText>
              </w:r>
            </w:del>
          </w:p>
          <w:p w:rsidR="005A35B4" w:rsidRPr="00871E1A" w:rsidDel="00D66FFA" w:rsidRDefault="005A35B4">
            <w:pPr>
              <w:pStyle w:val="h1"/>
              <w:rPr>
                <w:del w:id="7363" w:author="Caree2" w:date="2016-10-26T18:37:00Z"/>
                <w:b/>
                <w:bCs/>
              </w:rPr>
              <w:pPrChange w:id="7364" w:author="Caree2" w:date="2016-10-28T06:24:00Z">
                <w:pPr>
                  <w:shd w:val="clear" w:color="auto" w:fill="FFFFFF"/>
                </w:pPr>
              </w:pPrChange>
            </w:pPr>
            <w:del w:id="7365" w:author="Caree2" w:date="2016-10-26T18:37:00Z">
              <w:r w:rsidRPr="00871E1A" w:rsidDel="00D66FFA">
                <w:delText>Trim away any foreign matter.</w:delText>
              </w:r>
            </w:del>
          </w:p>
          <w:p w:rsidR="005A35B4" w:rsidRPr="00871E1A" w:rsidDel="00D66FFA" w:rsidRDefault="005A35B4">
            <w:pPr>
              <w:pStyle w:val="h1"/>
              <w:rPr>
                <w:del w:id="7366" w:author="Caree2" w:date="2016-10-26T18:37:00Z"/>
                <w:iCs/>
                <w:sz w:val="16"/>
              </w:rPr>
              <w:pPrChange w:id="7367" w:author="Caree2" w:date="2016-10-28T06:24:00Z">
                <w:pPr>
                  <w:pStyle w:val="Heading5"/>
                </w:pPr>
              </w:pPrChange>
            </w:pPr>
          </w:p>
          <w:p w:rsidR="005A35B4" w:rsidRPr="00871E1A" w:rsidDel="00D66FFA" w:rsidRDefault="005A35B4">
            <w:pPr>
              <w:pStyle w:val="h1"/>
              <w:rPr>
                <w:del w:id="7368" w:author="Caree2" w:date="2016-10-26T18:37:00Z"/>
                <w:iCs/>
              </w:rPr>
              <w:pPrChange w:id="7369" w:author="Caree2" w:date="2016-10-28T06:24:00Z">
                <w:pPr>
                  <w:pStyle w:val="Heading5"/>
                </w:pPr>
              </w:pPrChange>
            </w:pPr>
            <w:del w:id="7370" w:author="Caree2" w:date="2016-10-26T18:37:00Z">
              <w:r w:rsidRPr="00871E1A" w:rsidDel="00D66FFA">
                <w:rPr>
                  <w:b/>
                  <w:bCs/>
                  <w:i w:val="0"/>
                  <w:iCs/>
                </w:rPr>
                <w:delText>Product Disposition?</w:delText>
              </w:r>
            </w:del>
          </w:p>
          <w:p w:rsidR="005A35B4" w:rsidRPr="00871E1A" w:rsidDel="00D66FFA" w:rsidRDefault="005A35B4">
            <w:pPr>
              <w:pStyle w:val="h1"/>
              <w:rPr>
                <w:del w:id="7371" w:author="Caree2" w:date="2016-10-26T18:37:00Z"/>
              </w:rPr>
              <w:pPrChange w:id="7372" w:author="Caree2" w:date="2016-10-28T06:24:00Z">
                <w:pPr/>
              </w:pPrChange>
            </w:pPr>
            <w:del w:id="7373" w:author="Caree2" w:date="2016-10-26T18:37:00Z">
              <w:r w:rsidRPr="00871E1A" w:rsidDel="00D66FFA">
                <w:delText>Discard trimmings into container for inedibles.</w:delText>
              </w:r>
            </w:del>
          </w:p>
          <w:p w:rsidR="005A35B4" w:rsidRPr="00871E1A" w:rsidDel="00D66FFA" w:rsidRDefault="005A35B4">
            <w:pPr>
              <w:pStyle w:val="h1"/>
              <w:rPr>
                <w:del w:id="7374" w:author="Caree2" w:date="2016-10-26T18:37:00Z"/>
                <w:iCs/>
              </w:rPr>
              <w:pPrChange w:id="7375" w:author="Caree2" w:date="2016-10-28T06:24:00Z">
                <w:pPr/>
              </w:pPrChange>
            </w:pPr>
          </w:p>
          <w:p w:rsidR="005A35B4" w:rsidRPr="00871E1A" w:rsidDel="00D66FFA" w:rsidRDefault="005A35B4">
            <w:pPr>
              <w:pStyle w:val="h1"/>
              <w:rPr>
                <w:del w:id="7376" w:author="Caree2" w:date="2016-10-26T18:37:00Z"/>
                <w:iCs/>
              </w:rPr>
              <w:pPrChange w:id="7377" w:author="Caree2" w:date="2016-10-28T06:24:00Z">
                <w:pPr/>
              </w:pPrChange>
            </w:pPr>
            <w:del w:id="7378" w:author="Caree2" w:date="2016-10-26T18:37:00Z">
              <w:r w:rsidRPr="00871E1A" w:rsidDel="00D66FFA">
                <w:rPr>
                  <w:i w:val="0"/>
                  <w:iCs/>
                </w:rPr>
                <w:delText xml:space="preserve">Who is responsible for implementing the CA? </w:delText>
              </w:r>
            </w:del>
          </w:p>
          <w:p w:rsidR="005A35B4" w:rsidRPr="00871E1A" w:rsidDel="00D66FFA" w:rsidRDefault="005A35B4">
            <w:pPr>
              <w:pStyle w:val="h1"/>
              <w:rPr>
                <w:del w:id="7379" w:author="Caree2" w:date="2016-10-26T18:37:00Z"/>
              </w:rPr>
              <w:pPrChange w:id="7380" w:author="Caree2" w:date="2016-10-28T06:24:00Z">
                <w:pPr/>
              </w:pPrChange>
            </w:pPr>
            <w:del w:id="7381" w:author="Caree2" w:date="2016-10-26T18:37:00Z">
              <w:r w:rsidRPr="00871E1A" w:rsidDel="00D66FFA">
                <w:delText>HACCP-trained grower-processor or designee.</w:delText>
              </w:r>
            </w:del>
          </w:p>
          <w:p w:rsidR="005A35B4" w:rsidRPr="00871E1A" w:rsidDel="00D66FFA" w:rsidRDefault="005A35B4">
            <w:pPr>
              <w:pStyle w:val="h1"/>
              <w:rPr>
                <w:del w:id="7382" w:author="Caree2" w:date="2016-10-26T18:37:00Z"/>
                <w:iCs/>
                <w:sz w:val="16"/>
              </w:rPr>
              <w:pPrChange w:id="7383" w:author="Caree2" w:date="2016-10-28T06:24:00Z">
                <w:pPr/>
              </w:pPrChange>
            </w:pPr>
          </w:p>
          <w:p w:rsidR="005A35B4" w:rsidRPr="00871E1A" w:rsidDel="00D66FFA" w:rsidRDefault="005A35B4">
            <w:pPr>
              <w:pStyle w:val="h1"/>
              <w:rPr>
                <w:del w:id="7384" w:author="Caree2" w:date="2016-10-26T18:37:00Z"/>
                <w:iCs/>
              </w:rPr>
              <w:pPrChange w:id="7385" w:author="Caree2" w:date="2016-10-28T06:24:00Z">
                <w:pPr/>
              </w:pPrChange>
            </w:pPr>
            <w:del w:id="7386" w:author="Caree2" w:date="2016-10-26T18:37:00Z">
              <w:r w:rsidRPr="00871E1A" w:rsidDel="00D66FFA">
                <w:rPr>
                  <w:i w:val="0"/>
                  <w:iCs/>
                </w:rPr>
                <w:delText>Measures to prevent any recurrence?</w:delText>
              </w:r>
            </w:del>
          </w:p>
          <w:p w:rsidR="005A35B4" w:rsidRPr="00871E1A" w:rsidDel="00D66FFA" w:rsidRDefault="005A35B4">
            <w:pPr>
              <w:pStyle w:val="h1"/>
              <w:rPr>
                <w:del w:id="7387" w:author="Caree2" w:date="2016-10-26T18:37:00Z"/>
              </w:rPr>
              <w:pPrChange w:id="7388" w:author="Caree2" w:date="2016-10-28T06:24:00Z">
                <w:pPr/>
              </w:pPrChange>
            </w:pPr>
            <w:del w:id="7389" w:author="Caree2" w:date="2016-10-26T18:37:00Z">
              <w:r w:rsidRPr="00871E1A" w:rsidDel="00D66FFA">
                <w:delText>Retrain personnel as needed.</w:delText>
              </w:r>
              <w:r w:rsidR="00350F7F" w:rsidDel="00D66FFA">
                <w:delText xml:space="preserve"> </w:delText>
              </w:r>
              <w:r w:rsidRPr="00871E1A" w:rsidDel="00D66FFA">
                <w:delText>Adjust process as needed.</w:delText>
              </w:r>
            </w:del>
          </w:p>
          <w:p w:rsidR="005A35B4" w:rsidRPr="00871E1A" w:rsidDel="00D66FFA" w:rsidRDefault="005A35B4">
            <w:pPr>
              <w:pStyle w:val="h1"/>
              <w:rPr>
                <w:del w:id="7390" w:author="Caree2" w:date="2016-10-26T18:37:00Z"/>
              </w:rPr>
              <w:pPrChange w:id="7391" w:author="Caree2" w:date="2016-10-28T06:24:00Z">
                <w:pPr/>
              </w:pPrChange>
            </w:pPr>
          </w:p>
          <w:p w:rsidR="005A35B4" w:rsidRPr="00871E1A" w:rsidDel="00D66FFA" w:rsidRDefault="005A35B4">
            <w:pPr>
              <w:pStyle w:val="h1"/>
              <w:rPr>
                <w:del w:id="7392" w:author="Caree2" w:date="2016-10-26T18:37:00Z"/>
                <w:b/>
                <w:bCs/>
                <w:iCs/>
              </w:rPr>
              <w:pPrChange w:id="7393" w:author="Caree2" w:date="2016-10-28T06:24:00Z">
                <w:pPr/>
              </w:pPrChange>
            </w:pPr>
          </w:p>
        </w:tc>
      </w:tr>
      <w:tr w:rsidR="005A35B4" w:rsidRPr="00871E1A" w:rsidDel="00D66FFA">
        <w:trPr>
          <w:trHeight w:val="307"/>
          <w:del w:id="7394" w:author="Caree2" w:date="2016-10-26T18:37:00Z"/>
        </w:trPr>
        <w:tc>
          <w:tcPr>
            <w:tcW w:w="2696"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395" w:author="Caree2" w:date="2016-10-26T18:37:00Z"/>
                <w:b/>
                <w:bCs/>
                <w:sz w:val="16"/>
              </w:rPr>
              <w:pPrChange w:id="7396" w:author="Caree2" w:date="2016-10-28T06:24:00Z">
                <w:pPr>
                  <w:shd w:val="clear" w:color="auto" w:fill="FFFFFF"/>
                </w:pPr>
              </w:pPrChange>
            </w:pPr>
          </w:p>
          <w:p w:rsidR="005A35B4" w:rsidRPr="00871E1A" w:rsidDel="00D66FFA" w:rsidRDefault="005A35B4">
            <w:pPr>
              <w:pStyle w:val="h1"/>
              <w:rPr>
                <w:del w:id="7397" w:author="Caree2" w:date="2016-10-26T18:37:00Z"/>
                <w:b/>
                <w:bCs/>
              </w:rPr>
              <w:pPrChange w:id="7398" w:author="Caree2" w:date="2016-10-28T06:24:00Z">
                <w:pPr>
                  <w:shd w:val="clear" w:color="auto" w:fill="FFFFFF"/>
                </w:pPr>
              </w:pPrChange>
            </w:pPr>
            <w:del w:id="7399" w:author="Caree2" w:date="2016-10-26T18:37:00Z">
              <w:r w:rsidRPr="00871E1A" w:rsidDel="00D66FFA">
                <w:rPr>
                  <w:b/>
                  <w:bCs/>
                </w:rPr>
                <w:delText>Chilling</w:delText>
              </w:r>
            </w:del>
          </w:p>
          <w:p w:rsidR="005A35B4" w:rsidRPr="00871E1A" w:rsidDel="00D66FFA" w:rsidRDefault="005A35B4">
            <w:pPr>
              <w:pStyle w:val="h1"/>
              <w:rPr>
                <w:del w:id="7400" w:author="Caree2" w:date="2016-10-26T18:37:00Z"/>
              </w:rPr>
              <w:pPrChange w:id="7401" w:author="Caree2" w:date="2016-10-28T06:24:00Z">
                <w:pPr>
                  <w:pStyle w:val="Heading7"/>
                </w:pPr>
              </w:pPrChange>
            </w:pPr>
            <w:del w:id="7402" w:author="Caree2" w:date="2016-10-26T18:37:00Z">
              <w:r w:rsidRPr="00871E1A" w:rsidDel="00D66FFA">
                <w:delText>CCP #2</w:delText>
              </w:r>
            </w:del>
          </w:p>
          <w:p w:rsidR="005A35B4" w:rsidRPr="00871E1A" w:rsidDel="00D66FFA" w:rsidRDefault="005A35B4">
            <w:pPr>
              <w:pStyle w:val="h1"/>
              <w:rPr>
                <w:del w:id="7403" w:author="Caree2" w:date="2016-10-26T18:37:00Z"/>
              </w:rPr>
              <w:pPrChange w:id="7404" w:author="Caree2" w:date="2016-10-28T06:24:00Z">
                <w:pPr>
                  <w:shd w:val="clear" w:color="auto" w:fill="FFFFFF"/>
                </w:pPr>
              </w:pPrChange>
            </w:pPr>
          </w:p>
        </w:tc>
        <w:tc>
          <w:tcPr>
            <w:tcW w:w="22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405" w:author="Caree2" w:date="2016-10-26T18:37:00Z"/>
                <w:sz w:val="16"/>
              </w:rPr>
              <w:pPrChange w:id="7406" w:author="Caree2" w:date="2016-10-28T06:24:00Z">
                <w:pPr>
                  <w:shd w:val="clear" w:color="auto" w:fill="FFFFFF"/>
                </w:pPr>
              </w:pPrChange>
            </w:pPr>
          </w:p>
          <w:p w:rsidR="005A35B4" w:rsidRPr="00871E1A" w:rsidDel="00D66FFA" w:rsidRDefault="005A35B4">
            <w:pPr>
              <w:pStyle w:val="h1"/>
              <w:rPr>
                <w:del w:id="7407" w:author="Caree2" w:date="2016-10-26T18:37:00Z"/>
              </w:rPr>
              <w:pPrChange w:id="7408" w:author="Caree2" w:date="2016-10-28T06:24:00Z">
                <w:pPr>
                  <w:pStyle w:val="Heading2"/>
                </w:pPr>
              </w:pPrChange>
            </w:pPr>
            <w:bookmarkStart w:id="7409" w:name="_Toc292460751"/>
            <w:del w:id="7410" w:author="Caree2" w:date="2016-10-26T18:37:00Z">
              <w:r w:rsidRPr="00871E1A" w:rsidDel="00D66FFA">
                <w:delText>Internal bird</w:delText>
              </w:r>
              <w:bookmarkEnd w:id="7409"/>
            </w:del>
          </w:p>
          <w:p w:rsidR="005A35B4" w:rsidRPr="00871E1A" w:rsidDel="00D66FFA" w:rsidRDefault="005A35B4">
            <w:pPr>
              <w:pStyle w:val="h1"/>
              <w:rPr>
                <w:del w:id="7411" w:author="Caree2" w:date="2016-10-26T18:37:00Z"/>
              </w:rPr>
              <w:pPrChange w:id="7412" w:author="Caree2" w:date="2016-10-28T06:24:00Z">
                <w:pPr>
                  <w:shd w:val="clear" w:color="auto" w:fill="FFFFFF"/>
                </w:pPr>
              </w:pPrChange>
            </w:pPr>
            <w:del w:id="7413" w:author="Caree2" w:date="2016-10-26T18:37:00Z">
              <w:r w:rsidRPr="00871E1A" w:rsidDel="00D66FFA">
                <w:delText>temperature &lt;41</w:delText>
              </w:r>
              <w:r w:rsidRPr="00871E1A" w:rsidDel="00D66FFA">
                <w:sym w:font="Symbol" w:char="F0B0"/>
              </w:r>
              <w:r w:rsidRPr="00871E1A" w:rsidDel="00D66FFA">
                <w:delText xml:space="preserve"> F.</w:delText>
              </w:r>
            </w:del>
          </w:p>
        </w:tc>
        <w:tc>
          <w:tcPr>
            <w:tcW w:w="25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414" w:author="Caree2" w:date="2016-10-26T18:37:00Z"/>
                <w:b/>
                <w:bCs/>
                <w:iCs/>
                <w:sz w:val="16"/>
              </w:rPr>
              <w:pPrChange w:id="7415" w:author="Caree2" w:date="2016-10-28T06:24:00Z">
                <w:pPr>
                  <w:pStyle w:val="Caption"/>
                </w:pPr>
              </w:pPrChange>
            </w:pPr>
          </w:p>
          <w:p w:rsidR="005A35B4" w:rsidRPr="00871E1A" w:rsidDel="00D66FFA" w:rsidRDefault="005A35B4">
            <w:pPr>
              <w:pStyle w:val="h1"/>
              <w:rPr>
                <w:del w:id="7416" w:author="Caree2" w:date="2016-10-26T18:37:00Z"/>
                <w:b/>
                <w:bCs/>
                <w:iCs/>
              </w:rPr>
              <w:pPrChange w:id="7417" w:author="Caree2" w:date="2016-10-28T06:24:00Z">
                <w:pPr>
                  <w:pStyle w:val="Caption"/>
                </w:pPr>
              </w:pPrChange>
            </w:pPr>
            <w:del w:id="7418" w:author="Caree2" w:date="2016-10-26T18:37:00Z">
              <w:r w:rsidRPr="00871E1A" w:rsidDel="00D66FFA">
                <w:rPr>
                  <w:b/>
                  <w:bCs/>
                  <w:i w:val="0"/>
                  <w:iCs/>
                </w:rPr>
                <w:delText>What will be measured?</w:delText>
              </w:r>
            </w:del>
          </w:p>
          <w:p w:rsidR="005A35B4" w:rsidRPr="00871E1A" w:rsidDel="00D66FFA" w:rsidRDefault="005A35B4">
            <w:pPr>
              <w:pStyle w:val="h1"/>
              <w:rPr>
                <w:del w:id="7419" w:author="Caree2" w:date="2016-10-26T18:37:00Z"/>
              </w:rPr>
              <w:pPrChange w:id="7420" w:author="Caree2" w:date="2016-10-28T06:24:00Z">
                <w:pPr>
                  <w:shd w:val="clear" w:color="auto" w:fill="FFFFFF"/>
                </w:pPr>
              </w:pPrChange>
            </w:pPr>
            <w:del w:id="7421" w:author="Caree2" w:date="2016-10-26T18:37:00Z">
              <w:r w:rsidRPr="00871E1A" w:rsidDel="00D66FFA">
                <w:delText>Internal temperature.</w:delText>
              </w:r>
            </w:del>
          </w:p>
          <w:p w:rsidR="005A35B4" w:rsidRPr="00871E1A" w:rsidDel="00D66FFA" w:rsidRDefault="005A35B4">
            <w:pPr>
              <w:pStyle w:val="h1"/>
              <w:rPr>
                <w:del w:id="7422" w:author="Caree2" w:date="2016-10-26T18:37:00Z"/>
                <w:iCs/>
                <w:sz w:val="16"/>
              </w:rPr>
              <w:pPrChange w:id="7423" w:author="Caree2" w:date="2016-10-28T06:24:00Z">
                <w:pPr>
                  <w:shd w:val="clear" w:color="auto" w:fill="FFFFFF"/>
                </w:pPr>
              </w:pPrChange>
            </w:pPr>
          </w:p>
          <w:p w:rsidR="005A35B4" w:rsidRPr="00871E1A" w:rsidDel="00D66FFA" w:rsidRDefault="005A35B4">
            <w:pPr>
              <w:pStyle w:val="h1"/>
              <w:rPr>
                <w:del w:id="7424" w:author="Caree2" w:date="2016-10-26T18:37:00Z"/>
              </w:rPr>
              <w:pPrChange w:id="7425" w:author="Caree2" w:date="2016-10-28T06:24:00Z">
                <w:pPr>
                  <w:shd w:val="clear" w:color="auto" w:fill="FFFFFF"/>
                </w:pPr>
              </w:pPrChange>
            </w:pPr>
            <w:del w:id="7426" w:author="Caree2" w:date="2016-10-26T18:37:00Z">
              <w:r w:rsidRPr="00871E1A" w:rsidDel="00D66FFA">
                <w:rPr>
                  <w:i w:val="0"/>
                  <w:iCs/>
                </w:rPr>
                <w:delText>Where will CL be measured?</w:delText>
              </w:r>
              <w:r w:rsidRPr="00871E1A" w:rsidDel="00D66FFA">
                <w:delText xml:space="preserve"> </w:delText>
              </w:r>
            </w:del>
          </w:p>
          <w:p w:rsidR="005A35B4" w:rsidRPr="00871E1A" w:rsidDel="00D66FFA" w:rsidRDefault="005A35B4">
            <w:pPr>
              <w:pStyle w:val="h1"/>
              <w:rPr>
                <w:del w:id="7427" w:author="Caree2" w:date="2016-10-26T18:37:00Z"/>
              </w:rPr>
              <w:pPrChange w:id="7428" w:author="Caree2" w:date="2016-10-28T06:24:00Z">
                <w:pPr>
                  <w:shd w:val="clear" w:color="auto" w:fill="FFFFFF"/>
                </w:pPr>
              </w:pPrChange>
            </w:pPr>
            <w:del w:id="7429" w:author="Caree2" w:date="2016-10-26T18:37:00Z">
              <w:r w:rsidRPr="00871E1A" w:rsidDel="00D66FFA">
                <w:delText>In the carcass cavity.</w:delText>
              </w:r>
            </w:del>
          </w:p>
          <w:p w:rsidR="005A35B4" w:rsidRPr="00871E1A" w:rsidDel="00D66FFA" w:rsidRDefault="005A35B4">
            <w:pPr>
              <w:pStyle w:val="h1"/>
              <w:rPr>
                <w:del w:id="7430" w:author="Caree2" w:date="2016-10-26T18:37:00Z"/>
                <w:iCs/>
                <w:sz w:val="16"/>
              </w:rPr>
              <w:pPrChange w:id="7431" w:author="Caree2" w:date="2016-10-28T06:24:00Z">
                <w:pPr>
                  <w:shd w:val="clear" w:color="auto" w:fill="FFFFFF"/>
                </w:pPr>
              </w:pPrChange>
            </w:pPr>
          </w:p>
          <w:p w:rsidR="005A35B4" w:rsidRPr="00871E1A" w:rsidDel="00D66FFA" w:rsidRDefault="005A35B4">
            <w:pPr>
              <w:pStyle w:val="h1"/>
              <w:rPr>
                <w:del w:id="7432" w:author="Caree2" w:date="2016-10-26T18:37:00Z"/>
                <w:iCs/>
              </w:rPr>
              <w:pPrChange w:id="7433" w:author="Caree2" w:date="2016-10-28T06:24:00Z">
                <w:pPr>
                  <w:shd w:val="clear" w:color="auto" w:fill="FFFFFF"/>
                </w:pPr>
              </w:pPrChange>
            </w:pPr>
            <w:del w:id="7434" w:author="Caree2" w:date="2016-10-26T18:37:00Z">
              <w:r w:rsidRPr="00871E1A" w:rsidDel="00D66FFA">
                <w:rPr>
                  <w:i w:val="0"/>
                  <w:iCs/>
                </w:rPr>
                <w:delText>How will CL be measured?</w:delText>
              </w:r>
            </w:del>
          </w:p>
          <w:p w:rsidR="005A35B4" w:rsidRPr="00871E1A" w:rsidDel="00D66FFA" w:rsidRDefault="005A35B4">
            <w:pPr>
              <w:pStyle w:val="h1"/>
              <w:rPr>
                <w:del w:id="7435" w:author="Caree2" w:date="2016-10-26T18:37:00Z"/>
              </w:rPr>
              <w:pPrChange w:id="7436" w:author="Caree2" w:date="2016-10-28T06:24:00Z">
                <w:pPr>
                  <w:shd w:val="clear" w:color="auto" w:fill="FFFFFF"/>
                </w:pPr>
              </w:pPrChange>
            </w:pPr>
            <w:del w:id="7437" w:author="Caree2" w:date="2016-10-26T18:37:00Z">
              <w:r w:rsidRPr="00871E1A" w:rsidDel="00D66FFA">
                <w:delText>Thermal probe.</w:delText>
              </w:r>
            </w:del>
          </w:p>
          <w:p w:rsidR="005A35B4" w:rsidRPr="00871E1A" w:rsidDel="00D66FFA" w:rsidRDefault="005A35B4">
            <w:pPr>
              <w:pStyle w:val="h1"/>
              <w:rPr>
                <w:del w:id="7438" w:author="Caree2" w:date="2016-10-26T18:37:00Z"/>
                <w:b/>
                <w:bCs/>
                <w:iCs/>
                <w:sz w:val="16"/>
              </w:rPr>
              <w:pPrChange w:id="7439" w:author="Caree2" w:date="2016-10-28T06:24:00Z">
                <w:pPr>
                  <w:pStyle w:val="Caption"/>
                </w:pPr>
              </w:pPrChange>
            </w:pPr>
          </w:p>
          <w:p w:rsidR="005A35B4" w:rsidRPr="00871E1A" w:rsidDel="00D66FFA" w:rsidRDefault="005A35B4">
            <w:pPr>
              <w:pStyle w:val="h1"/>
              <w:rPr>
                <w:del w:id="7440" w:author="Caree2" w:date="2016-10-26T18:37:00Z"/>
                <w:b/>
                <w:bCs/>
                <w:iCs/>
              </w:rPr>
              <w:pPrChange w:id="7441" w:author="Caree2" w:date="2016-10-28T06:24:00Z">
                <w:pPr>
                  <w:pStyle w:val="Caption"/>
                </w:pPr>
              </w:pPrChange>
            </w:pPr>
            <w:del w:id="7442" w:author="Caree2" w:date="2016-10-26T18:37:00Z">
              <w:r w:rsidRPr="00871E1A" w:rsidDel="00D66FFA">
                <w:rPr>
                  <w:b/>
                  <w:bCs/>
                  <w:i w:val="0"/>
                  <w:iCs/>
                </w:rPr>
                <w:delText xml:space="preserve">Who will monitor CL? </w:delText>
              </w:r>
            </w:del>
          </w:p>
          <w:p w:rsidR="005A35B4" w:rsidRPr="00871E1A" w:rsidDel="00D66FFA" w:rsidRDefault="005A35B4">
            <w:pPr>
              <w:pStyle w:val="h1"/>
              <w:rPr>
                <w:del w:id="7443" w:author="Caree2" w:date="2016-10-26T18:37:00Z"/>
              </w:rPr>
              <w:pPrChange w:id="7444" w:author="Caree2" w:date="2016-10-28T06:24:00Z">
                <w:pPr>
                  <w:shd w:val="clear" w:color="auto" w:fill="FFFFFF"/>
                </w:pPr>
              </w:pPrChange>
            </w:pPr>
            <w:del w:id="7445" w:author="Caree2" w:date="2016-10-26T18:37:00Z">
              <w:r w:rsidRPr="00871E1A" w:rsidDel="00D66FFA">
                <w:delText xml:space="preserve">HACCP-trained grower-processor or designee </w:delText>
              </w:r>
            </w:del>
          </w:p>
          <w:p w:rsidR="005A35B4" w:rsidRPr="00871E1A" w:rsidDel="00D66FFA" w:rsidRDefault="005A35B4">
            <w:pPr>
              <w:pStyle w:val="h1"/>
              <w:rPr>
                <w:del w:id="7446" w:author="Caree2" w:date="2016-10-26T18:37:00Z"/>
                <w:iCs/>
                <w:sz w:val="16"/>
              </w:rPr>
              <w:pPrChange w:id="7447" w:author="Caree2" w:date="2016-10-28T06:24:00Z">
                <w:pPr>
                  <w:pStyle w:val="Heading5"/>
                </w:pPr>
              </w:pPrChange>
            </w:pPr>
          </w:p>
          <w:p w:rsidR="005A35B4" w:rsidRPr="00871E1A" w:rsidDel="00D66FFA" w:rsidRDefault="005A35B4">
            <w:pPr>
              <w:pStyle w:val="h1"/>
              <w:rPr>
                <w:del w:id="7448" w:author="Caree2" w:date="2016-10-26T18:37:00Z"/>
                <w:iCs/>
              </w:rPr>
              <w:pPrChange w:id="7449" w:author="Caree2" w:date="2016-10-28T06:24:00Z">
                <w:pPr>
                  <w:pStyle w:val="Heading5"/>
                </w:pPr>
              </w:pPrChange>
            </w:pPr>
            <w:del w:id="7450" w:author="Caree2" w:date="2016-10-26T18:37:00Z">
              <w:r w:rsidRPr="00871E1A" w:rsidDel="00D66FFA">
                <w:rPr>
                  <w:b/>
                  <w:bCs/>
                  <w:i w:val="0"/>
                  <w:iCs/>
                </w:rPr>
                <w:delText>Frequency?</w:delText>
              </w:r>
            </w:del>
          </w:p>
          <w:p w:rsidR="005A35B4" w:rsidRPr="00871E1A" w:rsidDel="00D66FFA" w:rsidRDefault="005A35B4">
            <w:pPr>
              <w:pStyle w:val="h1"/>
              <w:rPr>
                <w:del w:id="7451" w:author="Caree2" w:date="2016-10-26T18:37:00Z"/>
              </w:rPr>
              <w:pPrChange w:id="7452" w:author="Caree2" w:date="2016-10-28T06:24:00Z">
                <w:pPr>
                  <w:shd w:val="clear" w:color="auto" w:fill="FFFFFF"/>
                </w:pPr>
              </w:pPrChange>
            </w:pPr>
            <w:del w:id="7453" w:author="Caree2" w:date="2016-10-26T18:37:00Z">
              <w:r w:rsidRPr="00871E1A" w:rsidDel="00D66FFA">
                <w:delText xml:space="preserve">For 200 birds or less: </w:delText>
              </w:r>
            </w:del>
          </w:p>
          <w:p w:rsidR="005A35B4" w:rsidRPr="00871E1A" w:rsidDel="00D66FFA" w:rsidRDefault="005A35B4">
            <w:pPr>
              <w:pStyle w:val="h1"/>
              <w:rPr>
                <w:del w:id="7454" w:author="Caree2" w:date="2016-10-26T18:37:00Z"/>
                <w:b/>
                <w:bCs/>
              </w:rPr>
              <w:pPrChange w:id="7455" w:author="Caree2" w:date="2016-10-28T06:24:00Z">
                <w:pPr>
                  <w:shd w:val="clear" w:color="auto" w:fill="FFFFFF"/>
                </w:pPr>
              </w:pPrChange>
            </w:pPr>
            <w:del w:id="7456" w:author="Caree2" w:date="2016-10-26T18:37:00Z">
              <w:r w:rsidRPr="00871E1A" w:rsidDel="00D66FFA">
                <w:delText>5-bird sample / day.</w:delText>
              </w:r>
            </w:del>
          </w:p>
        </w:tc>
        <w:tc>
          <w:tcPr>
            <w:tcW w:w="270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457" w:author="Caree2" w:date="2016-10-26T18:37:00Z"/>
                <w:iCs/>
                <w:sz w:val="16"/>
              </w:rPr>
              <w:pPrChange w:id="7458" w:author="Caree2" w:date="2016-10-28T06:24:00Z">
                <w:pPr>
                  <w:shd w:val="clear" w:color="auto" w:fill="FFFFFF"/>
                </w:pPr>
              </w:pPrChange>
            </w:pPr>
          </w:p>
          <w:p w:rsidR="005A35B4" w:rsidRPr="00871E1A" w:rsidDel="00D66FFA" w:rsidRDefault="005A35B4">
            <w:pPr>
              <w:pStyle w:val="h1"/>
              <w:rPr>
                <w:del w:id="7459" w:author="Caree2" w:date="2016-10-26T18:37:00Z"/>
                <w:iCs/>
              </w:rPr>
              <w:pPrChange w:id="7460" w:author="Caree2" w:date="2016-10-28T06:24:00Z">
                <w:pPr>
                  <w:shd w:val="clear" w:color="auto" w:fill="FFFFFF"/>
                </w:pPr>
              </w:pPrChange>
            </w:pPr>
            <w:del w:id="7461" w:author="Caree2" w:date="2016-10-26T18:37:00Z">
              <w:r w:rsidRPr="00871E1A" w:rsidDel="00D66FFA">
                <w:rPr>
                  <w:i w:val="0"/>
                  <w:iCs/>
                </w:rPr>
                <w:delText>How will the</w:delText>
              </w:r>
            </w:del>
          </w:p>
          <w:p w:rsidR="005A35B4" w:rsidRPr="00871E1A" w:rsidDel="00D66FFA" w:rsidRDefault="005A35B4">
            <w:pPr>
              <w:pStyle w:val="h1"/>
              <w:rPr>
                <w:del w:id="7462" w:author="Caree2" w:date="2016-10-26T18:37:00Z"/>
                <w:b/>
                <w:bCs/>
              </w:rPr>
              <w:pPrChange w:id="7463" w:author="Caree2" w:date="2016-10-28T06:24:00Z">
                <w:pPr>
                  <w:shd w:val="clear" w:color="auto" w:fill="FFFFFF"/>
                </w:pPr>
              </w:pPrChange>
            </w:pPr>
            <w:del w:id="7464" w:author="Caree2" w:date="2016-10-26T18:37:00Z">
              <w:r w:rsidRPr="00871E1A" w:rsidDel="00D66FFA">
                <w:rPr>
                  <w:i w:val="0"/>
                  <w:iCs/>
                </w:rPr>
                <w:delText>process be corrected?</w:delText>
              </w:r>
            </w:del>
          </w:p>
          <w:p w:rsidR="005A35B4" w:rsidRPr="00871E1A" w:rsidDel="00D66FFA" w:rsidRDefault="005A35B4">
            <w:pPr>
              <w:pStyle w:val="h1"/>
              <w:rPr>
                <w:del w:id="7465" w:author="Caree2" w:date="2016-10-26T18:37:00Z"/>
              </w:rPr>
              <w:pPrChange w:id="7466" w:author="Caree2" w:date="2016-10-28T06:24:00Z">
                <w:pPr>
                  <w:shd w:val="clear" w:color="auto" w:fill="FFFFFF"/>
                </w:pPr>
              </w:pPrChange>
            </w:pPr>
            <w:del w:id="7467" w:author="Caree2" w:date="2016-10-26T18:37:00Z">
              <w:r w:rsidRPr="00871E1A" w:rsidDel="00D66FFA">
                <w:delText>Keep chilling until temperature is reached.</w:delText>
              </w:r>
            </w:del>
          </w:p>
          <w:p w:rsidR="005A35B4" w:rsidRPr="00871E1A" w:rsidDel="00D66FFA" w:rsidRDefault="005A35B4">
            <w:pPr>
              <w:pStyle w:val="h1"/>
              <w:rPr>
                <w:del w:id="7468" w:author="Caree2" w:date="2016-10-26T18:37:00Z"/>
                <w:iCs/>
                <w:sz w:val="16"/>
              </w:rPr>
              <w:pPrChange w:id="7469" w:author="Caree2" w:date="2016-10-28T06:24:00Z">
                <w:pPr>
                  <w:pStyle w:val="Heading5"/>
                </w:pPr>
              </w:pPrChange>
            </w:pPr>
          </w:p>
          <w:p w:rsidR="005A35B4" w:rsidRPr="00871E1A" w:rsidDel="00D66FFA" w:rsidRDefault="005A35B4">
            <w:pPr>
              <w:pStyle w:val="h1"/>
              <w:rPr>
                <w:del w:id="7470" w:author="Caree2" w:date="2016-10-26T18:37:00Z"/>
                <w:iCs/>
              </w:rPr>
              <w:pPrChange w:id="7471" w:author="Caree2" w:date="2016-10-28T06:24:00Z">
                <w:pPr>
                  <w:pStyle w:val="Heading5"/>
                </w:pPr>
              </w:pPrChange>
            </w:pPr>
            <w:del w:id="7472" w:author="Caree2" w:date="2016-10-26T18:37:00Z">
              <w:r w:rsidRPr="00871E1A" w:rsidDel="00D66FFA">
                <w:rPr>
                  <w:b/>
                  <w:bCs/>
                  <w:i w:val="0"/>
                  <w:iCs/>
                </w:rPr>
                <w:delText>Product disposition?</w:delText>
              </w:r>
            </w:del>
          </w:p>
          <w:p w:rsidR="005A35B4" w:rsidRPr="00871E1A" w:rsidDel="00D66FFA" w:rsidRDefault="005A35B4">
            <w:pPr>
              <w:pStyle w:val="h1"/>
              <w:rPr>
                <w:del w:id="7473" w:author="Caree2" w:date="2016-10-26T18:37:00Z"/>
              </w:rPr>
              <w:pPrChange w:id="7474" w:author="Caree2" w:date="2016-10-28T06:24:00Z">
                <w:pPr/>
              </w:pPrChange>
            </w:pPr>
            <w:del w:id="7475" w:author="Caree2" w:date="2016-10-26T18:37:00Z">
              <w:r w:rsidRPr="00871E1A" w:rsidDel="00D66FFA">
                <w:delText>Reject (discard), chill or freeze.</w:delText>
              </w:r>
            </w:del>
          </w:p>
          <w:p w:rsidR="005A35B4" w:rsidRPr="00871E1A" w:rsidDel="00D66FFA" w:rsidRDefault="005A35B4">
            <w:pPr>
              <w:pStyle w:val="h1"/>
              <w:rPr>
                <w:del w:id="7476" w:author="Caree2" w:date="2016-10-26T18:37:00Z"/>
                <w:iCs/>
                <w:sz w:val="16"/>
              </w:rPr>
              <w:pPrChange w:id="7477" w:author="Caree2" w:date="2016-10-28T06:24:00Z">
                <w:pPr/>
              </w:pPrChange>
            </w:pPr>
          </w:p>
          <w:p w:rsidR="005A35B4" w:rsidRPr="00871E1A" w:rsidDel="00D66FFA" w:rsidRDefault="005A35B4">
            <w:pPr>
              <w:pStyle w:val="h1"/>
              <w:rPr>
                <w:del w:id="7478" w:author="Caree2" w:date="2016-10-26T18:37:00Z"/>
              </w:rPr>
              <w:pPrChange w:id="7479" w:author="Caree2" w:date="2016-10-28T06:24:00Z">
                <w:pPr/>
              </w:pPrChange>
            </w:pPr>
            <w:del w:id="7480" w:author="Caree2" w:date="2016-10-26T18:37:00Z">
              <w:r w:rsidRPr="00871E1A" w:rsidDel="00D66FFA">
                <w:rPr>
                  <w:i w:val="0"/>
                  <w:iCs/>
                </w:rPr>
                <w:delText>Who is responsible for implementing the CA?</w:delText>
              </w:r>
            </w:del>
          </w:p>
          <w:p w:rsidR="005A35B4" w:rsidRPr="00871E1A" w:rsidDel="00D66FFA" w:rsidRDefault="005A35B4">
            <w:pPr>
              <w:pStyle w:val="h1"/>
              <w:rPr>
                <w:del w:id="7481" w:author="Caree2" w:date="2016-10-26T18:37:00Z"/>
              </w:rPr>
              <w:pPrChange w:id="7482" w:author="Caree2" w:date="2016-10-28T06:24:00Z">
                <w:pPr/>
              </w:pPrChange>
            </w:pPr>
            <w:del w:id="7483" w:author="Caree2" w:date="2016-10-26T18:37:00Z">
              <w:r w:rsidRPr="00871E1A" w:rsidDel="00D66FFA">
                <w:delText>HACCP-trained grower-processor or designee.</w:delText>
              </w:r>
            </w:del>
          </w:p>
          <w:p w:rsidR="005A35B4" w:rsidRPr="00871E1A" w:rsidDel="00D66FFA" w:rsidRDefault="005A35B4">
            <w:pPr>
              <w:pStyle w:val="h1"/>
              <w:rPr>
                <w:del w:id="7484" w:author="Caree2" w:date="2016-10-26T18:37:00Z"/>
                <w:iCs/>
                <w:sz w:val="16"/>
              </w:rPr>
              <w:pPrChange w:id="7485" w:author="Caree2" w:date="2016-10-28T06:24:00Z">
                <w:pPr>
                  <w:pStyle w:val="BodyText"/>
                </w:pPr>
              </w:pPrChange>
            </w:pPr>
          </w:p>
          <w:p w:rsidR="005A35B4" w:rsidRPr="00871E1A" w:rsidDel="00D66FFA" w:rsidRDefault="005A35B4">
            <w:pPr>
              <w:pStyle w:val="h1"/>
              <w:rPr>
                <w:del w:id="7486" w:author="Caree2" w:date="2016-10-26T18:37:00Z"/>
                <w:iCs/>
              </w:rPr>
              <w:pPrChange w:id="7487" w:author="Caree2" w:date="2016-10-28T06:24:00Z">
                <w:pPr>
                  <w:pStyle w:val="BodyText"/>
                </w:pPr>
              </w:pPrChange>
            </w:pPr>
            <w:del w:id="7488" w:author="Caree2" w:date="2016-10-26T18:37:00Z">
              <w:r w:rsidRPr="00871E1A" w:rsidDel="00D66FFA">
                <w:rPr>
                  <w:b/>
                  <w:bCs/>
                  <w:i w:val="0"/>
                  <w:iCs/>
                </w:rPr>
                <w:delText>Measures to prevent recurrence?</w:delText>
              </w:r>
            </w:del>
          </w:p>
          <w:p w:rsidR="005A35B4" w:rsidRPr="00871E1A" w:rsidDel="00D66FFA" w:rsidRDefault="005A35B4">
            <w:pPr>
              <w:pStyle w:val="h1"/>
              <w:rPr>
                <w:del w:id="7489" w:author="Caree2" w:date="2016-10-26T18:37:00Z"/>
                <w:iCs/>
              </w:rPr>
              <w:pPrChange w:id="7490" w:author="Caree2" w:date="2016-10-28T06:24:00Z">
                <w:pPr/>
              </w:pPrChange>
            </w:pPr>
            <w:del w:id="7491" w:author="Caree2" w:date="2016-10-26T18:37:00Z">
              <w:r w:rsidRPr="00871E1A" w:rsidDel="00D66FFA">
                <w:delText>Retrain personnel.</w:delText>
              </w:r>
              <w:r w:rsidR="00350F7F" w:rsidDel="00D66FFA">
                <w:delText xml:space="preserve"> </w:delText>
              </w:r>
              <w:r w:rsidRPr="00871E1A" w:rsidDel="00D66FFA">
                <w:delText>Adjust process.</w:delText>
              </w:r>
            </w:del>
          </w:p>
        </w:tc>
      </w:tr>
    </w:tbl>
    <w:p w:rsidR="005A35B4" w:rsidRPr="00871E1A" w:rsidDel="00D66FFA" w:rsidRDefault="00C37EC7">
      <w:pPr>
        <w:pStyle w:val="StyleHeading114ptBoldUnderlineLeft"/>
        <w:rPr>
          <w:del w:id="7492" w:author="Caree2" w:date="2016-10-26T18:37:00Z"/>
        </w:rPr>
      </w:pPr>
      <w:del w:id="7493" w:author="Caree2" w:date="2016-10-26T18:37:00Z">
        <w:r w:rsidDel="00D66FFA">
          <w:delText xml:space="preserve">4.4 - </w:delText>
        </w:r>
        <w:r w:rsidR="005A35B4" w:rsidRPr="00871E1A" w:rsidDel="00D66FFA">
          <w:delText xml:space="preserve">HACCP Record Keeping </w:delText>
        </w:r>
        <w:r w:rsidR="00624357" w:rsidDel="00D66FFA">
          <w:delText>and</w:delText>
        </w:r>
        <w:r w:rsidR="005A35B4" w:rsidRPr="00871E1A" w:rsidDel="00D66FFA">
          <w:delText xml:space="preserve"> Verification Procedures</w:delText>
        </w:r>
      </w:del>
    </w:p>
    <w:p w:rsidR="005A35B4" w:rsidRPr="00871E1A" w:rsidDel="00D66FFA" w:rsidRDefault="005A35B4">
      <w:pPr>
        <w:pStyle w:val="h1"/>
        <w:rPr>
          <w:del w:id="7494" w:author="Caree2" w:date="2016-10-26T18:37:00Z"/>
          <w:sz w:val="16"/>
        </w:rPr>
        <w:pPrChange w:id="7495" w:author="Caree2" w:date="2016-10-28T06:24:00Z">
          <w:pPr>
            <w:shd w:val="clear" w:color="auto" w:fill="FFFFFF"/>
          </w:pPr>
        </w:pPrChange>
      </w:pPr>
    </w:p>
    <w:tbl>
      <w:tblPr>
        <w:tblW w:w="0" w:type="auto"/>
        <w:tblInd w:w="40" w:type="dxa"/>
        <w:tblLayout w:type="fixed"/>
        <w:tblCellMar>
          <w:left w:w="40" w:type="dxa"/>
          <w:right w:w="40" w:type="dxa"/>
        </w:tblCellMar>
        <w:tblLook w:val="0000" w:firstRow="0" w:lastRow="0" w:firstColumn="0" w:lastColumn="0" w:noHBand="0" w:noVBand="0"/>
      </w:tblPr>
      <w:tblGrid>
        <w:gridCol w:w="2246"/>
        <w:gridCol w:w="2237"/>
        <w:gridCol w:w="2246"/>
        <w:gridCol w:w="2271"/>
      </w:tblGrid>
      <w:tr w:rsidR="005A35B4" w:rsidRPr="00871E1A" w:rsidDel="00D66FFA">
        <w:trPr>
          <w:trHeight w:val="288"/>
          <w:del w:id="7496" w:author="Caree2" w:date="2016-10-26T18:37:00Z"/>
        </w:trPr>
        <w:tc>
          <w:tcPr>
            <w:tcW w:w="2246" w:type="dxa"/>
            <w:tcBorders>
              <w:top w:val="single" w:sz="6" w:space="0" w:color="auto"/>
              <w:left w:val="single" w:sz="6" w:space="0" w:color="auto"/>
              <w:bottom w:val="single" w:sz="6" w:space="0" w:color="auto"/>
              <w:right w:val="single" w:sz="6" w:space="0" w:color="auto"/>
            </w:tcBorders>
            <w:shd w:val="clear" w:color="auto" w:fill="E6E6E6"/>
          </w:tcPr>
          <w:p w:rsidR="005A35B4" w:rsidRPr="00871E1A" w:rsidDel="00D66FFA" w:rsidRDefault="005A35B4">
            <w:pPr>
              <w:pStyle w:val="h1"/>
              <w:rPr>
                <w:del w:id="7497" w:author="Caree2" w:date="2016-10-26T18:37:00Z"/>
                <w:b/>
                <w:bCs/>
                <w:iCs/>
                <w:sz w:val="16"/>
              </w:rPr>
              <w:pPrChange w:id="7498" w:author="Caree2" w:date="2016-10-28T06:24:00Z">
                <w:pPr>
                  <w:shd w:val="clear" w:color="auto" w:fill="FFFFFF"/>
                </w:pPr>
              </w:pPrChange>
            </w:pPr>
          </w:p>
          <w:p w:rsidR="005A35B4" w:rsidRPr="00871E1A" w:rsidDel="00D66FFA" w:rsidRDefault="005A35B4">
            <w:pPr>
              <w:pStyle w:val="h1"/>
              <w:rPr>
                <w:del w:id="7499" w:author="Caree2" w:date="2016-10-26T18:37:00Z"/>
                <w:b/>
                <w:bCs/>
                <w:iCs/>
              </w:rPr>
              <w:pPrChange w:id="7500" w:author="Caree2" w:date="2016-10-28T06:24:00Z">
                <w:pPr>
                  <w:shd w:val="clear" w:color="auto" w:fill="FFFFFF"/>
                </w:pPr>
              </w:pPrChange>
            </w:pPr>
            <w:del w:id="7501" w:author="Caree2" w:date="2016-10-26T18:37:00Z">
              <w:r w:rsidRPr="00871E1A" w:rsidDel="00D66FFA">
                <w:rPr>
                  <w:b/>
                  <w:bCs/>
                  <w:i w:val="0"/>
                  <w:iCs/>
                </w:rPr>
                <w:delText xml:space="preserve"> Process/Step CCP</w:delText>
              </w:r>
            </w:del>
          </w:p>
          <w:p w:rsidR="005A35B4" w:rsidRPr="00871E1A" w:rsidDel="00D66FFA" w:rsidRDefault="005A35B4">
            <w:pPr>
              <w:pStyle w:val="h1"/>
              <w:rPr>
                <w:del w:id="7502" w:author="Caree2" w:date="2016-10-26T18:37:00Z"/>
                <w:sz w:val="16"/>
              </w:rPr>
              <w:pPrChange w:id="7503" w:author="Caree2" w:date="2016-10-28T06:24:00Z">
                <w:pPr>
                  <w:shd w:val="clear" w:color="auto" w:fill="FFFFFF"/>
                </w:pPr>
              </w:pPrChange>
            </w:pPr>
          </w:p>
        </w:tc>
        <w:tc>
          <w:tcPr>
            <w:tcW w:w="2237" w:type="dxa"/>
            <w:tcBorders>
              <w:top w:val="single" w:sz="6" w:space="0" w:color="auto"/>
              <w:left w:val="single" w:sz="6" w:space="0" w:color="auto"/>
              <w:bottom w:val="single" w:sz="6" w:space="0" w:color="auto"/>
              <w:right w:val="single" w:sz="6" w:space="0" w:color="auto"/>
            </w:tcBorders>
            <w:shd w:val="clear" w:color="auto" w:fill="E6E6E6"/>
          </w:tcPr>
          <w:p w:rsidR="005A35B4" w:rsidRPr="00871E1A" w:rsidDel="00D66FFA" w:rsidRDefault="005A35B4">
            <w:pPr>
              <w:pStyle w:val="h1"/>
              <w:rPr>
                <w:del w:id="7504" w:author="Caree2" w:date="2016-10-26T18:37:00Z"/>
                <w:b/>
                <w:bCs/>
                <w:iCs/>
                <w:sz w:val="16"/>
              </w:rPr>
              <w:pPrChange w:id="7505" w:author="Caree2" w:date="2016-10-28T06:24:00Z">
                <w:pPr>
                  <w:shd w:val="clear" w:color="auto" w:fill="FFFFFF"/>
                </w:pPr>
              </w:pPrChange>
            </w:pPr>
          </w:p>
          <w:p w:rsidR="005A35B4" w:rsidRPr="00871E1A" w:rsidDel="00D66FFA" w:rsidRDefault="005A35B4">
            <w:pPr>
              <w:pStyle w:val="h1"/>
              <w:rPr>
                <w:del w:id="7506" w:author="Caree2" w:date="2016-10-26T18:37:00Z"/>
                <w:b/>
                <w:bCs/>
                <w:iCs/>
              </w:rPr>
              <w:pPrChange w:id="7507" w:author="Caree2" w:date="2016-10-28T06:24:00Z">
                <w:pPr>
                  <w:shd w:val="clear" w:color="auto" w:fill="FFFFFF"/>
                </w:pPr>
              </w:pPrChange>
            </w:pPr>
            <w:del w:id="7508" w:author="Caree2" w:date="2016-10-26T18:37:00Z">
              <w:r w:rsidRPr="00871E1A" w:rsidDel="00D66FFA">
                <w:rPr>
                  <w:b/>
                  <w:bCs/>
                  <w:i w:val="0"/>
                  <w:iCs/>
                </w:rPr>
                <w:delText xml:space="preserve"> Records</w:delText>
              </w:r>
            </w:del>
          </w:p>
          <w:p w:rsidR="005A35B4" w:rsidRPr="00871E1A" w:rsidDel="00D66FFA" w:rsidRDefault="005A35B4">
            <w:pPr>
              <w:pStyle w:val="h1"/>
              <w:rPr>
                <w:del w:id="7509" w:author="Caree2" w:date="2016-10-26T18:37:00Z"/>
                <w:sz w:val="16"/>
              </w:rPr>
              <w:pPrChange w:id="7510" w:author="Caree2" w:date="2016-10-28T06:24:00Z">
                <w:pPr>
                  <w:shd w:val="clear" w:color="auto" w:fill="FFFFFF"/>
                </w:pPr>
              </w:pPrChange>
            </w:pPr>
          </w:p>
        </w:tc>
        <w:tc>
          <w:tcPr>
            <w:tcW w:w="2246" w:type="dxa"/>
            <w:tcBorders>
              <w:top w:val="single" w:sz="6" w:space="0" w:color="auto"/>
              <w:left w:val="single" w:sz="6" w:space="0" w:color="auto"/>
              <w:bottom w:val="single" w:sz="6" w:space="0" w:color="auto"/>
              <w:right w:val="single" w:sz="6" w:space="0" w:color="auto"/>
            </w:tcBorders>
            <w:shd w:val="clear" w:color="auto" w:fill="E6E6E6"/>
          </w:tcPr>
          <w:p w:rsidR="005A35B4" w:rsidRPr="00871E1A" w:rsidDel="00D66FFA" w:rsidRDefault="005A35B4">
            <w:pPr>
              <w:pStyle w:val="h1"/>
              <w:rPr>
                <w:del w:id="7511" w:author="Caree2" w:date="2016-10-26T18:37:00Z"/>
                <w:b/>
                <w:bCs/>
                <w:iCs/>
                <w:sz w:val="16"/>
                <w:szCs w:val="23"/>
              </w:rPr>
              <w:pPrChange w:id="7512" w:author="Caree2" w:date="2016-10-28T06:24:00Z">
                <w:pPr>
                  <w:shd w:val="clear" w:color="auto" w:fill="FFFFFF"/>
                </w:pPr>
              </w:pPrChange>
            </w:pPr>
          </w:p>
          <w:p w:rsidR="005A35B4" w:rsidRPr="00871E1A" w:rsidDel="00D66FFA" w:rsidRDefault="005A35B4">
            <w:pPr>
              <w:pStyle w:val="h1"/>
              <w:rPr>
                <w:del w:id="7513" w:author="Caree2" w:date="2016-10-26T18:37:00Z"/>
                <w:b/>
                <w:bCs/>
                <w:iCs/>
              </w:rPr>
              <w:pPrChange w:id="7514" w:author="Caree2" w:date="2016-10-28T06:24:00Z">
                <w:pPr>
                  <w:shd w:val="clear" w:color="auto" w:fill="FFFFFF"/>
                </w:pPr>
              </w:pPrChange>
            </w:pPr>
            <w:del w:id="7515" w:author="Caree2" w:date="2016-10-26T18:37:00Z">
              <w:r w:rsidRPr="00871E1A" w:rsidDel="00D66FFA">
                <w:rPr>
                  <w:b/>
                  <w:bCs/>
                  <w:i w:val="0"/>
                  <w:iCs/>
                  <w:szCs w:val="23"/>
                </w:rPr>
                <w:delText xml:space="preserve"> Responsibility</w:delText>
              </w:r>
            </w:del>
          </w:p>
          <w:p w:rsidR="005A35B4" w:rsidRPr="00871E1A" w:rsidDel="00D66FFA" w:rsidRDefault="005A35B4">
            <w:pPr>
              <w:pStyle w:val="h1"/>
              <w:rPr>
                <w:del w:id="7516" w:author="Caree2" w:date="2016-10-26T18:37:00Z"/>
                <w:sz w:val="16"/>
              </w:rPr>
              <w:pPrChange w:id="7517" w:author="Caree2" w:date="2016-10-28T06:24:00Z">
                <w:pPr>
                  <w:shd w:val="clear" w:color="auto" w:fill="FFFFFF"/>
                </w:pPr>
              </w:pPrChange>
            </w:pPr>
          </w:p>
        </w:tc>
        <w:tc>
          <w:tcPr>
            <w:tcW w:w="2271" w:type="dxa"/>
            <w:tcBorders>
              <w:top w:val="single" w:sz="6" w:space="0" w:color="auto"/>
              <w:left w:val="single" w:sz="6" w:space="0" w:color="auto"/>
              <w:bottom w:val="single" w:sz="6" w:space="0" w:color="auto"/>
              <w:right w:val="single" w:sz="6" w:space="0" w:color="auto"/>
            </w:tcBorders>
            <w:shd w:val="clear" w:color="auto" w:fill="E6E6E6"/>
          </w:tcPr>
          <w:p w:rsidR="005A35B4" w:rsidRPr="00871E1A" w:rsidDel="00D66FFA" w:rsidRDefault="005A35B4">
            <w:pPr>
              <w:pStyle w:val="h1"/>
              <w:rPr>
                <w:del w:id="7518" w:author="Caree2" w:date="2016-10-26T18:37:00Z"/>
                <w:b/>
                <w:bCs/>
                <w:iCs/>
                <w:sz w:val="16"/>
              </w:rPr>
              <w:pPrChange w:id="7519" w:author="Caree2" w:date="2016-10-28T06:24:00Z">
                <w:pPr>
                  <w:shd w:val="clear" w:color="auto" w:fill="FFFFFF"/>
                </w:pPr>
              </w:pPrChange>
            </w:pPr>
          </w:p>
          <w:p w:rsidR="005A35B4" w:rsidRPr="00871E1A" w:rsidDel="00D66FFA" w:rsidRDefault="005A35B4">
            <w:pPr>
              <w:pStyle w:val="h1"/>
              <w:rPr>
                <w:del w:id="7520" w:author="Caree2" w:date="2016-10-26T18:37:00Z"/>
                <w:b/>
                <w:bCs/>
                <w:iCs/>
              </w:rPr>
              <w:pPrChange w:id="7521" w:author="Caree2" w:date="2016-10-28T06:24:00Z">
                <w:pPr>
                  <w:shd w:val="clear" w:color="auto" w:fill="FFFFFF"/>
                </w:pPr>
              </w:pPrChange>
            </w:pPr>
            <w:del w:id="7522" w:author="Caree2" w:date="2016-10-26T18:37:00Z">
              <w:r w:rsidRPr="00871E1A" w:rsidDel="00D66FFA">
                <w:rPr>
                  <w:b/>
                  <w:bCs/>
                  <w:i w:val="0"/>
                  <w:iCs/>
                </w:rPr>
                <w:delText xml:space="preserve"> CCP Verification</w:delText>
              </w:r>
            </w:del>
          </w:p>
          <w:p w:rsidR="005A35B4" w:rsidRPr="00871E1A" w:rsidDel="00D66FFA" w:rsidRDefault="005A35B4">
            <w:pPr>
              <w:pStyle w:val="h1"/>
              <w:rPr>
                <w:del w:id="7523" w:author="Caree2" w:date="2016-10-26T18:37:00Z"/>
                <w:sz w:val="16"/>
              </w:rPr>
              <w:pPrChange w:id="7524" w:author="Caree2" w:date="2016-10-28T06:24:00Z">
                <w:pPr>
                  <w:shd w:val="clear" w:color="auto" w:fill="FFFFFF"/>
                </w:pPr>
              </w:pPrChange>
            </w:pPr>
          </w:p>
        </w:tc>
      </w:tr>
      <w:tr w:rsidR="005A35B4" w:rsidRPr="00871E1A" w:rsidDel="00D66FFA">
        <w:trPr>
          <w:trHeight w:val="298"/>
          <w:del w:id="7525" w:author="Caree2" w:date="2016-10-26T18:37:00Z"/>
        </w:trPr>
        <w:tc>
          <w:tcPr>
            <w:tcW w:w="2246"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7526" w:author="Caree2" w:date="2016-10-26T18:37:00Z"/>
                <w:sz w:val="16"/>
              </w:rPr>
              <w:pPrChange w:id="7527" w:author="Caree2" w:date="2016-10-28T06:24:00Z">
                <w:pPr>
                  <w:shd w:val="clear" w:color="auto" w:fill="FFFFFF"/>
                </w:pPr>
              </w:pPrChange>
            </w:pPr>
          </w:p>
          <w:p w:rsidR="005A35B4" w:rsidRPr="00871E1A" w:rsidDel="00D66FFA" w:rsidRDefault="005A35B4">
            <w:pPr>
              <w:pStyle w:val="h1"/>
              <w:rPr>
                <w:del w:id="7528" w:author="Caree2" w:date="2016-10-26T18:37:00Z"/>
              </w:rPr>
              <w:pPrChange w:id="7529" w:author="Caree2" w:date="2016-10-28T06:24:00Z">
                <w:pPr>
                  <w:pStyle w:val="Heading5"/>
                </w:pPr>
              </w:pPrChange>
            </w:pPr>
            <w:del w:id="7530" w:author="Caree2" w:date="2016-10-26T18:37:00Z">
              <w:r w:rsidRPr="00871E1A" w:rsidDel="00D66FFA">
                <w:delText>Final Inspection</w:delText>
              </w:r>
            </w:del>
          </w:p>
          <w:p w:rsidR="005A35B4" w:rsidRPr="00871E1A" w:rsidDel="00D66FFA" w:rsidRDefault="005A35B4">
            <w:pPr>
              <w:pStyle w:val="h1"/>
              <w:rPr>
                <w:del w:id="7531" w:author="Caree2" w:date="2016-10-26T18:37:00Z"/>
              </w:rPr>
              <w:pPrChange w:id="7532" w:author="Caree2" w:date="2016-10-28T06:24:00Z">
                <w:pPr>
                  <w:pStyle w:val="Heading7"/>
                </w:pPr>
              </w:pPrChange>
            </w:pPr>
            <w:del w:id="7533" w:author="Caree2" w:date="2016-10-26T18:37:00Z">
              <w:r w:rsidRPr="00871E1A" w:rsidDel="00D66FFA">
                <w:delText>CCP #1</w:delText>
              </w:r>
            </w:del>
          </w:p>
        </w:tc>
        <w:tc>
          <w:tcPr>
            <w:tcW w:w="2237"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7534" w:author="Caree2" w:date="2016-10-26T18:37:00Z"/>
                <w:sz w:val="16"/>
              </w:rPr>
              <w:pPrChange w:id="7535" w:author="Caree2" w:date="2016-10-28T06:24:00Z">
                <w:pPr>
                  <w:shd w:val="clear" w:color="auto" w:fill="FFFFFF"/>
                </w:pPr>
              </w:pPrChange>
            </w:pPr>
          </w:p>
          <w:p w:rsidR="005A35B4" w:rsidRPr="00871E1A" w:rsidDel="00D66FFA" w:rsidRDefault="005A35B4">
            <w:pPr>
              <w:pStyle w:val="h1"/>
              <w:rPr>
                <w:del w:id="7536" w:author="Caree2" w:date="2016-10-26T18:37:00Z"/>
              </w:rPr>
              <w:pPrChange w:id="7537" w:author="Caree2" w:date="2016-10-28T06:24:00Z">
                <w:pPr>
                  <w:shd w:val="clear" w:color="auto" w:fill="FFFFFF"/>
                </w:pPr>
              </w:pPrChange>
            </w:pPr>
            <w:del w:id="7538" w:author="Caree2" w:date="2016-10-26T18:37:00Z">
              <w:r w:rsidRPr="00871E1A" w:rsidDel="00D66FFA">
                <w:delText>HACCP Final Inspection Logs</w:delText>
              </w:r>
            </w:del>
          </w:p>
          <w:p w:rsidR="005A35B4" w:rsidRPr="00871E1A" w:rsidDel="00D66FFA" w:rsidRDefault="005A35B4">
            <w:pPr>
              <w:pStyle w:val="h1"/>
              <w:rPr>
                <w:del w:id="7539" w:author="Caree2" w:date="2016-10-26T18:37:00Z"/>
              </w:rPr>
              <w:pPrChange w:id="7540" w:author="Caree2" w:date="2016-10-28T06:24:00Z">
                <w:pPr>
                  <w:shd w:val="clear" w:color="auto" w:fill="FFFFFF"/>
                </w:pPr>
              </w:pPrChange>
            </w:pPr>
            <w:del w:id="7541" w:author="Caree2" w:date="2016-10-26T18:37:00Z">
              <w:r w:rsidRPr="00871E1A" w:rsidDel="00D66FFA">
                <w:delText xml:space="preserve">(Carcass </w:delText>
              </w:r>
              <w:r w:rsidR="00624357" w:rsidDel="00D66FFA">
                <w:delText>and</w:delText>
              </w:r>
              <w:r w:rsidRPr="00871E1A" w:rsidDel="00D66FFA">
                <w:delText xml:space="preserve"> Giblets)</w:delText>
              </w:r>
            </w:del>
          </w:p>
        </w:tc>
        <w:tc>
          <w:tcPr>
            <w:tcW w:w="2246"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7542" w:author="Caree2" w:date="2016-10-26T18:37:00Z"/>
                <w:sz w:val="16"/>
              </w:rPr>
              <w:pPrChange w:id="7543" w:author="Caree2" w:date="2016-10-28T06:24:00Z">
                <w:pPr>
                  <w:pStyle w:val="Heading6"/>
                </w:pPr>
              </w:pPrChange>
            </w:pPr>
          </w:p>
          <w:p w:rsidR="005A35B4" w:rsidRPr="00871E1A" w:rsidDel="00D66FFA" w:rsidRDefault="005A35B4">
            <w:pPr>
              <w:pStyle w:val="h1"/>
              <w:rPr>
                <w:del w:id="7544" w:author="Caree2" w:date="2016-10-26T18:37:00Z"/>
              </w:rPr>
              <w:pPrChange w:id="7545" w:author="Caree2" w:date="2016-10-28T06:24:00Z">
                <w:pPr>
                  <w:pStyle w:val="Heading6"/>
                </w:pPr>
              </w:pPrChange>
            </w:pPr>
            <w:del w:id="7546" w:author="Caree2" w:date="2016-10-26T18:37:00Z">
              <w:r w:rsidRPr="00871E1A" w:rsidDel="00D66FFA">
                <w:delText xml:space="preserve">HACCP-trained grower-processor or designee </w:delText>
              </w:r>
            </w:del>
          </w:p>
        </w:tc>
        <w:tc>
          <w:tcPr>
            <w:tcW w:w="2271"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7547" w:author="Caree2" w:date="2016-10-26T18:37:00Z"/>
                <w:b/>
                <w:bCs/>
                <w:sz w:val="16"/>
              </w:rPr>
              <w:pPrChange w:id="7548" w:author="Caree2" w:date="2016-10-28T06:24:00Z">
                <w:pPr>
                  <w:pStyle w:val="Caption"/>
                </w:pPr>
              </w:pPrChange>
            </w:pPr>
          </w:p>
          <w:p w:rsidR="005A35B4" w:rsidRPr="00871E1A" w:rsidDel="00D66FFA" w:rsidRDefault="005A35B4">
            <w:pPr>
              <w:pStyle w:val="h1"/>
              <w:rPr>
                <w:del w:id="7549" w:author="Caree2" w:date="2016-10-26T18:37:00Z"/>
              </w:rPr>
              <w:pPrChange w:id="7550" w:author="Caree2" w:date="2016-10-28T06:24:00Z">
                <w:pPr>
                  <w:pStyle w:val="Caption"/>
                </w:pPr>
              </w:pPrChange>
            </w:pPr>
            <w:del w:id="7551" w:author="Caree2" w:date="2016-10-26T18:37:00Z">
              <w:r w:rsidRPr="00871E1A" w:rsidDel="00D66FFA">
                <w:rPr>
                  <w:b/>
                  <w:bCs/>
                </w:rPr>
                <w:delText>HACCP Final Inspection Logs will be verified each day of use by grower-processor or designee.</w:delText>
              </w:r>
            </w:del>
          </w:p>
          <w:p w:rsidR="005A35B4" w:rsidRPr="00871E1A" w:rsidDel="00D66FFA" w:rsidRDefault="005A35B4">
            <w:pPr>
              <w:pStyle w:val="h1"/>
              <w:rPr>
                <w:del w:id="7552" w:author="Caree2" w:date="2016-10-26T18:37:00Z"/>
                <w:b/>
                <w:bCs/>
              </w:rPr>
              <w:pPrChange w:id="7553" w:author="Caree2" w:date="2016-10-28T06:24:00Z">
                <w:pPr/>
              </w:pPrChange>
            </w:pPr>
          </w:p>
        </w:tc>
      </w:tr>
      <w:tr w:rsidR="005A35B4" w:rsidRPr="00871E1A" w:rsidDel="00D66FFA">
        <w:trPr>
          <w:trHeight w:val="307"/>
          <w:del w:id="7554" w:author="Caree2" w:date="2016-10-26T18:37:00Z"/>
        </w:trPr>
        <w:tc>
          <w:tcPr>
            <w:tcW w:w="2246"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555" w:author="Caree2" w:date="2016-10-26T18:37:00Z"/>
                <w:sz w:val="16"/>
              </w:rPr>
              <w:pPrChange w:id="7556" w:author="Caree2" w:date="2016-10-28T06:24:00Z">
                <w:pPr>
                  <w:shd w:val="clear" w:color="auto" w:fill="FFFFFF"/>
                </w:pPr>
              </w:pPrChange>
            </w:pPr>
          </w:p>
          <w:p w:rsidR="005A35B4" w:rsidRPr="00871E1A" w:rsidDel="00D66FFA" w:rsidRDefault="005A35B4">
            <w:pPr>
              <w:pStyle w:val="h1"/>
              <w:rPr>
                <w:del w:id="7557" w:author="Caree2" w:date="2016-10-26T18:37:00Z"/>
              </w:rPr>
              <w:pPrChange w:id="7558" w:author="Caree2" w:date="2016-10-28T06:24:00Z">
                <w:pPr>
                  <w:pStyle w:val="Heading5"/>
                </w:pPr>
              </w:pPrChange>
            </w:pPr>
            <w:del w:id="7559" w:author="Caree2" w:date="2016-10-26T18:37:00Z">
              <w:r w:rsidRPr="00871E1A" w:rsidDel="00D66FFA">
                <w:delText>Chilling</w:delText>
              </w:r>
            </w:del>
          </w:p>
          <w:p w:rsidR="005A35B4" w:rsidRPr="00871E1A" w:rsidDel="00D66FFA" w:rsidRDefault="005A35B4">
            <w:pPr>
              <w:pStyle w:val="h1"/>
              <w:rPr>
                <w:del w:id="7560" w:author="Caree2" w:date="2016-10-26T18:37:00Z"/>
              </w:rPr>
              <w:pPrChange w:id="7561" w:author="Caree2" w:date="2016-10-28T06:24:00Z">
                <w:pPr>
                  <w:pStyle w:val="Heading7"/>
                </w:pPr>
              </w:pPrChange>
            </w:pPr>
            <w:del w:id="7562" w:author="Caree2" w:date="2016-10-26T18:37:00Z">
              <w:r w:rsidRPr="00871E1A" w:rsidDel="00D66FFA">
                <w:delText>CCP #2</w:delText>
              </w:r>
            </w:del>
          </w:p>
          <w:p w:rsidR="005A35B4" w:rsidRPr="00871E1A" w:rsidDel="00D66FFA" w:rsidRDefault="005A35B4">
            <w:pPr>
              <w:pStyle w:val="h1"/>
              <w:rPr>
                <w:del w:id="7563" w:author="Caree2" w:date="2016-10-26T18:37:00Z"/>
              </w:rPr>
              <w:pPrChange w:id="7564" w:author="Caree2" w:date="2016-10-28T06:24:00Z">
                <w:pPr>
                  <w:shd w:val="clear" w:color="auto" w:fill="FFFFFF"/>
                </w:pPr>
              </w:pPrChange>
            </w:pPr>
          </w:p>
        </w:tc>
        <w:tc>
          <w:tcPr>
            <w:tcW w:w="22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565" w:author="Caree2" w:date="2016-10-26T18:37:00Z"/>
                <w:sz w:val="16"/>
              </w:rPr>
              <w:pPrChange w:id="7566" w:author="Caree2" w:date="2016-10-28T06:24:00Z">
                <w:pPr>
                  <w:shd w:val="clear" w:color="auto" w:fill="FFFFFF"/>
                </w:pPr>
              </w:pPrChange>
            </w:pPr>
          </w:p>
          <w:p w:rsidR="005A35B4" w:rsidRPr="00871E1A" w:rsidDel="00D66FFA" w:rsidRDefault="005A35B4">
            <w:pPr>
              <w:pStyle w:val="h1"/>
              <w:rPr>
                <w:del w:id="7567" w:author="Caree2" w:date="2016-10-26T18:37:00Z"/>
              </w:rPr>
              <w:pPrChange w:id="7568" w:author="Caree2" w:date="2016-10-28T06:24:00Z">
                <w:pPr>
                  <w:shd w:val="clear" w:color="auto" w:fill="FFFFFF"/>
                </w:pPr>
              </w:pPrChange>
            </w:pPr>
            <w:del w:id="7569" w:author="Caree2" w:date="2016-10-26T18:37:00Z">
              <w:r w:rsidRPr="00871E1A" w:rsidDel="00D66FFA">
                <w:delText>HACCP Temperature Log</w:delText>
              </w:r>
            </w:del>
          </w:p>
          <w:p w:rsidR="005A35B4" w:rsidRPr="00871E1A" w:rsidDel="00D66FFA" w:rsidRDefault="005A35B4">
            <w:pPr>
              <w:pStyle w:val="h1"/>
              <w:rPr>
                <w:del w:id="7570" w:author="Caree2" w:date="2016-10-26T18:37:00Z"/>
              </w:rPr>
              <w:pPrChange w:id="7571" w:author="Caree2" w:date="2016-10-28T06:24:00Z">
                <w:pPr>
                  <w:shd w:val="clear" w:color="auto" w:fill="FFFFFF"/>
                </w:pPr>
              </w:pPrChange>
            </w:pPr>
          </w:p>
        </w:tc>
        <w:tc>
          <w:tcPr>
            <w:tcW w:w="2246"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572" w:author="Caree2" w:date="2016-10-26T18:37:00Z"/>
                <w:b/>
                <w:bCs/>
                <w:sz w:val="16"/>
              </w:rPr>
              <w:pPrChange w:id="7573" w:author="Caree2" w:date="2016-10-28T06:24:00Z">
                <w:pPr>
                  <w:pStyle w:val="Caption"/>
                </w:pPr>
              </w:pPrChange>
            </w:pPr>
          </w:p>
          <w:p w:rsidR="005A35B4" w:rsidRPr="00871E1A" w:rsidDel="00D66FFA" w:rsidRDefault="005A35B4">
            <w:pPr>
              <w:pStyle w:val="h1"/>
              <w:rPr>
                <w:del w:id="7574" w:author="Caree2" w:date="2016-10-26T18:37:00Z"/>
              </w:rPr>
              <w:pPrChange w:id="7575" w:author="Caree2" w:date="2016-10-28T06:24:00Z">
                <w:pPr>
                  <w:pStyle w:val="Caption"/>
                </w:pPr>
              </w:pPrChange>
            </w:pPr>
            <w:del w:id="7576" w:author="Caree2" w:date="2016-10-26T18:37:00Z">
              <w:r w:rsidRPr="00871E1A" w:rsidDel="00D66FFA">
                <w:rPr>
                  <w:b/>
                  <w:bCs/>
                </w:rPr>
                <w:delText>HACCP-trained grower-processor or designee</w:delText>
              </w:r>
            </w:del>
          </w:p>
          <w:p w:rsidR="005A35B4" w:rsidRPr="00871E1A" w:rsidDel="00D66FFA" w:rsidRDefault="005A35B4">
            <w:pPr>
              <w:pStyle w:val="h1"/>
              <w:rPr>
                <w:del w:id="7577" w:author="Caree2" w:date="2016-10-26T18:37:00Z"/>
                <w:b/>
                <w:bCs/>
              </w:rPr>
              <w:pPrChange w:id="7578" w:author="Caree2" w:date="2016-10-28T06:24:00Z">
                <w:pPr>
                  <w:shd w:val="clear" w:color="auto" w:fill="FFFFFF"/>
                </w:pPr>
              </w:pPrChange>
            </w:pPr>
          </w:p>
        </w:tc>
        <w:tc>
          <w:tcPr>
            <w:tcW w:w="2271" w:type="dxa"/>
            <w:tcBorders>
              <w:top w:val="single" w:sz="6" w:space="0" w:color="auto"/>
              <w:left w:val="single" w:sz="6" w:space="0" w:color="auto"/>
              <w:bottom w:val="single" w:sz="6" w:space="0" w:color="auto"/>
              <w:right w:val="single" w:sz="6" w:space="0" w:color="auto"/>
            </w:tcBorders>
          </w:tcPr>
          <w:p w:rsidR="005A35B4" w:rsidDel="00D66FFA" w:rsidRDefault="005A35B4">
            <w:pPr>
              <w:pStyle w:val="h1"/>
              <w:rPr>
                <w:del w:id="7579" w:author="Caree2" w:date="2016-10-26T18:37:00Z"/>
              </w:rPr>
              <w:pPrChange w:id="7580" w:author="Caree2" w:date="2016-10-28T06:24:00Z">
                <w:pPr>
                  <w:pStyle w:val="BodyText"/>
                </w:pPr>
              </w:pPrChange>
            </w:pPr>
            <w:del w:id="7581" w:author="Caree2" w:date="2016-10-26T18:37:00Z">
              <w:r w:rsidRPr="00871E1A" w:rsidDel="00D66FFA">
                <w:rPr>
                  <w:b/>
                  <w:bCs/>
                </w:rPr>
                <w:delText xml:space="preserve">HACCP Temperature Logs will be verified each day of use by grower-processor or designee. </w:delText>
              </w:r>
            </w:del>
          </w:p>
          <w:p w:rsidR="002D0935" w:rsidRPr="00871E1A" w:rsidDel="00D66FFA" w:rsidRDefault="002D0935">
            <w:pPr>
              <w:pStyle w:val="h1"/>
              <w:rPr>
                <w:del w:id="7582" w:author="Caree2" w:date="2016-10-26T18:37:00Z"/>
              </w:rPr>
              <w:pPrChange w:id="7583" w:author="Caree2" w:date="2016-10-28T06:24:00Z">
                <w:pPr>
                  <w:pStyle w:val="BodyText"/>
                </w:pPr>
              </w:pPrChange>
            </w:pPr>
          </w:p>
          <w:p w:rsidR="005A35B4" w:rsidRPr="00871E1A" w:rsidDel="00D66FFA" w:rsidRDefault="005A35B4">
            <w:pPr>
              <w:pStyle w:val="h1"/>
              <w:rPr>
                <w:del w:id="7584" w:author="Caree2" w:date="2016-10-26T18:37:00Z"/>
              </w:rPr>
              <w:pPrChange w:id="7585" w:author="Caree2" w:date="2016-10-28T06:24:00Z">
                <w:pPr/>
              </w:pPrChange>
            </w:pPr>
            <w:del w:id="7586" w:author="Caree2" w:date="2016-10-26T18:37:00Z">
              <w:r w:rsidRPr="00871E1A" w:rsidDel="00D66FFA">
                <w:delText>Personnel will be retrained each year by grower-processor or designee.</w:delText>
              </w:r>
            </w:del>
          </w:p>
        </w:tc>
      </w:tr>
    </w:tbl>
    <w:p w:rsidR="005A35B4" w:rsidRPr="00871E1A" w:rsidDel="00D66FFA" w:rsidRDefault="005A35B4">
      <w:pPr>
        <w:pStyle w:val="h1"/>
        <w:rPr>
          <w:del w:id="7587" w:author="Caree2" w:date="2016-10-26T18:37:00Z"/>
          <w:sz w:val="22"/>
          <w:szCs w:val="22"/>
        </w:rPr>
        <w:pPrChange w:id="7588" w:author="Caree2" w:date="2016-10-28T06:24:00Z">
          <w:pPr>
            <w:shd w:val="clear" w:color="auto" w:fill="FFFFFF"/>
          </w:pPr>
        </w:pPrChange>
      </w:pPr>
    </w:p>
    <w:p w:rsidR="00A8458E" w:rsidRPr="000F44A3" w:rsidDel="00D66FFA" w:rsidRDefault="005A35B4">
      <w:pPr>
        <w:pStyle w:val="h1"/>
        <w:rPr>
          <w:del w:id="7589" w:author="Caree2" w:date="2016-10-26T18:37:00Z"/>
          <w:sz w:val="44"/>
          <w:szCs w:val="44"/>
        </w:rPr>
        <w:pPrChange w:id="7590" w:author="Caree2" w:date="2016-10-28T06:24:00Z">
          <w:pPr>
            <w:pStyle w:val="Heading9"/>
            <w:ind w:left="-1440" w:firstLine="1440"/>
          </w:pPr>
        </w:pPrChange>
      </w:pPr>
      <w:del w:id="7591" w:author="Caree2" w:date="2016-10-26T18:37:00Z">
        <w:r w:rsidRPr="00871E1A" w:rsidDel="00D66FFA">
          <w:rPr>
            <w:sz w:val="22"/>
            <w:szCs w:val="22"/>
          </w:rPr>
          <w:br w:type="page"/>
        </w:r>
        <w:r w:rsidR="00A8458E" w:rsidRPr="000F44A3" w:rsidDel="00D66FFA">
          <w:rPr>
            <w:b/>
            <w:sz w:val="44"/>
            <w:szCs w:val="44"/>
          </w:rPr>
          <w:delText>Appendix A</w:delText>
        </w:r>
      </w:del>
    </w:p>
    <w:p w:rsidR="000F44A3" w:rsidRPr="000F44A3" w:rsidDel="00D66FFA" w:rsidRDefault="000F44A3">
      <w:pPr>
        <w:pStyle w:val="h1"/>
        <w:rPr>
          <w:del w:id="7592" w:author="Caree2" w:date="2016-10-26T18:37:00Z"/>
          <w:b/>
          <w:bCs/>
          <w:sz w:val="36"/>
          <w:szCs w:val="22"/>
        </w:rPr>
        <w:pPrChange w:id="7593" w:author="Caree2" w:date="2016-10-28T06:24:00Z">
          <w:pPr>
            <w:shd w:val="clear" w:color="auto" w:fill="FFFFFF"/>
          </w:pPr>
        </w:pPrChange>
      </w:pPr>
      <w:del w:id="7594" w:author="Caree2" w:date="2016-10-26T18:37:00Z">
        <w:r w:rsidRPr="000F44A3" w:rsidDel="00D66FFA">
          <w:rPr>
            <w:b/>
            <w:bCs/>
            <w:i w:val="0"/>
            <w:sz w:val="44"/>
            <w:szCs w:val="44"/>
          </w:rPr>
          <w:delText>Sample Operation Recordkeeping Logs</w:delText>
        </w:r>
      </w:del>
    </w:p>
    <w:p w:rsidR="000F44A3" w:rsidRPr="00871E1A" w:rsidDel="00D66FFA" w:rsidRDefault="000F44A3">
      <w:pPr>
        <w:pStyle w:val="h1"/>
        <w:rPr>
          <w:del w:id="7595" w:author="Caree2" w:date="2016-10-26T18:37:00Z"/>
          <w:b/>
          <w:bCs/>
          <w:sz w:val="32"/>
          <w:szCs w:val="22"/>
        </w:rPr>
        <w:pPrChange w:id="7596" w:author="Caree2" w:date="2016-10-28T06:24:00Z">
          <w:pPr>
            <w:shd w:val="clear" w:color="auto" w:fill="FFFFFF"/>
            <w:jc w:val="center"/>
          </w:pPr>
        </w:pPrChange>
      </w:pPr>
    </w:p>
    <w:p w:rsidR="000F44A3" w:rsidRPr="002D0935" w:rsidDel="00D66FFA" w:rsidRDefault="000F44A3">
      <w:pPr>
        <w:pStyle w:val="h1"/>
        <w:rPr>
          <w:del w:id="7597" w:author="Caree2" w:date="2016-10-26T18:37:00Z"/>
          <w:b/>
          <w:sz w:val="32"/>
          <w:szCs w:val="22"/>
        </w:rPr>
        <w:pPrChange w:id="7598" w:author="Caree2" w:date="2016-10-28T06:24:00Z">
          <w:pPr>
            <w:shd w:val="clear" w:color="auto" w:fill="FFFFFF"/>
            <w:spacing w:line="360" w:lineRule="auto"/>
            <w:ind w:left="720"/>
          </w:pPr>
        </w:pPrChange>
      </w:pPr>
      <w:del w:id="7599" w:author="Caree2" w:date="2016-10-26T18:37:00Z">
        <w:r w:rsidRPr="002D0935" w:rsidDel="00D66FFA">
          <w:rPr>
            <w:b/>
            <w:iCs/>
            <w:sz w:val="32"/>
            <w:szCs w:val="22"/>
          </w:rPr>
          <w:delText>Sample</w:delText>
        </w:r>
        <w:r w:rsidRPr="002D0935" w:rsidDel="00D66FFA">
          <w:rPr>
            <w:b/>
            <w:sz w:val="32"/>
            <w:szCs w:val="22"/>
          </w:rPr>
          <w:delText xml:space="preserve"> MPPU Personnel Training </w:delText>
        </w:r>
        <w:r w:rsidR="00350F7F" w:rsidRPr="002D0935" w:rsidDel="00D66FFA">
          <w:rPr>
            <w:b/>
            <w:sz w:val="32"/>
            <w:szCs w:val="22"/>
          </w:rPr>
          <w:delText>and</w:delText>
        </w:r>
        <w:r w:rsidRPr="002D0935" w:rsidDel="00D66FFA">
          <w:rPr>
            <w:b/>
            <w:sz w:val="32"/>
            <w:szCs w:val="22"/>
          </w:rPr>
          <w:delText xml:space="preserve"> Observation Logs:</w:delText>
        </w:r>
      </w:del>
    </w:p>
    <w:p w:rsidR="000F44A3" w:rsidRPr="00871E1A" w:rsidDel="00D66FFA" w:rsidRDefault="000F44A3">
      <w:pPr>
        <w:pStyle w:val="h1"/>
        <w:rPr>
          <w:del w:id="7600" w:author="Caree2" w:date="2016-10-26T18:37:00Z"/>
          <w:szCs w:val="22"/>
        </w:rPr>
        <w:pPrChange w:id="7601" w:author="Caree2" w:date="2016-10-28T06:24:00Z">
          <w:pPr>
            <w:shd w:val="clear" w:color="auto" w:fill="FFFFFF"/>
            <w:spacing w:line="360" w:lineRule="auto"/>
            <w:ind w:left="1440"/>
          </w:pPr>
        </w:pPrChange>
      </w:pPr>
      <w:del w:id="7602" w:author="Caree2" w:date="2016-10-26T18:37:00Z">
        <w:r w:rsidRPr="00871E1A" w:rsidDel="00D66FFA">
          <w:rPr>
            <w:szCs w:val="22"/>
          </w:rPr>
          <w:delText>Safe Food Handling Plan Overview</w:delText>
        </w:r>
      </w:del>
    </w:p>
    <w:p w:rsidR="000F44A3" w:rsidRPr="00871E1A" w:rsidDel="00D66FFA" w:rsidRDefault="000F44A3">
      <w:pPr>
        <w:pStyle w:val="h1"/>
        <w:rPr>
          <w:del w:id="7603" w:author="Caree2" w:date="2016-10-26T18:37:00Z"/>
          <w:szCs w:val="22"/>
        </w:rPr>
        <w:pPrChange w:id="7604" w:author="Caree2" w:date="2016-10-28T06:24:00Z">
          <w:pPr>
            <w:shd w:val="clear" w:color="auto" w:fill="FFFFFF"/>
            <w:spacing w:line="360" w:lineRule="auto"/>
            <w:ind w:left="1440"/>
          </w:pPr>
        </w:pPrChange>
      </w:pPr>
      <w:del w:id="7605" w:author="Caree2" w:date="2016-10-26T18:37:00Z">
        <w:r w:rsidRPr="00871E1A" w:rsidDel="00D66FFA">
          <w:rPr>
            <w:szCs w:val="22"/>
          </w:rPr>
          <w:delText xml:space="preserve">Personnel Health </w:delText>
        </w:r>
        <w:r w:rsidR="00350F7F" w:rsidDel="00D66FFA">
          <w:rPr>
            <w:szCs w:val="22"/>
          </w:rPr>
          <w:delText>and</w:delText>
        </w:r>
        <w:r w:rsidRPr="00871E1A" w:rsidDel="00D66FFA">
          <w:rPr>
            <w:szCs w:val="22"/>
          </w:rPr>
          <w:delText xml:space="preserve"> Hygiene Assessment</w:delText>
        </w:r>
      </w:del>
    </w:p>
    <w:p w:rsidR="000F44A3" w:rsidRPr="00871E1A" w:rsidDel="00D66FFA" w:rsidRDefault="000F44A3">
      <w:pPr>
        <w:pStyle w:val="h1"/>
        <w:rPr>
          <w:del w:id="7606" w:author="Caree2" w:date="2016-10-26T18:37:00Z"/>
          <w:szCs w:val="22"/>
        </w:rPr>
        <w:pPrChange w:id="7607" w:author="Caree2" w:date="2016-10-28T06:24:00Z">
          <w:pPr>
            <w:shd w:val="clear" w:color="auto" w:fill="FFFFFF"/>
            <w:spacing w:line="360" w:lineRule="auto"/>
            <w:ind w:left="1440"/>
          </w:pPr>
        </w:pPrChange>
      </w:pPr>
      <w:del w:id="7608" w:author="Caree2" w:date="2016-10-26T18:37:00Z">
        <w:r w:rsidRPr="00871E1A" w:rsidDel="00D66FFA">
          <w:rPr>
            <w:szCs w:val="22"/>
          </w:rPr>
          <w:delText xml:space="preserve">Sanitation Standard Operating Procedures </w:delText>
        </w:r>
      </w:del>
    </w:p>
    <w:p w:rsidR="000F44A3" w:rsidRPr="00871E1A" w:rsidDel="00D66FFA" w:rsidRDefault="000F44A3">
      <w:pPr>
        <w:pStyle w:val="h1"/>
        <w:rPr>
          <w:del w:id="7609" w:author="Caree2" w:date="2016-10-26T18:37:00Z"/>
          <w:szCs w:val="22"/>
        </w:rPr>
        <w:pPrChange w:id="7610" w:author="Caree2" w:date="2016-10-28T06:24:00Z">
          <w:pPr>
            <w:shd w:val="clear" w:color="auto" w:fill="FFFFFF"/>
            <w:spacing w:line="360" w:lineRule="auto"/>
            <w:ind w:left="1440"/>
          </w:pPr>
        </w:pPrChange>
      </w:pPr>
      <w:del w:id="7611" w:author="Caree2" w:date="2016-10-26T18:37:00Z">
        <w:r w:rsidRPr="00871E1A" w:rsidDel="00D66FFA">
          <w:rPr>
            <w:szCs w:val="22"/>
          </w:rPr>
          <w:delText>Processing Waste Management</w:delText>
        </w:r>
      </w:del>
    </w:p>
    <w:p w:rsidR="000F44A3" w:rsidRPr="00871E1A" w:rsidDel="00D66FFA" w:rsidRDefault="000F44A3">
      <w:pPr>
        <w:pStyle w:val="h1"/>
        <w:rPr>
          <w:del w:id="7612" w:author="Caree2" w:date="2016-10-26T18:37:00Z"/>
          <w:szCs w:val="22"/>
        </w:rPr>
        <w:pPrChange w:id="7613" w:author="Caree2" w:date="2016-10-28T06:24:00Z">
          <w:pPr>
            <w:shd w:val="clear" w:color="auto" w:fill="FFFFFF"/>
            <w:spacing w:line="360" w:lineRule="auto"/>
            <w:ind w:left="1440"/>
          </w:pPr>
        </w:pPrChange>
      </w:pPr>
      <w:del w:id="7614" w:author="Caree2" w:date="2016-10-26T18:37:00Z">
        <w:r w:rsidRPr="00871E1A" w:rsidDel="00D66FFA">
          <w:rPr>
            <w:szCs w:val="22"/>
          </w:rPr>
          <w:delText xml:space="preserve">On-Farm </w:delText>
        </w:r>
        <w:r w:rsidR="00624357" w:rsidDel="00D66FFA">
          <w:rPr>
            <w:szCs w:val="22"/>
          </w:rPr>
          <w:delText>and</w:delText>
        </w:r>
        <w:r w:rsidRPr="00871E1A" w:rsidDel="00D66FFA">
          <w:rPr>
            <w:szCs w:val="22"/>
          </w:rPr>
          <w:delText xml:space="preserve"> Farm-to-Farm Bio-Security</w:delText>
        </w:r>
      </w:del>
    </w:p>
    <w:p w:rsidR="000F44A3" w:rsidRPr="00871E1A" w:rsidDel="00D66FFA" w:rsidRDefault="000F44A3">
      <w:pPr>
        <w:pStyle w:val="h1"/>
        <w:rPr>
          <w:del w:id="7615" w:author="Caree2" w:date="2016-10-26T18:37:00Z"/>
          <w:szCs w:val="22"/>
        </w:rPr>
        <w:pPrChange w:id="7616" w:author="Caree2" w:date="2016-10-28T06:24:00Z">
          <w:pPr>
            <w:shd w:val="clear" w:color="auto" w:fill="FFFFFF"/>
            <w:spacing w:line="360" w:lineRule="auto"/>
            <w:ind w:left="1440"/>
          </w:pPr>
        </w:pPrChange>
      </w:pPr>
      <w:del w:id="7617" w:author="Caree2" w:date="2016-10-26T18:37:00Z">
        <w:r w:rsidRPr="00871E1A" w:rsidDel="00D66FFA">
          <w:rPr>
            <w:szCs w:val="22"/>
          </w:rPr>
          <w:delText xml:space="preserve">Safe </w:delText>
        </w:r>
        <w:r w:rsidR="00350F7F" w:rsidDel="00D66FFA">
          <w:rPr>
            <w:szCs w:val="22"/>
          </w:rPr>
          <w:delText>and</w:delText>
        </w:r>
        <w:r w:rsidRPr="00871E1A" w:rsidDel="00D66FFA">
          <w:rPr>
            <w:szCs w:val="22"/>
          </w:rPr>
          <w:delText xml:space="preserve"> Humane Poultry Processing </w:delText>
        </w:r>
        <w:r w:rsidR="00624357" w:rsidDel="00D66FFA">
          <w:rPr>
            <w:szCs w:val="22"/>
          </w:rPr>
          <w:delText>and</w:delText>
        </w:r>
        <w:r w:rsidRPr="00871E1A" w:rsidDel="00D66FFA">
          <w:rPr>
            <w:szCs w:val="22"/>
          </w:rPr>
          <w:delText xml:space="preserve"> Handling;</w:delText>
        </w:r>
      </w:del>
    </w:p>
    <w:p w:rsidR="000F44A3" w:rsidRPr="00871E1A" w:rsidDel="00D66FFA" w:rsidRDefault="000F44A3">
      <w:pPr>
        <w:pStyle w:val="h1"/>
        <w:rPr>
          <w:del w:id="7618" w:author="Caree2" w:date="2016-10-26T18:37:00Z"/>
          <w:szCs w:val="22"/>
        </w:rPr>
        <w:pPrChange w:id="7619" w:author="Caree2" w:date="2016-10-28T06:24:00Z">
          <w:pPr>
            <w:shd w:val="clear" w:color="auto" w:fill="FFFFFF"/>
            <w:spacing w:line="360" w:lineRule="auto"/>
            <w:ind w:left="1440"/>
          </w:pPr>
        </w:pPrChange>
      </w:pPr>
      <w:del w:id="7620" w:author="Caree2" w:date="2016-10-26T18:37:00Z">
        <w:r w:rsidRPr="00871E1A" w:rsidDel="00D66FFA">
          <w:rPr>
            <w:szCs w:val="22"/>
          </w:rPr>
          <w:delText xml:space="preserve">Meeting Organic </w:delText>
        </w:r>
        <w:r w:rsidR="00624357" w:rsidDel="00D66FFA">
          <w:rPr>
            <w:szCs w:val="22"/>
          </w:rPr>
          <w:delText>and</w:delText>
        </w:r>
        <w:r w:rsidRPr="00871E1A" w:rsidDel="00D66FFA">
          <w:rPr>
            <w:szCs w:val="22"/>
          </w:rPr>
          <w:delText xml:space="preserve"> Humane Livestock Handling Standards</w:delText>
        </w:r>
      </w:del>
    </w:p>
    <w:p w:rsidR="000F44A3" w:rsidRPr="00871E1A" w:rsidDel="00D66FFA" w:rsidRDefault="000F44A3">
      <w:pPr>
        <w:pStyle w:val="h1"/>
        <w:rPr>
          <w:del w:id="7621" w:author="Caree2" w:date="2016-10-26T18:37:00Z"/>
          <w:szCs w:val="22"/>
        </w:rPr>
        <w:pPrChange w:id="7622" w:author="Caree2" w:date="2016-10-28T06:24:00Z">
          <w:pPr>
            <w:shd w:val="clear" w:color="auto" w:fill="FFFFFF"/>
            <w:spacing w:line="360" w:lineRule="auto"/>
            <w:ind w:left="1440"/>
          </w:pPr>
        </w:pPrChange>
      </w:pPr>
      <w:del w:id="7623" w:author="Caree2" w:date="2016-10-26T18:37:00Z">
        <w:r w:rsidRPr="00871E1A" w:rsidDel="00D66FFA">
          <w:rPr>
            <w:szCs w:val="22"/>
          </w:rPr>
          <w:delText xml:space="preserve">MPPU Equipment Operation, Maintenance </w:delText>
        </w:r>
        <w:r w:rsidR="00624357" w:rsidDel="00D66FFA">
          <w:rPr>
            <w:szCs w:val="22"/>
          </w:rPr>
          <w:delText>and</w:delText>
        </w:r>
        <w:r w:rsidRPr="00871E1A" w:rsidDel="00D66FFA">
          <w:rPr>
            <w:szCs w:val="22"/>
          </w:rPr>
          <w:delText xml:space="preserve"> Repair</w:delText>
        </w:r>
      </w:del>
    </w:p>
    <w:p w:rsidR="000F44A3" w:rsidRPr="00871E1A" w:rsidDel="00D66FFA" w:rsidRDefault="000F44A3">
      <w:pPr>
        <w:pStyle w:val="h1"/>
        <w:rPr>
          <w:del w:id="7624" w:author="Caree2" w:date="2016-10-26T18:37:00Z"/>
          <w:sz w:val="16"/>
          <w:szCs w:val="22"/>
        </w:rPr>
        <w:pPrChange w:id="7625" w:author="Caree2" w:date="2016-10-28T06:24:00Z">
          <w:pPr>
            <w:shd w:val="clear" w:color="auto" w:fill="FFFFFF"/>
            <w:spacing w:line="360" w:lineRule="auto"/>
            <w:ind w:left="720"/>
          </w:pPr>
        </w:pPrChange>
      </w:pPr>
    </w:p>
    <w:p w:rsidR="000F44A3" w:rsidRPr="002D0935" w:rsidDel="00D66FFA" w:rsidRDefault="000F44A3">
      <w:pPr>
        <w:pStyle w:val="h1"/>
        <w:rPr>
          <w:del w:id="7626" w:author="Caree2" w:date="2016-10-26T18:37:00Z"/>
          <w:b/>
          <w:sz w:val="32"/>
          <w:szCs w:val="22"/>
        </w:rPr>
        <w:pPrChange w:id="7627" w:author="Caree2" w:date="2016-10-28T06:24:00Z">
          <w:pPr>
            <w:shd w:val="clear" w:color="auto" w:fill="FFFFFF"/>
            <w:spacing w:line="360" w:lineRule="auto"/>
            <w:ind w:left="720"/>
          </w:pPr>
        </w:pPrChange>
      </w:pPr>
      <w:del w:id="7628" w:author="Caree2" w:date="2016-10-26T18:37:00Z">
        <w:r w:rsidRPr="002D0935" w:rsidDel="00D66FFA">
          <w:rPr>
            <w:b/>
            <w:iCs/>
            <w:sz w:val="32"/>
            <w:szCs w:val="22"/>
          </w:rPr>
          <w:delText>Sample</w:delText>
        </w:r>
        <w:r w:rsidRPr="002D0935" w:rsidDel="00D66FFA">
          <w:rPr>
            <w:b/>
            <w:sz w:val="32"/>
            <w:szCs w:val="22"/>
          </w:rPr>
          <w:delText xml:space="preserve"> MPPU Daily Use Report Logs:</w:delText>
        </w:r>
      </w:del>
    </w:p>
    <w:p w:rsidR="000F44A3" w:rsidRPr="00871E1A" w:rsidDel="00D66FFA" w:rsidRDefault="000F44A3">
      <w:pPr>
        <w:pStyle w:val="h1"/>
        <w:rPr>
          <w:del w:id="7629" w:author="Caree2" w:date="2016-10-26T18:37:00Z"/>
          <w:szCs w:val="22"/>
        </w:rPr>
        <w:pPrChange w:id="7630" w:author="Caree2" w:date="2016-10-28T06:24:00Z">
          <w:pPr>
            <w:shd w:val="clear" w:color="auto" w:fill="FFFFFF"/>
            <w:spacing w:line="360" w:lineRule="auto"/>
            <w:ind w:left="1440"/>
          </w:pPr>
        </w:pPrChange>
      </w:pPr>
      <w:del w:id="7631" w:author="Caree2" w:date="2016-10-26T18:37:00Z">
        <w:r w:rsidRPr="00871E1A" w:rsidDel="00D66FFA">
          <w:rPr>
            <w:szCs w:val="22"/>
          </w:rPr>
          <w:delText xml:space="preserve">Monthly Log: Site Inspection </w:delText>
        </w:r>
        <w:r w:rsidR="00624357" w:rsidDel="00D66FFA">
          <w:rPr>
            <w:szCs w:val="22"/>
          </w:rPr>
          <w:delText>and</w:delText>
        </w:r>
        <w:r w:rsidRPr="00871E1A" w:rsidDel="00D66FFA">
          <w:rPr>
            <w:szCs w:val="22"/>
          </w:rPr>
          <w:delText xml:space="preserve"> Pest Control</w:delText>
        </w:r>
      </w:del>
    </w:p>
    <w:p w:rsidR="000F44A3" w:rsidRPr="00871E1A" w:rsidDel="00D66FFA" w:rsidRDefault="000F44A3">
      <w:pPr>
        <w:pStyle w:val="h1"/>
        <w:rPr>
          <w:del w:id="7632" w:author="Caree2" w:date="2016-10-26T18:37:00Z"/>
          <w:szCs w:val="22"/>
        </w:rPr>
        <w:pPrChange w:id="7633" w:author="Caree2" w:date="2016-10-28T06:24:00Z">
          <w:pPr>
            <w:shd w:val="clear" w:color="auto" w:fill="FFFFFF"/>
            <w:spacing w:line="360" w:lineRule="auto"/>
            <w:ind w:left="1440"/>
          </w:pPr>
        </w:pPrChange>
      </w:pPr>
      <w:del w:id="7634" w:author="Caree2" w:date="2016-10-26T18:37:00Z">
        <w:r w:rsidRPr="00871E1A" w:rsidDel="00D66FFA">
          <w:rPr>
            <w:szCs w:val="22"/>
          </w:rPr>
          <w:delText xml:space="preserve">Daily Log: Personnel Health </w:delText>
        </w:r>
        <w:r w:rsidR="00350F7F" w:rsidDel="00D66FFA">
          <w:rPr>
            <w:szCs w:val="22"/>
          </w:rPr>
          <w:delText>and</w:delText>
        </w:r>
        <w:r w:rsidRPr="00871E1A" w:rsidDel="00D66FFA">
          <w:rPr>
            <w:szCs w:val="22"/>
          </w:rPr>
          <w:delText xml:space="preserve"> Hygiene Assessment</w:delText>
        </w:r>
      </w:del>
    </w:p>
    <w:p w:rsidR="000F44A3" w:rsidRPr="00871E1A" w:rsidDel="00D66FFA" w:rsidRDefault="000F44A3">
      <w:pPr>
        <w:pStyle w:val="h1"/>
        <w:rPr>
          <w:del w:id="7635" w:author="Caree2" w:date="2016-10-26T18:37:00Z"/>
          <w:szCs w:val="22"/>
        </w:rPr>
        <w:pPrChange w:id="7636" w:author="Caree2" w:date="2016-10-28T06:24:00Z">
          <w:pPr>
            <w:shd w:val="clear" w:color="auto" w:fill="FFFFFF"/>
            <w:spacing w:line="360" w:lineRule="auto"/>
            <w:ind w:left="1440"/>
          </w:pPr>
        </w:pPrChange>
      </w:pPr>
      <w:del w:id="7637" w:author="Caree2" w:date="2016-10-26T18:37:00Z">
        <w:r w:rsidRPr="00871E1A" w:rsidDel="00D66FFA">
          <w:rPr>
            <w:szCs w:val="22"/>
          </w:rPr>
          <w:delText xml:space="preserve">Daily Log: Pre- </w:delText>
        </w:r>
        <w:r w:rsidR="00624357" w:rsidDel="00D66FFA">
          <w:rPr>
            <w:szCs w:val="22"/>
          </w:rPr>
          <w:delText>and</w:delText>
        </w:r>
        <w:r w:rsidRPr="00871E1A" w:rsidDel="00D66FFA">
          <w:rPr>
            <w:szCs w:val="22"/>
          </w:rPr>
          <w:delText xml:space="preserve"> Post-Operational Inspection </w:delText>
        </w:r>
        <w:r w:rsidR="00350F7F" w:rsidDel="00D66FFA">
          <w:rPr>
            <w:szCs w:val="22"/>
          </w:rPr>
          <w:delText>and</w:delText>
        </w:r>
        <w:r w:rsidRPr="00871E1A" w:rsidDel="00D66FFA">
          <w:rPr>
            <w:szCs w:val="22"/>
          </w:rPr>
          <w:delText xml:space="preserve"> Sanitation</w:delText>
        </w:r>
      </w:del>
    </w:p>
    <w:p w:rsidR="000F44A3" w:rsidRPr="00871E1A" w:rsidDel="00D66FFA" w:rsidRDefault="000F44A3">
      <w:pPr>
        <w:pStyle w:val="h1"/>
        <w:rPr>
          <w:del w:id="7638" w:author="Caree2" w:date="2016-10-26T18:37:00Z"/>
          <w:szCs w:val="22"/>
        </w:rPr>
        <w:pPrChange w:id="7639" w:author="Caree2" w:date="2016-10-28T06:24:00Z">
          <w:pPr>
            <w:shd w:val="clear" w:color="auto" w:fill="FFFFFF"/>
            <w:spacing w:line="360" w:lineRule="auto"/>
            <w:ind w:left="1440"/>
          </w:pPr>
        </w:pPrChange>
      </w:pPr>
      <w:del w:id="7640" w:author="Caree2" w:date="2016-10-26T18:37:00Z">
        <w:r w:rsidRPr="00871E1A" w:rsidDel="00D66FFA">
          <w:rPr>
            <w:szCs w:val="22"/>
          </w:rPr>
          <w:delText>Daily Log: Operational Sanitation Maintenance</w:delText>
        </w:r>
      </w:del>
    </w:p>
    <w:p w:rsidR="000F44A3" w:rsidRPr="00871E1A" w:rsidDel="00D66FFA" w:rsidRDefault="000F44A3">
      <w:pPr>
        <w:pStyle w:val="h1"/>
        <w:rPr>
          <w:del w:id="7641" w:author="Caree2" w:date="2016-10-26T18:37:00Z"/>
          <w:szCs w:val="22"/>
        </w:rPr>
        <w:pPrChange w:id="7642" w:author="Caree2" w:date="2016-10-28T06:24:00Z">
          <w:pPr>
            <w:shd w:val="clear" w:color="auto" w:fill="FFFFFF"/>
            <w:spacing w:line="360" w:lineRule="auto"/>
            <w:ind w:left="1440"/>
          </w:pPr>
        </w:pPrChange>
      </w:pPr>
      <w:del w:id="7643" w:author="Caree2" w:date="2016-10-26T18:37:00Z">
        <w:r w:rsidRPr="00871E1A" w:rsidDel="00D66FFA">
          <w:rPr>
            <w:szCs w:val="22"/>
          </w:rPr>
          <w:delText>Daily Log: Chill Tank/Refrigeration Temperature Monitoring</w:delText>
        </w:r>
      </w:del>
    </w:p>
    <w:p w:rsidR="000F44A3" w:rsidRPr="00871E1A" w:rsidDel="00D66FFA" w:rsidRDefault="000F44A3">
      <w:pPr>
        <w:pStyle w:val="h1"/>
        <w:rPr>
          <w:del w:id="7644" w:author="Caree2" w:date="2016-10-26T18:37:00Z"/>
          <w:szCs w:val="22"/>
        </w:rPr>
        <w:pPrChange w:id="7645" w:author="Caree2" w:date="2016-10-28T06:24:00Z">
          <w:pPr>
            <w:shd w:val="clear" w:color="auto" w:fill="FFFFFF"/>
            <w:spacing w:line="360" w:lineRule="auto"/>
            <w:ind w:left="1440"/>
          </w:pPr>
        </w:pPrChange>
      </w:pPr>
      <w:del w:id="7646" w:author="Caree2" w:date="2016-10-26T18:37:00Z">
        <w:r w:rsidRPr="00871E1A" w:rsidDel="00D66FFA">
          <w:rPr>
            <w:szCs w:val="22"/>
          </w:rPr>
          <w:delText xml:space="preserve">Daily Log: HACCP Log: Carcass </w:delText>
        </w:r>
        <w:r w:rsidR="00624357" w:rsidDel="00D66FFA">
          <w:rPr>
            <w:szCs w:val="22"/>
          </w:rPr>
          <w:delText>and</w:delText>
        </w:r>
        <w:r w:rsidRPr="00871E1A" w:rsidDel="00D66FFA">
          <w:rPr>
            <w:szCs w:val="22"/>
          </w:rPr>
          <w:delText xml:space="preserve"> Giblets Final Inspection </w:delText>
        </w:r>
      </w:del>
    </w:p>
    <w:p w:rsidR="000F44A3" w:rsidRPr="00871E1A" w:rsidDel="00D66FFA" w:rsidRDefault="000F44A3">
      <w:pPr>
        <w:pStyle w:val="h1"/>
        <w:rPr>
          <w:del w:id="7647" w:author="Caree2" w:date="2016-10-26T18:37:00Z"/>
          <w:szCs w:val="22"/>
        </w:rPr>
        <w:pPrChange w:id="7648" w:author="Caree2" w:date="2016-10-28T06:24:00Z">
          <w:pPr>
            <w:shd w:val="clear" w:color="auto" w:fill="FFFFFF"/>
            <w:spacing w:line="360" w:lineRule="auto"/>
            <w:ind w:left="1800" w:hanging="360"/>
          </w:pPr>
        </w:pPrChange>
      </w:pPr>
      <w:del w:id="7649" w:author="Caree2" w:date="2016-10-26T18:37:00Z">
        <w:r w:rsidRPr="00871E1A" w:rsidDel="00D66FFA">
          <w:rPr>
            <w:szCs w:val="22"/>
          </w:rPr>
          <w:delText xml:space="preserve">Daily Log: HACCP Log: Carcass </w:delText>
        </w:r>
        <w:r w:rsidR="00624357" w:rsidDel="00D66FFA">
          <w:rPr>
            <w:szCs w:val="22"/>
          </w:rPr>
          <w:delText>and</w:delText>
        </w:r>
        <w:r w:rsidRPr="00871E1A" w:rsidDel="00D66FFA">
          <w:rPr>
            <w:szCs w:val="22"/>
          </w:rPr>
          <w:delText xml:space="preserve"> Giblets Internal Temperature </w:delText>
        </w:r>
      </w:del>
    </w:p>
    <w:p w:rsidR="000F44A3" w:rsidRPr="00871E1A" w:rsidDel="00D66FFA" w:rsidRDefault="002D0935">
      <w:pPr>
        <w:pStyle w:val="h1"/>
        <w:rPr>
          <w:del w:id="7650" w:author="Caree2" w:date="2016-10-26T18:37:00Z"/>
          <w:szCs w:val="22"/>
        </w:rPr>
        <w:pPrChange w:id="7651" w:author="Caree2" w:date="2016-10-28T06:24:00Z">
          <w:pPr>
            <w:shd w:val="clear" w:color="auto" w:fill="FFFFFF"/>
            <w:spacing w:line="360" w:lineRule="auto"/>
            <w:ind w:left="2304"/>
          </w:pPr>
        </w:pPrChange>
      </w:pPr>
      <w:del w:id="7652" w:author="Caree2" w:date="2016-10-26T18:37:00Z">
        <w:r w:rsidDel="00D66FFA">
          <w:rPr>
            <w:szCs w:val="22"/>
          </w:rPr>
          <w:delText xml:space="preserve">   </w:delText>
        </w:r>
        <w:r w:rsidR="000F44A3" w:rsidRPr="00871E1A" w:rsidDel="00D66FFA">
          <w:rPr>
            <w:szCs w:val="22"/>
          </w:rPr>
          <w:delText>Monitoring</w:delText>
        </w:r>
      </w:del>
    </w:p>
    <w:p w:rsidR="000F44A3" w:rsidRPr="00871E1A" w:rsidDel="00D66FFA" w:rsidRDefault="000F44A3">
      <w:pPr>
        <w:pStyle w:val="h1"/>
        <w:rPr>
          <w:del w:id="7653" w:author="Caree2" w:date="2016-10-26T18:37:00Z"/>
          <w:szCs w:val="22"/>
        </w:rPr>
        <w:pPrChange w:id="7654" w:author="Caree2" w:date="2016-10-28T06:24:00Z">
          <w:pPr>
            <w:shd w:val="clear" w:color="auto" w:fill="FFFFFF"/>
            <w:spacing w:line="360" w:lineRule="auto"/>
            <w:ind w:left="1440"/>
          </w:pPr>
        </w:pPrChange>
      </w:pPr>
      <w:del w:id="7655" w:author="Caree2" w:date="2016-10-26T18:37:00Z">
        <w:r w:rsidRPr="00871E1A" w:rsidDel="00D66FFA">
          <w:rPr>
            <w:szCs w:val="22"/>
          </w:rPr>
          <w:delText xml:space="preserve">Daily Log: Farm-to-Farm Bio-Security Protocol </w:delText>
        </w:r>
        <w:r w:rsidR="00624357" w:rsidDel="00D66FFA">
          <w:rPr>
            <w:szCs w:val="22"/>
          </w:rPr>
          <w:delText>and</w:delText>
        </w:r>
        <w:r w:rsidRPr="00871E1A" w:rsidDel="00D66FFA">
          <w:rPr>
            <w:szCs w:val="22"/>
          </w:rPr>
          <w:delText xml:space="preserve"> Practices</w:delText>
        </w:r>
      </w:del>
    </w:p>
    <w:p w:rsidR="000F44A3" w:rsidRPr="00871E1A" w:rsidDel="00D66FFA" w:rsidRDefault="000F44A3">
      <w:pPr>
        <w:pStyle w:val="h1"/>
        <w:rPr>
          <w:del w:id="7656" w:author="Caree2" w:date="2016-10-26T18:37:00Z"/>
          <w:szCs w:val="22"/>
        </w:rPr>
        <w:pPrChange w:id="7657" w:author="Caree2" w:date="2016-10-28T06:24:00Z">
          <w:pPr>
            <w:shd w:val="clear" w:color="auto" w:fill="FFFFFF"/>
            <w:spacing w:line="360" w:lineRule="auto"/>
            <w:ind w:left="1440"/>
          </w:pPr>
        </w:pPrChange>
      </w:pPr>
      <w:del w:id="7658" w:author="Caree2" w:date="2016-10-26T18:37:00Z">
        <w:r w:rsidRPr="00871E1A" w:rsidDel="00D66FFA">
          <w:delText xml:space="preserve">Daily Log: MPPU Processing Water </w:delText>
        </w:r>
        <w:r w:rsidR="00350F7F" w:rsidDel="00D66FFA">
          <w:delText>and</w:delText>
        </w:r>
        <w:r w:rsidRPr="00871E1A" w:rsidDel="00D66FFA">
          <w:delText xml:space="preserve"> Solid Waste Management Protocol </w:delText>
        </w:r>
        <w:r w:rsidR="00624357" w:rsidDel="00D66FFA">
          <w:delText>and</w:delText>
        </w:r>
        <w:r w:rsidRPr="00871E1A" w:rsidDel="00D66FFA">
          <w:delText xml:space="preserve"> Practices and Appendix A</w:delText>
        </w:r>
      </w:del>
    </w:p>
    <w:p w:rsidR="000F44A3" w:rsidRPr="00871E1A" w:rsidDel="00D66FFA" w:rsidRDefault="000F44A3">
      <w:pPr>
        <w:pStyle w:val="h1"/>
        <w:rPr>
          <w:del w:id="7659" w:author="Caree2" w:date="2016-10-26T18:37:00Z"/>
          <w:i w:val="0"/>
          <w:sz w:val="32"/>
          <w:szCs w:val="22"/>
        </w:rPr>
        <w:sectPr w:rsidR="000F44A3" w:rsidRPr="00871E1A" w:rsidDel="00D66FFA" w:rsidSect="00682868">
          <w:headerReference w:type="even" r:id="rId35"/>
          <w:headerReference w:type="default" r:id="rId36"/>
          <w:footerReference w:type="even" r:id="rId37"/>
          <w:footerReference w:type="default" r:id="rId38"/>
          <w:headerReference w:type="first" r:id="rId39"/>
          <w:pgSz w:w="12240" w:h="15840" w:code="1"/>
          <w:pgMar w:top="1440" w:right="1440" w:bottom="1152" w:left="1152" w:header="720" w:footer="720" w:gutter="0"/>
          <w:cols w:space="720"/>
          <w:noEndnote w:val="0"/>
          <w:docGrid w:linePitch="360"/>
          <w:sectPrChange w:id="7660" w:author="Caree2" w:date="2016-10-28T06:24:00Z">
            <w:sectPr w:rsidR="000F44A3" w:rsidRPr="00871E1A" w:rsidDel="00D66FFA" w:rsidSect="00682868">
              <w:pgMar w:top="1440" w:right="1440" w:bottom="1152" w:left="1440" w:header="720" w:footer="720" w:gutter="0"/>
              <w:noEndnote/>
              <w:docGrid w:linePitch="0"/>
            </w:sectPr>
          </w:sectPrChange>
        </w:sectPr>
        <w:pPrChange w:id="7661" w:author="Caree2" w:date="2016-10-28T06:24:00Z">
          <w:pPr>
            <w:shd w:val="clear" w:color="auto" w:fill="FFFFFF"/>
            <w:spacing w:line="360" w:lineRule="auto"/>
          </w:pPr>
        </w:pPrChange>
      </w:pPr>
    </w:p>
    <w:p w:rsidR="000F44A3" w:rsidRPr="00871E1A" w:rsidDel="00D66FFA" w:rsidRDefault="000F44A3">
      <w:pPr>
        <w:pStyle w:val="h1"/>
        <w:rPr>
          <w:del w:id="7662" w:author="Caree2" w:date="2016-10-26T18:37:00Z"/>
          <w:sz w:val="32"/>
        </w:rPr>
        <w:pPrChange w:id="7663" w:author="Caree2" w:date="2016-10-28T06:24:00Z">
          <w:pPr>
            <w:shd w:val="clear" w:color="auto" w:fill="FFFFFF"/>
          </w:pPr>
        </w:pPrChange>
      </w:pPr>
      <w:del w:id="7664" w:author="Caree2" w:date="2016-10-26T18:37:00Z">
        <w:r w:rsidRPr="003D6C9B" w:rsidDel="00D66FFA">
          <w:rPr>
            <w:b/>
            <w:bCs/>
            <w:sz w:val="36"/>
            <w:szCs w:val="21"/>
          </w:rPr>
          <w:delText xml:space="preserve">Sample MPPU Personnel </w:delText>
        </w:r>
        <w:r w:rsidRPr="003D6C9B" w:rsidDel="00D66FFA">
          <w:rPr>
            <w:b/>
            <w:bCs/>
            <w:sz w:val="36"/>
          </w:rPr>
          <w:delText xml:space="preserve">Training </w:delText>
        </w:r>
        <w:r w:rsidR="00B86B1C" w:rsidRPr="003D6C9B" w:rsidDel="00D66FFA">
          <w:rPr>
            <w:b/>
            <w:bCs/>
            <w:sz w:val="36"/>
          </w:rPr>
          <w:delText>and</w:delText>
        </w:r>
        <w:r w:rsidRPr="003D6C9B" w:rsidDel="00D66FFA">
          <w:rPr>
            <w:b/>
            <w:bCs/>
            <w:sz w:val="36"/>
          </w:rPr>
          <w:delText xml:space="preserve"> Observation Log: Safe Food Handling Plan Overview</w:delText>
        </w:r>
        <w:r w:rsidRPr="00871E1A" w:rsidDel="00D66FFA">
          <w:rPr>
            <w:b/>
            <w:bCs/>
            <w:sz w:val="36"/>
          </w:rPr>
          <w:delText xml:space="preserve"> </w:delText>
        </w:r>
        <w:r w:rsidRPr="00871E1A" w:rsidDel="00D66FFA">
          <w:rPr>
            <w:sz w:val="32"/>
          </w:rPr>
          <w:delText>(Use to document GMP 1)</w:delText>
        </w:r>
      </w:del>
    </w:p>
    <w:p w:rsidR="000F44A3" w:rsidRPr="00871E1A" w:rsidDel="00D66FFA" w:rsidRDefault="000F44A3">
      <w:pPr>
        <w:pStyle w:val="h1"/>
        <w:rPr>
          <w:del w:id="7665" w:author="Caree2" w:date="2016-10-26T18:37:00Z"/>
          <w:sz w:val="16"/>
        </w:rPr>
        <w:pPrChange w:id="7666" w:author="Caree2" w:date="2016-10-28T06:24:00Z">
          <w:pPr>
            <w:shd w:val="clear" w:color="auto" w:fill="FFFFFF"/>
          </w:pPr>
        </w:pPrChange>
      </w:pPr>
    </w:p>
    <w:tbl>
      <w:tblPr>
        <w:tblW w:w="13680" w:type="dxa"/>
        <w:tblLayout w:type="fixed"/>
        <w:tblCellMar>
          <w:left w:w="40" w:type="dxa"/>
          <w:right w:w="40" w:type="dxa"/>
        </w:tblCellMar>
        <w:tblLook w:val="0000" w:firstRow="0" w:lastRow="0" w:firstColumn="0" w:lastColumn="0" w:noHBand="0" w:noVBand="0"/>
      </w:tblPr>
      <w:tblGrid>
        <w:gridCol w:w="1800"/>
        <w:gridCol w:w="4590"/>
        <w:gridCol w:w="3210"/>
        <w:gridCol w:w="4080"/>
      </w:tblGrid>
      <w:tr w:rsidR="000F44A3" w:rsidRPr="00871E1A" w:rsidDel="00D66FFA" w:rsidTr="00D702B8">
        <w:trPr>
          <w:trHeight w:val="499"/>
          <w:del w:id="7667" w:author="Caree2" w:date="2016-10-26T18:37:00Z"/>
        </w:trPr>
        <w:tc>
          <w:tcPr>
            <w:tcW w:w="1800" w:type="dxa"/>
            <w:tcBorders>
              <w:top w:val="single" w:sz="6" w:space="0" w:color="auto"/>
              <w:left w:val="single" w:sz="6" w:space="0" w:color="auto"/>
              <w:bottom w:val="single" w:sz="6" w:space="0" w:color="auto"/>
              <w:right w:val="single" w:sz="6" w:space="0" w:color="auto"/>
            </w:tcBorders>
            <w:shd w:val="clear" w:color="auto" w:fill="E6E6E6"/>
          </w:tcPr>
          <w:p w:rsidR="000F44A3" w:rsidRPr="00871E1A" w:rsidDel="00D66FFA" w:rsidRDefault="000F44A3">
            <w:pPr>
              <w:pStyle w:val="h1"/>
              <w:rPr>
                <w:del w:id="7668" w:author="Caree2" w:date="2016-10-26T18:37:00Z"/>
                <w:sz w:val="16"/>
              </w:rPr>
              <w:pPrChange w:id="7669" w:author="Caree2" w:date="2016-10-28T06:24:00Z">
                <w:pPr>
                  <w:shd w:val="clear" w:color="auto" w:fill="FFFFFF"/>
                </w:pPr>
              </w:pPrChange>
            </w:pPr>
          </w:p>
          <w:p w:rsidR="000F44A3" w:rsidRPr="00871E1A" w:rsidDel="00D66FFA" w:rsidRDefault="000F44A3">
            <w:pPr>
              <w:pStyle w:val="h1"/>
              <w:rPr>
                <w:del w:id="7670" w:author="Caree2" w:date="2016-10-26T18:37:00Z"/>
              </w:rPr>
              <w:pPrChange w:id="7671" w:author="Caree2" w:date="2016-10-28T06:24:00Z">
                <w:pPr>
                  <w:pStyle w:val="Heading1"/>
                </w:pPr>
              </w:pPrChange>
            </w:pPr>
            <w:del w:id="7672" w:author="Caree2" w:date="2016-10-26T18:37:00Z">
              <w:r w:rsidRPr="00871E1A" w:rsidDel="00D66FFA">
                <w:delText>Training Date</w:delText>
              </w:r>
            </w:del>
          </w:p>
          <w:p w:rsidR="000F44A3" w:rsidRPr="00871E1A" w:rsidDel="00D66FFA" w:rsidRDefault="000F44A3">
            <w:pPr>
              <w:pStyle w:val="h1"/>
              <w:rPr>
                <w:del w:id="7673" w:author="Caree2" w:date="2016-10-26T18:37:00Z"/>
                <w:sz w:val="16"/>
              </w:rPr>
              <w:pPrChange w:id="7674"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75" w:author="Caree2" w:date="2016-10-26T18:37:00Z"/>
                <w:sz w:val="16"/>
                <w:szCs w:val="21"/>
              </w:rPr>
              <w:pPrChange w:id="7676" w:author="Caree2" w:date="2016-10-28T06:24:00Z">
                <w:pPr>
                  <w:shd w:val="clear" w:color="auto" w:fill="FFFFFF"/>
                </w:pPr>
              </w:pPrChange>
            </w:pPr>
          </w:p>
          <w:p w:rsidR="000F44A3" w:rsidRPr="00871E1A" w:rsidDel="00D66FFA" w:rsidRDefault="000F44A3">
            <w:pPr>
              <w:pStyle w:val="h1"/>
              <w:rPr>
                <w:del w:id="7677" w:author="Caree2" w:date="2016-10-26T18:37:00Z"/>
              </w:rPr>
              <w:pPrChange w:id="7678" w:author="Caree2" w:date="2016-10-28T06:24:00Z">
                <w:pPr>
                  <w:pStyle w:val="Heading2"/>
                  <w:jc w:val="center"/>
                </w:pPr>
              </w:pPrChange>
            </w:pPr>
            <w:del w:id="7679" w:author="Caree2" w:date="2016-10-26T18:37:00Z">
              <w:r w:rsidRPr="00871E1A" w:rsidDel="00D66FFA">
                <w:delText>Training Topic</w:delText>
              </w:r>
            </w:del>
          </w:p>
          <w:p w:rsidR="000F44A3" w:rsidRPr="00871E1A" w:rsidDel="00D66FFA" w:rsidRDefault="000F44A3">
            <w:pPr>
              <w:pStyle w:val="h1"/>
              <w:rPr>
                <w:del w:id="7680" w:author="Caree2" w:date="2016-10-26T18:37:00Z"/>
                <w:sz w:val="16"/>
              </w:rPr>
              <w:pPrChange w:id="7681"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82" w:author="Caree2" w:date="2016-10-26T18:37:00Z"/>
                <w:sz w:val="16"/>
                <w:szCs w:val="21"/>
              </w:rPr>
              <w:pPrChange w:id="7683" w:author="Caree2" w:date="2016-10-28T06:24:00Z">
                <w:pPr>
                  <w:shd w:val="clear" w:color="auto" w:fill="FFFFFF"/>
                </w:pPr>
              </w:pPrChange>
            </w:pPr>
          </w:p>
          <w:p w:rsidR="000F44A3" w:rsidRPr="00871E1A" w:rsidDel="00D66FFA" w:rsidRDefault="000F44A3">
            <w:pPr>
              <w:pStyle w:val="h1"/>
              <w:rPr>
                <w:del w:id="7684" w:author="Caree2" w:date="2016-10-26T18:37:00Z"/>
              </w:rPr>
              <w:pPrChange w:id="7685" w:author="Caree2" w:date="2016-10-28T06:24:00Z">
                <w:pPr>
                  <w:pStyle w:val="Heading2"/>
                  <w:jc w:val="center"/>
                </w:pPr>
              </w:pPrChange>
            </w:pPr>
            <w:del w:id="7686" w:author="Caree2" w:date="2016-10-26T18:37:00Z">
              <w:r w:rsidRPr="00871E1A" w:rsidDel="00D66FFA">
                <w:delText>Trainee(s)</w:delText>
              </w:r>
            </w:del>
          </w:p>
          <w:p w:rsidR="000F44A3" w:rsidRPr="00871E1A" w:rsidDel="00D66FFA" w:rsidRDefault="000F44A3">
            <w:pPr>
              <w:pStyle w:val="h1"/>
              <w:rPr>
                <w:del w:id="7687" w:author="Caree2" w:date="2016-10-26T18:37:00Z"/>
                <w:sz w:val="16"/>
              </w:rPr>
              <w:pPrChange w:id="7688"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89" w:author="Caree2" w:date="2016-10-26T18:37:00Z"/>
                <w:sz w:val="16"/>
                <w:szCs w:val="21"/>
              </w:rPr>
              <w:pPrChange w:id="7690" w:author="Caree2" w:date="2016-10-28T06:24:00Z">
                <w:pPr>
                  <w:shd w:val="clear" w:color="auto" w:fill="FFFFFF"/>
                </w:pPr>
              </w:pPrChange>
            </w:pPr>
          </w:p>
          <w:p w:rsidR="000F44A3" w:rsidRPr="00871E1A" w:rsidDel="00D66FFA" w:rsidRDefault="000F44A3">
            <w:pPr>
              <w:pStyle w:val="h1"/>
              <w:rPr>
                <w:del w:id="7691" w:author="Caree2" w:date="2016-10-26T18:37:00Z"/>
              </w:rPr>
              <w:pPrChange w:id="7692" w:author="Caree2" w:date="2016-10-28T06:24:00Z">
                <w:pPr>
                  <w:pStyle w:val="Heading2"/>
                  <w:jc w:val="center"/>
                </w:pPr>
              </w:pPrChange>
            </w:pPr>
            <w:del w:id="7693" w:author="Caree2" w:date="2016-10-26T18:37:00Z">
              <w:r w:rsidRPr="00871E1A" w:rsidDel="00D66FFA">
                <w:delText xml:space="preserve">Trained </w:delText>
              </w:r>
              <w:r w:rsidR="00B86B1C" w:rsidDel="00D66FFA">
                <w:delText>and</w:delText>
              </w:r>
              <w:r w:rsidRPr="00871E1A" w:rsidDel="00D66FFA">
                <w:delText xml:space="preserve"> Observed by:</w:delText>
              </w:r>
            </w:del>
          </w:p>
          <w:p w:rsidR="000F44A3" w:rsidRPr="00871E1A" w:rsidDel="00D66FFA" w:rsidRDefault="000F44A3">
            <w:pPr>
              <w:pStyle w:val="h1"/>
              <w:rPr>
                <w:del w:id="7694" w:author="Caree2" w:date="2016-10-26T18:37:00Z"/>
                <w:sz w:val="16"/>
              </w:rPr>
              <w:pPrChange w:id="7695" w:author="Caree2" w:date="2016-10-28T06:24:00Z">
                <w:pPr>
                  <w:shd w:val="clear" w:color="auto" w:fill="FFFFFF"/>
                </w:pPr>
              </w:pPrChange>
            </w:pPr>
          </w:p>
        </w:tc>
      </w:tr>
      <w:tr w:rsidR="000F44A3" w:rsidRPr="00871E1A" w:rsidDel="00D66FFA" w:rsidTr="00D702B8">
        <w:trPr>
          <w:trHeight w:val="470"/>
          <w:del w:id="7696"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97" w:author="Caree2" w:date="2016-10-26T18:37:00Z"/>
              </w:rPr>
              <w:pPrChange w:id="7698" w:author="Caree2" w:date="2016-10-28T06:24:00Z">
                <w:pPr>
                  <w:shd w:val="clear" w:color="auto" w:fill="FFFFFF"/>
                </w:pPr>
              </w:pPrChange>
            </w:pPr>
          </w:p>
          <w:p w:rsidR="000F44A3" w:rsidRPr="00871E1A" w:rsidDel="00D66FFA" w:rsidRDefault="000F44A3">
            <w:pPr>
              <w:pStyle w:val="h1"/>
              <w:rPr>
                <w:del w:id="7699" w:author="Caree2" w:date="2016-10-26T18:37:00Z"/>
              </w:rPr>
              <w:pPrChange w:id="7700"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01" w:author="Caree2" w:date="2016-10-26T18:37:00Z"/>
              </w:rPr>
              <w:pPrChange w:id="7702" w:author="Caree2" w:date="2016-10-28T06:24:00Z">
                <w:pPr>
                  <w:shd w:val="clear" w:color="auto" w:fill="FFFFFF"/>
                </w:pPr>
              </w:pPrChange>
            </w:pPr>
          </w:p>
          <w:p w:rsidR="000F44A3" w:rsidRPr="00871E1A" w:rsidDel="00D66FFA" w:rsidRDefault="000F44A3">
            <w:pPr>
              <w:pStyle w:val="h1"/>
              <w:rPr>
                <w:del w:id="7703" w:author="Caree2" w:date="2016-10-26T18:37:00Z"/>
              </w:rPr>
              <w:pPrChange w:id="7704" w:author="Caree2" w:date="2016-10-28T06:24:00Z">
                <w:pPr>
                  <w:shd w:val="clear" w:color="auto" w:fill="FFFFFF"/>
                </w:pPr>
              </w:pPrChange>
            </w:pPr>
          </w:p>
          <w:p w:rsidR="000F44A3" w:rsidRPr="00871E1A" w:rsidDel="00D66FFA" w:rsidRDefault="000F44A3">
            <w:pPr>
              <w:pStyle w:val="h1"/>
              <w:rPr>
                <w:del w:id="7705" w:author="Caree2" w:date="2016-10-26T18:37:00Z"/>
              </w:rPr>
              <w:pPrChange w:id="7706"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07" w:author="Caree2" w:date="2016-10-26T18:37:00Z"/>
              </w:rPr>
              <w:pPrChange w:id="7708" w:author="Caree2" w:date="2016-10-28T06:24:00Z">
                <w:pPr>
                  <w:shd w:val="clear" w:color="auto" w:fill="FFFFFF"/>
                </w:pPr>
              </w:pPrChange>
            </w:pPr>
          </w:p>
          <w:p w:rsidR="000F44A3" w:rsidRPr="00871E1A" w:rsidDel="00D66FFA" w:rsidRDefault="000F44A3">
            <w:pPr>
              <w:pStyle w:val="h1"/>
              <w:rPr>
                <w:del w:id="7709" w:author="Caree2" w:date="2016-10-26T18:37:00Z"/>
              </w:rPr>
              <w:pPrChange w:id="7710"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11" w:author="Caree2" w:date="2016-10-26T18:37:00Z"/>
              </w:rPr>
              <w:pPrChange w:id="7712" w:author="Caree2" w:date="2016-10-28T06:24:00Z">
                <w:pPr>
                  <w:shd w:val="clear" w:color="auto" w:fill="FFFFFF"/>
                </w:pPr>
              </w:pPrChange>
            </w:pPr>
          </w:p>
          <w:p w:rsidR="000F44A3" w:rsidRPr="00871E1A" w:rsidDel="00D66FFA" w:rsidRDefault="000F44A3">
            <w:pPr>
              <w:pStyle w:val="h1"/>
              <w:rPr>
                <w:del w:id="7713" w:author="Caree2" w:date="2016-10-26T18:37:00Z"/>
              </w:rPr>
              <w:pPrChange w:id="7714" w:author="Caree2" w:date="2016-10-28T06:24:00Z">
                <w:pPr>
                  <w:shd w:val="clear" w:color="auto" w:fill="FFFFFF"/>
                </w:pPr>
              </w:pPrChange>
            </w:pPr>
          </w:p>
        </w:tc>
      </w:tr>
      <w:tr w:rsidR="000F44A3" w:rsidRPr="00871E1A" w:rsidDel="00D66FFA" w:rsidTr="00D702B8">
        <w:trPr>
          <w:trHeight w:val="470"/>
          <w:del w:id="7715"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16" w:author="Caree2" w:date="2016-10-26T18:37:00Z"/>
              </w:rPr>
              <w:pPrChange w:id="7717" w:author="Caree2" w:date="2016-10-28T06:24:00Z">
                <w:pPr>
                  <w:shd w:val="clear" w:color="auto" w:fill="FFFFFF"/>
                </w:pPr>
              </w:pPrChange>
            </w:pPr>
          </w:p>
          <w:p w:rsidR="000F44A3" w:rsidRPr="00871E1A" w:rsidDel="00D66FFA" w:rsidRDefault="000F44A3">
            <w:pPr>
              <w:pStyle w:val="h1"/>
              <w:rPr>
                <w:del w:id="7718" w:author="Caree2" w:date="2016-10-26T18:37:00Z"/>
              </w:rPr>
              <w:pPrChange w:id="7719"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20" w:author="Caree2" w:date="2016-10-26T18:37:00Z"/>
              </w:rPr>
              <w:pPrChange w:id="7721" w:author="Caree2" w:date="2016-10-28T06:24:00Z">
                <w:pPr>
                  <w:shd w:val="clear" w:color="auto" w:fill="FFFFFF"/>
                </w:pPr>
              </w:pPrChange>
            </w:pPr>
          </w:p>
          <w:p w:rsidR="000F44A3" w:rsidRPr="00871E1A" w:rsidDel="00D66FFA" w:rsidRDefault="000F44A3">
            <w:pPr>
              <w:pStyle w:val="h1"/>
              <w:rPr>
                <w:del w:id="7722" w:author="Caree2" w:date="2016-10-26T18:37:00Z"/>
              </w:rPr>
              <w:pPrChange w:id="7723" w:author="Caree2" w:date="2016-10-28T06:24:00Z">
                <w:pPr>
                  <w:shd w:val="clear" w:color="auto" w:fill="FFFFFF"/>
                </w:pPr>
              </w:pPrChange>
            </w:pPr>
          </w:p>
          <w:p w:rsidR="000F44A3" w:rsidRPr="00871E1A" w:rsidDel="00D66FFA" w:rsidRDefault="000F44A3">
            <w:pPr>
              <w:pStyle w:val="h1"/>
              <w:rPr>
                <w:del w:id="7724" w:author="Caree2" w:date="2016-10-26T18:37:00Z"/>
              </w:rPr>
              <w:pPrChange w:id="7725"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26" w:author="Caree2" w:date="2016-10-26T18:37:00Z"/>
              </w:rPr>
              <w:pPrChange w:id="7727" w:author="Caree2" w:date="2016-10-28T06:24:00Z">
                <w:pPr>
                  <w:shd w:val="clear" w:color="auto" w:fill="FFFFFF"/>
                </w:pPr>
              </w:pPrChange>
            </w:pPr>
          </w:p>
          <w:p w:rsidR="000F44A3" w:rsidRPr="00871E1A" w:rsidDel="00D66FFA" w:rsidRDefault="000F44A3">
            <w:pPr>
              <w:pStyle w:val="h1"/>
              <w:rPr>
                <w:del w:id="7728" w:author="Caree2" w:date="2016-10-26T18:37:00Z"/>
              </w:rPr>
              <w:pPrChange w:id="7729"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30" w:author="Caree2" w:date="2016-10-26T18:37:00Z"/>
              </w:rPr>
              <w:pPrChange w:id="7731" w:author="Caree2" w:date="2016-10-28T06:24:00Z">
                <w:pPr>
                  <w:shd w:val="clear" w:color="auto" w:fill="FFFFFF"/>
                </w:pPr>
              </w:pPrChange>
            </w:pPr>
          </w:p>
          <w:p w:rsidR="000F44A3" w:rsidRPr="00871E1A" w:rsidDel="00D66FFA" w:rsidRDefault="000F44A3">
            <w:pPr>
              <w:pStyle w:val="h1"/>
              <w:rPr>
                <w:del w:id="7732" w:author="Caree2" w:date="2016-10-26T18:37:00Z"/>
              </w:rPr>
              <w:pPrChange w:id="7733" w:author="Caree2" w:date="2016-10-28T06:24:00Z">
                <w:pPr>
                  <w:shd w:val="clear" w:color="auto" w:fill="FFFFFF"/>
                </w:pPr>
              </w:pPrChange>
            </w:pPr>
          </w:p>
        </w:tc>
      </w:tr>
      <w:tr w:rsidR="000F44A3" w:rsidRPr="00871E1A" w:rsidDel="00D66FFA" w:rsidTr="00D702B8">
        <w:trPr>
          <w:trHeight w:val="470"/>
          <w:del w:id="7734"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35" w:author="Caree2" w:date="2016-10-26T18:37:00Z"/>
              </w:rPr>
              <w:pPrChange w:id="7736" w:author="Caree2" w:date="2016-10-28T06:24:00Z">
                <w:pPr>
                  <w:shd w:val="clear" w:color="auto" w:fill="FFFFFF"/>
                </w:pPr>
              </w:pPrChange>
            </w:pPr>
          </w:p>
          <w:p w:rsidR="000F44A3" w:rsidRPr="00871E1A" w:rsidDel="00D66FFA" w:rsidRDefault="000F44A3">
            <w:pPr>
              <w:pStyle w:val="h1"/>
              <w:rPr>
                <w:del w:id="7737" w:author="Caree2" w:date="2016-10-26T18:37:00Z"/>
              </w:rPr>
              <w:pPrChange w:id="7738"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39" w:author="Caree2" w:date="2016-10-26T18:37:00Z"/>
              </w:rPr>
              <w:pPrChange w:id="7740" w:author="Caree2" w:date="2016-10-28T06:24:00Z">
                <w:pPr>
                  <w:shd w:val="clear" w:color="auto" w:fill="FFFFFF"/>
                </w:pPr>
              </w:pPrChange>
            </w:pPr>
          </w:p>
          <w:p w:rsidR="000F44A3" w:rsidRPr="00871E1A" w:rsidDel="00D66FFA" w:rsidRDefault="001853D7">
            <w:pPr>
              <w:pStyle w:val="h1"/>
              <w:rPr>
                <w:del w:id="7741" w:author="Caree2" w:date="2016-10-26T18:37:00Z"/>
              </w:rPr>
              <w:pPrChange w:id="7742" w:author="Caree2" w:date="2016-10-28T06:24:00Z">
                <w:pPr>
                  <w:shd w:val="clear" w:color="auto" w:fill="FFFFFF"/>
                </w:pPr>
              </w:pPrChange>
            </w:pPr>
            <w:del w:id="7743" w:author="Caree2" w:date="2016-10-26T18:37:00Z">
              <w:r w:rsidDel="00D66FFA">
                <w:rPr>
                  <w:i w:val="0"/>
                  <w:noProof/>
                  <w:sz w:val="20"/>
                </w:rPr>
                <mc:AlternateContent>
                  <mc:Choice Requires="wps">
                    <w:drawing>
                      <wp:anchor distT="0" distB="0" distL="114300" distR="114300" simplePos="0" relativeHeight="251659264" behindDoc="0" locked="0" layoutInCell="1" allowOverlap="1" wp14:anchorId="6E91D197" wp14:editId="6B22910E">
                        <wp:simplePos x="0" y="0"/>
                        <wp:positionH relativeFrom="column">
                          <wp:posOffset>711200</wp:posOffset>
                        </wp:positionH>
                        <wp:positionV relativeFrom="paragraph">
                          <wp:posOffset>21590</wp:posOffset>
                        </wp:positionV>
                        <wp:extent cx="3975100" cy="1143000"/>
                        <wp:effectExtent l="0" t="2540" r="0" b="0"/>
                        <wp:wrapNone/>
                        <wp:docPr id="20"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27" type="#_x0000_t202" style="position:absolute;left:0;text-align:left;margin-left:56pt;margin-top:1.7pt;width:313pt;height:9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" filled="f" stroked="f">
                        <v:textbo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p w:rsidR="000F44A3" w:rsidRPr="00871E1A" w:rsidDel="00D66FFA" w:rsidRDefault="000F44A3">
            <w:pPr>
              <w:pStyle w:val="h1"/>
              <w:rPr>
                <w:del w:id="7744" w:author="Caree2" w:date="2016-10-26T18:37:00Z"/>
              </w:rPr>
              <w:pPrChange w:id="7745"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46" w:author="Caree2" w:date="2016-10-26T18:37:00Z"/>
              </w:rPr>
              <w:pPrChange w:id="7747" w:author="Caree2" w:date="2016-10-28T06:24:00Z">
                <w:pPr>
                  <w:shd w:val="clear" w:color="auto" w:fill="FFFFFF"/>
                </w:pPr>
              </w:pPrChange>
            </w:pPr>
          </w:p>
          <w:p w:rsidR="000F44A3" w:rsidRPr="00871E1A" w:rsidDel="00D66FFA" w:rsidRDefault="000F44A3">
            <w:pPr>
              <w:pStyle w:val="h1"/>
              <w:rPr>
                <w:del w:id="7748" w:author="Caree2" w:date="2016-10-26T18:37:00Z"/>
              </w:rPr>
              <w:pPrChange w:id="7749"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50" w:author="Caree2" w:date="2016-10-26T18:37:00Z"/>
              </w:rPr>
              <w:pPrChange w:id="7751" w:author="Caree2" w:date="2016-10-28T06:24:00Z">
                <w:pPr>
                  <w:shd w:val="clear" w:color="auto" w:fill="FFFFFF"/>
                </w:pPr>
              </w:pPrChange>
            </w:pPr>
          </w:p>
          <w:p w:rsidR="000F44A3" w:rsidRPr="00871E1A" w:rsidDel="00D66FFA" w:rsidRDefault="000F44A3">
            <w:pPr>
              <w:pStyle w:val="h1"/>
              <w:rPr>
                <w:del w:id="7752" w:author="Caree2" w:date="2016-10-26T18:37:00Z"/>
              </w:rPr>
              <w:pPrChange w:id="7753" w:author="Caree2" w:date="2016-10-28T06:24:00Z">
                <w:pPr>
                  <w:shd w:val="clear" w:color="auto" w:fill="FFFFFF"/>
                </w:pPr>
              </w:pPrChange>
            </w:pPr>
          </w:p>
        </w:tc>
      </w:tr>
      <w:tr w:rsidR="000F44A3" w:rsidRPr="00871E1A" w:rsidDel="00D66FFA" w:rsidTr="00D702B8">
        <w:trPr>
          <w:trHeight w:val="470"/>
          <w:del w:id="7754"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55" w:author="Caree2" w:date="2016-10-26T18:37:00Z"/>
              </w:rPr>
              <w:pPrChange w:id="7756" w:author="Caree2" w:date="2016-10-28T06:24:00Z">
                <w:pPr>
                  <w:shd w:val="clear" w:color="auto" w:fill="FFFFFF"/>
                </w:pPr>
              </w:pPrChange>
            </w:pPr>
          </w:p>
          <w:p w:rsidR="000F44A3" w:rsidRPr="00871E1A" w:rsidDel="00D66FFA" w:rsidRDefault="000F44A3">
            <w:pPr>
              <w:pStyle w:val="h1"/>
              <w:rPr>
                <w:del w:id="7757" w:author="Caree2" w:date="2016-10-26T18:37:00Z"/>
              </w:rPr>
              <w:pPrChange w:id="7758"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59" w:author="Caree2" w:date="2016-10-26T18:37:00Z"/>
              </w:rPr>
              <w:pPrChange w:id="7760" w:author="Caree2" w:date="2016-10-28T06:24:00Z">
                <w:pPr>
                  <w:shd w:val="clear" w:color="auto" w:fill="FFFFFF"/>
                </w:pPr>
              </w:pPrChange>
            </w:pPr>
          </w:p>
          <w:p w:rsidR="000F44A3" w:rsidRPr="00871E1A" w:rsidDel="00D66FFA" w:rsidRDefault="000F44A3">
            <w:pPr>
              <w:pStyle w:val="h1"/>
              <w:rPr>
                <w:del w:id="7761" w:author="Caree2" w:date="2016-10-26T18:37:00Z"/>
              </w:rPr>
              <w:pPrChange w:id="7762" w:author="Caree2" w:date="2016-10-28T06:24:00Z">
                <w:pPr>
                  <w:shd w:val="clear" w:color="auto" w:fill="FFFFFF"/>
                </w:pPr>
              </w:pPrChange>
            </w:pPr>
          </w:p>
          <w:p w:rsidR="000F44A3" w:rsidRPr="00871E1A" w:rsidDel="00D66FFA" w:rsidRDefault="000F44A3">
            <w:pPr>
              <w:pStyle w:val="h1"/>
              <w:rPr>
                <w:del w:id="7763" w:author="Caree2" w:date="2016-10-26T18:37:00Z"/>
              </w:rPr>
              <w:pPrChange w:id="7764"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65" w:author="Caree2" w:date="2016-10-26T18:37:00Z"/>
              </w:rPr>
              <w:pPrChange w:id="7766" w:author="Caree2" w:date="2016-10-28T06:24:00Z">
                <w:pPr>
                  <w:shd w:val="clear" w:color="auto" w:fill="FFFFFF"/>
                </w:pPr>
              </w:pPrChange>
            </w:pPr>
          </w:p>
          <w:p w:rsidR="000F44A3" w:rsidRPr="00871E1A" w:rsidDel="00D66FFA" w:rsidRDefault="000F44A3">
            <w:pPr>
              <w:pStyle w:val="h1"/>
              <w:rPr>
                <w:del w:id="7767" w:author="Caree2" w:date="2016-10-26T18:37:00Z"/>
              </w:rPr>
              <w:pPrChange w:id="7768"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69" w:author="Caree2" w:date="2016-10-26T18:37:00Z"/>
              </w:rPr>
              <w:pPrChange w:id="7770" w:author="Caree2" w:date="2016-10-28T06:24:00Z">
                <w:pPr>
                  <w:shd w:val="clear" w:color="auto" w:fill="FFFFFF"/>
                </w:pPr>
              </w:pPrChange>
            </w:pPr>
          </w:p>
          <w:p w:rsidR="000F44A3" w:rsidRPr="00871E1A" w:rsidDel="00D66FFA" w:rsidRDefault="000F44A3">
            <w:pPr>
              <w:pStyle w:val="h1"/>
              <w:rPr>
                <w:del w:id="7771" w:author="Caree2" w:date="2016-10-26T18:37:00Z"/>
              </w:rPr>
              <w:pPrChange w:id="7772" w:author="Caree2" w:date="2016-10-28T06:24:00Z">
                <w:pPr>
                  <w:shd w:val="clear" w:color="auto" w:fill="FFFFFF"/>
                </w:pPr>
              </w:pPrChange>
            </w:pPr>
          </w:p>
        </w:tc>
      </w:tr>
      <w:tr w:rsidR="000F44A3" w:rsidRPr="00871E1A" w:rsidDel="00D66FFA" w:rsidTr="00D702B8">
        <w:trPr>
          <w:trHeight w:val="470"/>
          <w:del w:id="7773"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74" w:author="Caree2" w:date="2016-10-26T18:37:00Z"/>
              </w:rPr>
              <w:pPrChange w:id="7775" w:author="Caree2" w:date="2016-10-28T06:24:00Z">
                <w:pPr>
                  <w:shd w:val="clear" w:color="auto" w:fill="FFFFFF"/>
                </w:pPr>
              </w:pPrChange>
            </w:pPr>
          </w:p>
          <w:p w:rsidR="000F44A3" w:rsidRPr="00871E1A" w:rsidDel="00D66FFA" w:rsidRDefault="000F44A3">
            <w:pPr>
              <w:pStyle w:val="h1"/>
              <w:rPr>
                <w:del w:id="7776" w:author="Caree2" w:date="2016-10-26T18:37:00Z"/>
              </w:rPr>
              <w:pPrChange w:id="7777"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78" w:author="Caree2" w:date="2016-10-26T18:37:00Z"/>
              </w:rPr>
              <w:pPrChange w:id="7779" w:author="Caree2" w:date="2016-10-28T06:24:00Z">
                <w:pPr>
                  <w:shd w:val="clear" w:color="auto" w:fill="FFFFFF"/>
                </w:pPr>
              </w:pPrChange>
            </w:pPr>
          </w:p>
          <w:p w:rsidR="000F44A3" w:rsidRPr="00871E1A" w:rsidDel="00D66FFA" w:rsidRDefault="000F44A3">
            <w:pPr>
              <w:pStyle w:val="h1"/>
              <w:rPr>
                <w:del w:id="7780" w:author="Caree2" w:date="2016-10-26T18:37:00Z"/>
              </w:rPr>
              <w:pPrChange w:id="7781" w:author="Caree2" w:date="2016-10-28T06:24:00Z">
                <w:pPr>
                  <w:shd w:val="clear" w:color="auto" w:fill="FFFFFF"/>
                </w:pPr>
              </w:pPrChange>
            </w:pPr>
          </w:p>
          <w:p w:rsidR="000F44A3" w:rsidRPr="00871E1A" w:rsidDel="00D66FFA" w:rsidRDefault="000F44A3">
            <w:pPr>
              <w:pStyle w:val="h1"/>
              <w:rPr>
                <w:del w:id="7782" w:author="Caree2" w:date="2016-10-26T18:37:00Z"/>
              </w:rPr>
              <w:pPrChange w:id="7783"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84" w:author="Caree2" w:date="2016-10-26T18:37:00Z"/>
              </w:rPr>
              <w:pPrChange w:id="7785" w:author="Caree2" w:date="2016-10-28T06:24:00Z">
                <w:pPr>
                  <w:shd w:val="clear" w:color="auto" w:fill="FFFFFF"/>
                </w:pPr>
              </w:pPrChange>
            </w:pPr>
          </w:p>
          <w:p w:rsidR="000F44A3" w:rsidRPr="00871E1A" w:rsidDel="00D66FFA" w:rsidRDefault="000F44A3">
            <w:pPr>
              <w:pStyle w:val="h1"/>
              <w:rPr>
                <w:del w:id="7786" w:author="Caree2" w:date="2016-10-26T18:37:00Z"/>
              </w:rPr>
              <w:pPrChange w:id="7787"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88" w:author="Caree2" w:date="2016-10-26T18:37:00Z"/>
              </w:rPr>
              <w:pPrChange w:id="7789" w:author="Caree2" w:date="2016-10-28T06:24:00Z">
                <w:pPr>
                  <w:shd w:val="clear" w:color="auto" w:fill="FFFFFF"/>
                </w:pPr>
              </w:pPrChange>
            </w:pPr>
          </w:p>
          <w:p w:rsidR="000F44A3" w:rsidRPr="00871E1A" w:rsidDel="00D66FFA" w:rsidRDefault="000F44A3">
            <w:pPr>
              <w:pStyle w:val="h1"/>
              <w:rPr>
                <w:del w:id="7790" w:author="Caree2" w:date="2016-10-26T18:37:00Z"/>
              </w:rPr>
              <w:pPrChange w:id="7791" w:author="Caree2" w:date="2016-10-28T06:24:00Z">
                <w:pPr>
                  <w:shd w:val="clear" w:color="auto" w:fill="FFFFFF"/>
                </w:pPr>
              </w:pPrChange>
            </w:pPr>
          </w:p>
        </w:tc>
      </w:tr>
      <w:tr w:rsidR="000F44A3" w:rsidRPr="00871E1A" w:rsidDel="00D66FFA" w:rsidTr="00D702B8">
        <w:trPr>
          <w:trHeight w:val="470"/>
          <w:del w:id="7792"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93" w:author="Caree2" w:date="2016-10-26T18:37:00Z"/>
              </w:rPr>
              <w:pPrChange w:id="7794" w:author="Caree2" w:date="2016-10-28T06:24:00Z">
                <w:pPr>
                  <w:shd w:val="clear" w:color="auto" w:fill="FFFFFF"/>
                </w:pPr>
              </w:pPrChange>
            </w:pPr>
          </w:p>
          <w:p w:rsidR="000F44A3" w:rsidRPr="00871E1A" w:rsidDel="00D66FFA" w:rsidRDefault="000F44A3">
            <w:pPr>
              <w:pStyle w:val="h1"/>
              <w:rPr>
                <w:del w:id="7795" w:author="Caree2" w:date="2016-10-26T18:37:00Z"/>
              </w:rPr>
              <w:pPrChange w:id="7796"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97" w:author="Caree2" w:date="2016-10-26T18:37:00Z"/>
              </w:rPr>
              <w:pPrChange w:id="7798" w:author="Caree2" w:date="2016-10-28T06:24:00Z">
                <w:pPr>
                  <w:shd w:val="clear" w:color="auto" w:fill="FFFFFF"/>
                </w:pPr>
              </w:pPrChange>
            </w:pPr>
          </w:p>
          <w:p w:rsidR="000F44A3" w:rsidRPr="00871E1A" w:rsidDel="00D66FFA" w:rsidRDefault="000F44A3">
            <w:pPr>
              <w:pStyle w:val="h1"/>
              <w:rPr>
                <w:del w:id="7799" w:author="Caree2" w:date="2016-10-26T18:37:00Z"/>
              </w:rPr>
              <w:pPrChange w:id="7800" w:author="Caree2" w:date="2016-10-28T06:24:00Z">
                <w:pPr>
                  <w:shd w:val="clear" w:color="auto" w:fill="FFFFFF"/>
                </w:pPr>
              </w:pPrChange>
            </w:pPr>
          </w:p>
          <w:p w:rsidR="000F44A3" w:rsidRPr="00871E1A" w:rsidDel="00D66FFA" w:rsidRDefault="000F44A3">
            <w:pPr>
              <w:pStyle w:val="h1"/>
              <w:rPr>
                <w:del w:id="7801" w:author="Caree2" w:date="2016-10-26T18:37:00Z"/>
              </w:rPr>
              <w:pPrChange w:id="7802"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03" w:author="Caree2" w:date="2016-10-26T18:37:00Z"/>
              </w:rPr>
              <w:pPrChange w:id="7804" w:author="Caree2" w:date="2016-10-28T06:24:00Z">
                <w:pPr>
                  <w:shd w:val="clear" w:color="auto" w:fill="FFFFFF"/>
                </w:pPr>
              </w:pPrChange>
            </w:pPr>
          </w:p>
          <w:p w:rsidR="000F44A3" w:rsidRPr="00871E1A" w:rsidDel="00D66FFA" w:rsidRDefault="000F44A3">
            <w:pPr>
              <w:pStyle w:val="h1"/>
              <w:rPr>
                <w:del w:id="7805" w:author="Caree2" w:date="2016-10-26T18:37:00Z"/>
              </w:rPr>
              <w:pPrChange w:id="7806"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07" w:author="Caree2" w:date="2016-10-26T18:37:00Z"/>
              </w:rPr>
              <w:pPrChange w:id="7808" w:author="Caree2" w:date="2016-10-28T06:24:00Z">
                <w:pPr>
                  <w:shd w:val="clear" w:color="auto" w:fill="FFFFFF"/>
                </w:pPr>
              </w:pPrChange>
            </w:pPr>
          </w:p>
          <w:p w:rsidR="000F44A3" w:rsidRPr="00871E1A" w:rsidDel="00D66FFA" w:rsidRDefault="000F44A3">
            <w:pPr>
              <w:pStyle w:val="h1"/>
              <w:rPr>
                <w:del w:id="7809" w:author="Caree2" w:date="2016-10-26T18:37:00Z"/>
              </w:rPr>
              <w:pPrChange w:id="7810" w:author="Caree2" w:date="2016-10-28T06:24:00Z">
                <w:pPr>
                  <w:shd w:val="clear" w:color="auto" w:fill="FFFFFF"/>
                </w:pPr>
              </w:pPrChange>
            </w:pPr>
          </w:p>
        </w:tc>
      </w:tr>
      <w:tr w:rsidR="000F44A3" w:rsidRPr="00871E1A" w:rsidDel="00D66FFA" w:rsidTr="00D702B8">
        <w:trPr>
          <w:trHeight w:val="470"/>
          <w:del w:id="7811"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12" w:author="Caree2" w:date="2016-10-26T18:37:00Z"/>
              </w:rPr>
              <w:pPrChange w:id="7813" w:author="Caree2" w:date="2016-10-28T06:24:00Z">
                <w:pPr>
                  <w:shd w:val="clear" w:color="auto" w:fill="FFFFFF"/>
                </w:pPr>
              </w:pPrChange>
            </w:pPr>
          </w:p>
          <w:p w:rsidR="000F44A3" w:rsidRPr="00871E1A" w:rsidDel="00D66FFA" w:rsidRDefault="000F44A3">
            <w:pPr>
              <w:pStyle w:val="h1"/>
              <w:rPr>
                <w:del w:id="7814" w:author="Caree2" w:date="2016-10-26T18:37:00Z"/>
              </w:rPr>
              <w:pPrChange w:id="7815"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16" w:author="Caree2" w:date="2016-10-26T18:37:00Z"/>
              </w:rPr>
              <w:pPrChange w:id="7817" w:author="Caree2" w:date="2016-10-28T06:24:00Z">
                <w:pPr>
                  <w:shd w:val="clear" w:color="auto" w:fill="FFFFFF"/>
                </w:pPr>
              </w:pPrChange>
            </w:pPr>
          </w:p>
          <w:p w:rsidR="000F44A3" w:rsidRPr="00871E1A" w:rsidDel="00D66FFA" w:rsidRDefault="000F44A3">
            <w:pPr>
              <w:pStyle w:val="h1"/>
              <w:rPr>
                <w:del w:id="7818" w:author="Caree2" w:date="2016-10-26T18:37:00Z"/>
              </w:rPr>
              <w:pPrChange w:id="7819" w:author="Caree2" w:date="2016-10-28T06:24:00Z">
                <w:pPr>
                  <w:shd w:val="clear" w:color="auto" w:fill="FFFFFF"/>
                </w:pPr>
              </w:pPrChange>
            </w:pPr>
          </w:p>
          <w:p w:rsidR="000F44A3" w:rsidRPr="00871E1A" w:rsidDel="00D66FFA" w:rsidRDefault="000F44A3">
            <w:pPr>
              <w:pStyle w:val="h1"/>
              <w:rPr>
                <w:del w:id="7820" w:author="Caree2" w:date="2016-10-26T18:37:00Z"/>
              </w:rPr>
              <w:pPrChange w:id="7821"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22" w:author="Caree2" w:date="2016-10-26T18:37:00Z"/>
              </w:rPr>
              <w:pPrChange w:id="7823" w:author="Caree2" w:date="2016-10-28T06:24:00Z">
                <w:pPr>
                  <w:shd w:val="clear" w:color="auto" w:fill="FFFFFF"/>
                </w:pPr>
              </w:pPrChange>
            </w:pPr>
          </w:p>
          <w:p w:rsidR="000F44A3" w:rsidRPr="00871E1A" w:rsidDel="00D66FFA" w:rsidRDefault="000F44A3">
            <w:pPr>
              <w:pStyle w:val="h1"/>
              <w:rPr>
                <w:del w:id="7824" w:author="Caree2" w:date="2016-10-26T18:37:00Z"/>
              </w:rPr>
              <w:pPrChange w:id="7825"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26" w:author="Caree2" w:date="2016-10-26T18:37:00Z"/>
              </w:rPr>
              <w:pPrChange w:id="7827" w:author="Caree2" w:date="2016-10-28T06:24:00Z">
                <w:pPr>
                  <w:shd w:val="clear" w:color="auto" w:fill="FFFFFF"/>
                </w:pPr>
              </w:pPrChange>
            </w:pPr>
          </w:p>
          <w:p w:rsidR="000F44A3" w:rsidRPr="00871E1A" w:rsidDel="00D66FFA" w:rsidRDefault="000F44A3">
            <w:pPr>
              <w:pStyle w:val="h1"/>
              <w:rPr>
                <w:del w:id="7828" w:author="Caree2" w:date="2016-10-26T18:37:00Z"/>
              </w:rPr>
              <w:pPrChange w:id="7829" w:author="Caree2" w:date="2016-10-28T06:24:00Z">
                <w:pPr>
                  <w:shd w:val="clear" w:color="auto" w:fill="FFFFFF"/>
                </w:pPr>
              </w:pPrChange>
            </w:pPr>
          </w:p>
        </w:tc>
      </w:tr>
      <w:tr w:rsidR="000F44A3" w:rsidRPr="00871E1A" w:rsidDel="00D66FFA" w:rsidTr="00D702B8">
        <w:trPr>
          <w:trHeight w:val="470"/>
          <w:del w:id="7830"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31" w:author="Caree2" w:date="2016-10-26T18:37:00Z"/>
              </w:rPr>
              <w:pPrChange w:id="7832"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33" w:author="Caree2" w:date="2016-10-26T18:37:00Z"/>
              </w:rPr>
              <w:pPrChange w:id="7834" w:author="Caree2" w:date="2016-10-28T06:24:00Z">
                <w:pPr>
                  <w:shd w:val="clear" w:color="auto" w:fill="FFFFFF"/>
                </w:pPr>
              </w:pPrChange>
            </w:pPr>
          </w:p>
          <w:p w:rsidR="000F44A3" w:rsidRPr="00871E1A" w:rsidDel="00D66FFA" w:rsidRDefault="000F44A3">
            <w:pPr>
              <w:pStyle w:val="h1"/>
              <w:rPr>
                <w:del w:id="7835" w:author="Caree2" w:date="2016-10-26T18:37:00Z"/>
              </w:rPr>
              <w:pPrChange w:id="7836" w:author="Caree2" w:date="2016-10-28T06:24:00Z">
                <w:pPr>
                  <w:shd w:val="clear" w:color="auto" w:fill="FFFFFF"/>
                </w:pPr>
              </w:pPrChange>
            </w:pPr>
          </w:p>
          <w:p w:rsidR="000F44A3" w:rsidRPr="00871E1A" w:rsidDel="00D66FFA" w:rsidRDefault="000F44A3">
            <w:pPr>
              <w:pStyle w:val="h1"/>
              <w:rPr>
                <w:del w:id="7837" w:author="Caree2" w:date="2016-10-26T18:37:00Z"/>
              </w:rPr>
              <w:pPrChange w:id="7838"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39" w:author="Caree2" w:date="2016-10-26T18:37:00Z"/>
              </w:rPr>
              <w:pPrChange w:id="7840"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41" w:author="Caree2" w:date="2016-10-26T18:37:00Z"/>
              </w:rPr>
              <w:pPrChange w:id="7842" w:author="Caree2" w:date="2016-10-28T06:24:00Z">
                <w:pPr>
                  <w:shd w:val="clear" w:color="auto" w:fill="FFFFFF"/>
                </w:pPr>
              </w:pPrChange>
            </w:pPr>
          </w:p>
        </w:tc>
      </w:tr>
    </w:tbl>
    <w:p w:rsidR="000F44A3" w:rsidRPr="00871E1A" w:rsidDel="00D66FFA" w:rsidRDefault="000F44A3">
      <w:pPr>
        <w:pStyle w:val="h1"/>
        <w:rPr>
          <w:del w:id="7843" w:author="Caree2" w:date="2016-10-26T18:37:00Z"/>
        </w:rPr>
        <w:pPrChange w:id="7844" w:author="Caree2" w:date="2016-10-28T06:24:00Z">
          <w:pPr>
            <w:shd w:val="clear" w:color="auto" w:fill="FFFFFF"/>
          </w:pPr>
        </w:pPrChange>
      </w:pPr>
    </w:p>
    <w:p w:rsidR="000F44A3" w:rsidRPr="00871E1A" w:rsidDel="00D66FFA" w:rsidRDefault="000F44A3">
      <w:pPr>
        <w:pStyle w:val="h1"/>
        <w:rPr>
          <w:del w:id="7845" w:author="Caree2" w:date="2016-10-26T18:37:00Z"/>
        </w:rPr>
        <w:pPrChange w:id="7846" w:author="Caree2" w:date="2016-10-28T06:24:00Z">
          <w:pPr>
            <w:shd w:val="clear" w:color="auto" w:fill="FFFFFF"/>
          </w:pPr>
        </w:pPrChange>
      </w:pPr>
      <w:del w:id="7847" w:author="Caree2" w:date="2016-10-26T18:37:00Z">
        <w:r w:rsidRPr="00871E1A" w:rsidDel="00D66FFA">
          <w:delText xml:space="preserve">Training Topic: MPPU Safe Food Handling Plan, Review and Q &amp;A </w:delText>
        </w:r>
      </w:del>
    </w:p>
    <w:p w:rsidR="000F44A3" w:rsidRPr="00871E1A" w:rsidDel="00D66FFA" w:rsidRDefault="000F44A3">
      <w:pPr>
        <w:pStyle w:val="h1"/>
        <w:rPr>
          <w:del w:id="7848" w:author="Caree2" w:date="2016-10-26T18:37:00Z"/>
          <w:sz w:val="22"/>
        </w:rPr>
        <w:pPrChange w:id="7849" w:author="Caree2" w:date="2016-10-28T06:24:00Z">
          <w:pPr>
            <w:shd w:val="clear" w:color="auto" w:fill="FFFFFF"/>
            <w:jc w:val="right"/>
          </w:pPr>
        </w:pPrChange>
      </w:pPr>
      <w:del w:id="7850" w:author="Caree2" w:date="2016-10-26T18:37:00Z">
        <w:r w:rsidRPr="00871E1A" w:rsidDel="00D66FFA">
          <w:rPr>
            <w:sz w:val="22"/>
          </w:rPr>
          <w:delText>Signed/Date___________________________________________</w:delText>
        </w:r>
      </w:del>
    </w:p>
    <w:p w:rsidR="000F44A3" w:rsidRPr="00871E1A" w:rsidDel="00D66FFA" w:rsidRDefault="000F44A3">
      <w:pPr>
        <w:pStyle w:val="h1"/>
        <w:rPr>
          <w:del w:id="7851" w:author="Caree2" w:date="2016-10-26T18:37:00Z"/>
          <w:sz w:val="32"/>
        </w:rPr>
        <w:pPrChange w:id="7852" w:author="Caree2" w:date="2016-10-28T06:24:00Z">
          <w:pPr>
            <w:shd w:val="clear" w:color="auto" w:fill="FFFFFF"/>
          </w:pPr>
        </w:pPrChange>
      </w:pPr>
      <w:del w:id="7853" w:author="Caree2" w:date="2016-10-26T18:37:00Z">
        <w:r w:rsidRPr="00871E1A" w:rsidDel="00D66FFA">
          <w:br w:type="page"/>
        </w:r>
        <w:r w:rsidRPr="003D6C9B" w:rsidDel="00D66FFA">
          <w:rPr>
            <w:b/>
            <w:bCs/>
            <w:sz w:val="36"/>
            <w:szCs w:val="21"/>
          </w:rPr>
          <w:delText xml:space="preserve">Sample MPPU Personnel </w:delText>
        </w:r>
        <w:r w:rsidRPr="003D6C9B" w:rsidDel="00D66FFA">
          <w:rPr>
            <w:b/>
            <w:bCs/>
            <w:sz w:val="36"/>
          </w:rPr>
          <w:delText xml:space="preserve">Training </w:delText>
        </w:r>
        <w:r w:rsidR="00624357" w:rsidRPr="003D6C9B" w:rsidDel="00D66FFA">
          <w:rPr>
            <w:b/>
            <w:bCs/>
            <w:sz w:val="36"/>
          </w:rPr>
          <w:delText>and</w:delText>
        </w:r>
        <w:r w:rsidRPr="003D6C9B" w:rsidDel="00D66FFA">
          <w:rPr>
            <w:b/>
            <w:bCs/>
            <w:sz w:val="36"/>
          </w:rPr>
          <w:delText xml:space="preserve"> Observation Log: Personal Health </w:delText>
        </w:r>
        <w:r w:rsidR="00624357" w:rsidRPr="003D6C9B" w:rsidDel="00D66FFA">
          <w:rPr>
            <w:b/>
            <w:bCs/>
            <w:sz w:val="36"/>
          </w:rPr>
          <w:delText>and</w:delText>
        </w:r>
        <w:r w:rsidRPr="003D6C9B" w:rsidDel="00D66FFA">
          <w:rPr>
            <w:b/>
            <w:bCs/>
            <w:sz w:val="36"/>
          </w:rPr>
          <w:delText xml:space="preserve"> Hygiene Practices</w:delText>
        </w:r>
        <w:r w:rsidRPr="00871E1A" w:rsidDel="00D66FFA">
          <w:rPr>
            <w:b/>
            <w:bCs/>
            <w:sz w:val="36"/>
          </w:rPr>
          <w:delText xml:space="preserve"> </w:delText>
        </w:r>
        <w:r w:rsidRPr="00871E1A" w:rsidDel="00D66FFA">
          <w:rPr>
            <w:sz w:val="32"/>
          </w:rPr>
          <w:delText>(Use to document GMP 1)</w:delText>
        </w:r>
      </w:del>
    </w:p>
    <w:p w:rsidR="000F44A3" w:rsidRPr="00871E1A" w:rsidDel="00D66FFA" w:rsidRDefault="000F44A3">
      <w:pPr>
        <w:pStyle w:val="h1"/>
        <w:rPr>
          <w:del w:id="7854" w:author="Caree2" w:date="2016-10-26T18:37:00Z"/>
          <w:sz w:val="16"/>
        </w:rPr>
        <w:pPrChange w:id="7855" w:author="Caree2" w:date="2016-10-28T06:24:00Z">
          <w:pPr>
            <w:shd w:val="clear" w:color="auto" w:fill="FFFFFF"/>
          </w:pPr>
        </w:pPrChange>
      </w:pPr>
    </w:p>
    <w:tbl>
      <w:tblPr>
        <w:tblW w:w="13680" w:type="dxa"/>
        <w:tblInd w:w="-140" w:type="dxa"/>
        <w:tblLayout w:type="fixed"/>
        <w:tblCellMar>
          <w:left w:w="40" w:type="dxa"/>
          <w:right w:w="40" w:type="dxa"/>
        </w:tblCellMar>
        <w:tblLook w:val="0000" w:firstRow="0" w:lastRow="0" w:firstColumn="0" w:lastColumn="0" w:noHBand="0" w:noVBand="0"/>
      </w:tblPr>
      <w:tblGrid>
        <w:gridCol w:w="1980"/>
        <w:gridCol w:w="4590"/>
        <w:gridCol w:w="3210"/>
        <w:gridCol w:w="3900"/>
      </w:tblGrid>
      <w:tr w:rsidR="000F44A3" w:rsidRPr="00871E1A" w:rsidDel="00D66FFA" w:rsidTr="00D702B8">
        <w:trPr>
          <w:trHeight w:val="499"/>
          <w:del w:id="7856" w:author="Caree2" w:date="2016-10-26T18:37:00Z"/>
        </w:trPr>
        <w:tc>
          <w:tcPr>
            <w:tcW w:w="1980" w:type="dxa"/>
            <w:tcBorders>
              <w:top w:val="single" w:sz="6" w:space="0" w:color="auto"/>
              <w:left w:val="single" w:sz="6" w:space="0" w:color="auto"/>
              <w:bottom w:val="single" w:sz="6" w:space="0" w:color="auto"/>
              <w:right w:val="single" w:sz="6" w:space="0" w:color="auto"/>
            </w:tcBorders>
            <w:shd w:val="clear" w:color="auto" w:fill="E6E6E6"/>
          </w:tcPr>
          <w:p w:rsidR="000F44A3" w:rsidRPr="00871E1A" w:rsidDel="00D66FFA" w:rsidRDefault="000F44A3">
            <w:pPr>
              <w:pStyle w:val="h1"/>
              <w:rPr>
                <w:del w:id="7857" w:author="Caree2" w:date="2016-10-26T18:37:00Z"/>
                <w:sz w:val="16"/>
              </w:rPr>
              <w:pPrChange w:id="7858" w:author="Caree2" w:date="2016-10-28T06:24:00Z">
                <w:pPr>
                  <w:shd w:val="clear" w:color="auto" w:fill="FFFFFF"/>
                </w:pPr>
              </w:pPrChange>
            </w:pPr>
          </w:p>
          <w:p w:rsidR="000F44A3" w:rsidRPr="00871E1A" w:rsidDel="00D66FFA" w:rsidRDefault="000F44A3">
            <w:pPr>
              <w:pStyle w:val="h1"/>
              <w:rPr>
                <w:del w:id="7859" w:author="Caree2" w:date="2016-10-26T18:37:00Z"/>
              </w:rPr>
              <w:pPrChange w:id="7860" w:author="Caree2" w:date="2016-10-28T06:24:00Z">
                <w:pPr>
                  <w:pStyle w:val="Heading1"/>
                </w:pPr>
              </w:pPrChange>
            </w:pPr>
            <w:del w:id="7861" w:author="Caree2" w:date="2016-10-26T18:37:00Z">
              <w:r w:rsidRPr="00871E1A" w:rsidDel="00D66FFA">
                <w:delText>Training Date</w:delText>
              </w:r>
            </w:del>
          </w:p>
          <w:p w:rsidR="000F44A3" w:rsidRPr="00871E1A" w:rsidDel="00D66FFA" w:rsidRDefault="000F44A3">
            <w:pPr>
              <w:pStyle w:val="h1"/>
              <w:rPr>
                <w:del w:id="7862" w:author="Caree2" w:date="2016-10-26T18:37:00Z"/>
                <w:sz w:val="16"/>
              </w:rPr>
              <w:pPrChange w:id="7863"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64" w:author="Caree2" w:date="2016-10-26T18:37:00Z"/>
                <w:sz w:val="16"/>
                <w:szCs w:val="21"/>
              </w:rPr>
              <w:pPrChange w:id="7865" w:author="Caree2" w:date="2016-10-28T06:24:00Z">
                <w:pPr>
                  <w:shd w:val="clear" w:color="auto" w:fill="FFFFFF"/>
                </w:pPr>
              </w:pPrChange>
            </w:pPr>
          </w:p>
          <w:p w:rsidR="000F44A3" w:rsidRPr="00871E1A" w:rsidDel="00D66FFA" w:rsidRDefault="000F44A3">
            <w:pPr>
              <w:pStyle w:val="h1"/>
              <w:rPr>
                <w:del w:id="7866" w:author="Caree2" w:date="2016-10-26T18:37:00Z"/>
              </w:rPr>
              <w:pPrChange w:id="7867" w:author="Caree2" w:date="2016-10-28T06:24:00Z">
                <w:pPr>
                  <w:pStyle w:val="Heading2"/>
                  <w:jc w:val="center"/>
                </w:pPr>
              </w:pPrChange>
            </w:pPr>
            <w:del w:id="7868" w:author="Caree2" w:date="2016-10-26T18:37:00Z">
              <w:r w:rsidRPr="00871E1A" w:rsidDel="00D66FFA">
                <w:delText>Training Topic</w:delText>
              </w:r>
            </w:del>
          </w:p>
          <w:p w:rsidR="000F44A3" w:rsidRPr="00871E1A" w:rsidDel="00D66FFA" w:rsidRDefault="000F44A3">
            <w:pPr>
              <w:pStyle w:val="h1"/>
              <w:rPr>
                <w:del w:id="7869" w:author="Caree2" w:date="2016-10-26T18:37:00Z"/>
                <w:sz w:val="16"/>
              </w:rPr>
              <w:pPrChange w:id="7870"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71" w:author="Caree2" w:date="2016-10-26T18:37:00Z"/>
                <w:sz w:val="16"/>
                <w:szCs w:val="21"/>
              </w:rPr>
              <w:pPrChange w:id="7872" w:author="Caree2" w:date="2016-10-28T06:24:00Z">
                <w:pPr>
                  <w:shd w:val="clear" w:color="auto" w:fill="FFFFFF"/>
                </w:pPr>
              </w:pPrChange>
            </w:pPr>
          </w:p>
          <w:p w:rsidR="000F44A3" w:rsidRPr="00871E1A" w:rsidDel="00D66FFA" w:rsidRDefault="000F44A3">
            <w:pPr>
              <w:pStyle w:val="h1"/>
              <w:rPr>
                <w:del w:id="7873" w:author="Caree2" w:date="2016-10-26T18:37:00Z"/>
              </w:rPr>
              <w:pPrChange w:id="7874" w:author="Caree2" w:date="2016-10-28T06:24:00Z">
                <w:pPr>
                  <w:pStyle w:val="Heading2"/>
                  <w:jc w:val="center"/>
                </w:pPr>
              </w:pPrChange>
            </w:pPr>
            <w:del w:id="7875" w:author="Caree2" w:date="2016-10-26T18:37:00Z">
              <w:r w:rsidRPr="00871E1A" w:rsidDel="00D66FFA">
                <w:delText>Trainee(s)</w:delText>
              </w:r>
            </w:del>
          </w:p>
          <w:p w:rsidR="000F44A3" w:rsidRPr="00871E1A" w:rsidDel="00D66FFA" w:rsidRDefault="000F44A3">
            <w:pPr>
              <w:pStyle w:val="h1"/>
              <w:rPr>
                <w:del w:id="7876" w:author="Caree2" w:date="2016-10-26T18:37:00Z"/>
                <w:sz w:val="16"/>
              </w:rPr>
              <w:pPrChange w:id="7877"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78" w:author="Caree2" w:date="2016-10-26T18:37:00Z"/>
                <w:sz w:val="16"/>
                <w:szCs w:val="21"/>
              </w:rPr>
              <w:pPrChange w:id="7879" w:author="Caree2" w:date="2016-10-28T06:24:00Z">
                <w:pPr>
                  <w:shd w:val="clear" w:color="auto" w:fill="FFFFFF"/>
                </w:pPr>
              </w:pPrChange>
            </w:pPr>
          </w:p>
          <w:p w:rsidR="000F44A3" w:rsidRPr="00871E1A" w:rsidDel="00D66FFA" w:rsidRDefault="000F44A3">
            <w:pPr>
              <w:pStyle w:val="h1"/>
              <w:rPr>
                <w:del w:id="7880" w:author="Caree2" w:date="2016-10-26T18:37:00Z"/>
              </w:rPr>
              <w:pPrChange w:id="7881" w:author="Caree2" w:date="2016-10-28T06:24:00Z">
                <w:pPr>
                  <w:pStyle w:val="Heading2"/>
                  <w:jc w:val="center"/>
                </w:pPr>
              </w:pPrChange>
            </w:pPr>
            <w:del w:id="7882" w:author="Caree2" w:date="2016-10-26T18:37:00Z">
              <w:r w:rsidRPr="00871E1A" w:rsidDel="00D66FFA">
                <w:delText xml:space="preserve">Trained </w:delText>
              </w:r>
              <w:r w:rsidR="00624357" w:rsidDel="00D66FFA">
                <w:delText>and</w:delText>
              </w:r>
              <w:r w:rsidRPr="00871E1A" w:rsidDel="00D66FFA">
                <w:delText xml:space="preserve"> Observed by:</w:delText>
              </w:r>
            </w:del>
          </w:p>
          <w:p w:rsidR="000F44A3" w:rsidRPr="00871E1A" w:rsidDel="00D66FFA" w:rsidRDefault="000F44A3">
            <w:pPr>
              <w:pStyle w:val="h1"/>
              <w:rPr>
                <w:del w:id="7883" w:author="Caree2" w:date="2016-10-26T18:37:00Z"/>
                <w:sz w:val="16"/>
              </w:rPr>
              <w:pPrChange w:id="7884" w:author="Caree2" w:date="2016-10-28T06:24:00Z">
                <w:pPr>
                  <w:shd w:val="clear" w:color="auto" w:fill="FFFFFF"/>
                </w:pPr>
              </w:pPrChange>
            </w:pPr>
          </w:p>
        </w:tc>
      </w:tr>
      <w:tr w:rsidR="000F44A3" w:rsidRPr="00871E1A" w:rsidDel="00D66FFA" w:rsidTr="00D702B8">
        <w:trPr>
          <w:trHeight w:val="470"/>
          <w:del w:id="7885"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86" w:author="Caree2" w:date="2016-10-26T18:37:00Z"/>
              </w:rPr>
              <w:pPrChange w:id="7887" w:author="Caree2" w:date="2016-10-28T06:24:00Z">
                <w:pPr>
                  <w:shd w:val="clear" w:color="auto" w:fill="FFFFFF"/>
                </w:pPr>
              </w:pPrChange>
            </w:pPr>
          </w:p>
          <w:p w:rsidR="000F44A3" w:rsidRPr="00871E1A" w:rsidDel="00D66FFA" w:rsidRDefault="000F44A3">
            <w:pPr>
              <w:pStyle w:val="h1"/>
              <w:rPr>
                <w:del w:id="7888" w:author="Caree2" w:date="2016-10-26T18:37:00Z"/>
              </w:rPr>
              <w:pPrChange w:id="7889"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90" w:author="Caree2" w:date="2016-10-26T18:37:00Z"/>
              </w:rPr>
              <w:pPrChange w:id="7891" w:author="Caree2" w:date="2016-10-28T06:24:00Z">
                <w:pPr>
                  <w:shd w:val="clear" w:color="auto" w:fill="FFFFFF"/>
                </w:pPr>
              </w:pPrChange>
            </w:pPr>
          </w:p>
          <w:p w:rsidR="000F44A3" w:rsidRPr="00871E1A" w:rsidDel="00D66FFA" w:rsidRDefault="000F44A3">
            <w:pPr>
              <w:pStyle w:val="h1"/>
              <w:rPr>
                <w:del w:id="7892" w:author="Caree2" w:date="2016-10-26T18:37:00Z"/>
              </w:rPr>
              <w:pPrChange w:id="7893" w:author="Caree2" w:date="2016-10-28T06:24:00Z">
                <w:pPr>
                  <w:shd w:val="clear" w:color="auto" w:fill="FFFFFF"/>
                </w:pPr>
              </w:pPrChange>
            </w:pPr>
          </w:p>
          <w:p w:rsidR="000F44A3" w:rsidRPr="00871E1A" w:rsidDel="00D66FFA" w:rsidRDefault="000F44A3">
            <w:pPr>
              <w:pStyle w:val="h1"/>
              <w:rPr>
                <w:del w:id="7894" w:author="Caree2" w:date="2016-10-26T18:37:00Z"/>
              </w:rPr>
              <w:pPrChange w:id="7895"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96" w:author="Caree2" w:date="2016-10-26T18:37:00Z"/>
              </w:rPr>
              <w:pPrChange w:id="7897" w:author="Caree2" w:date="2016-10-28T06:24:00Z">
                <w:pPr>
                  <w:shd w:val="clear" w:color="auto" w:fill="FFFFFF"/>
                </w:pPr>
              </w:pPrChange>
            </w:pPr>
          </w:p>
          <w:p w:rsidR="000F44A3" w:rsidRPr="00871E1A" w:rsidDel="00D66FFA" w:rsidRDefault="000F44A3">
            <w:pPr>
              <w:pStyle w:val="h1"/>
              <w:rPr>
                <w:del w:id="7898" w:author="Caree2" w:date="2016-10-26T18:37:00Z"/>
              </w:rPr>
              <w:pPrChange w:id="7899"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00" w:author="Caree2" w:date="2016-10-26T18:37:00Z"/>
              </w:rPr>
              <w:pPrChange w:id="7901" w:author="Caree2" w:date="2016-10-28T06:24:00Z">
                <w:pPr>
                  <w:shd w:val="clear" w:color="auto" w:fill="FFFFFF"/>
                </w:pPr>
              </w:pPrChange>
            </w:pPr>
          </w:p>
          <w:p w:rsidR="000F44A3" w:rsidRPr="00871E1A" w:rsidDel="00D66FFA" w:rsidRDefault="000F44A3">
            <w:pPr>
              <w:pStyle w:val="h1"/>
              <w:rPr>
                <w:del w:id="7902" w:author="Caree2" w:date="2016-10-26T18:37:00Z"/>
              </w:rPr>
              <w:pPrChange w:id="7903" w:author="Caree2" w:date="2016-10-28T06:24:00Z">
                <w:pPr>
                  <w:shd w:val="clear" w:color="auto" w:fill="FFFFFF"/>
                </w:pPr>
              </w:pPrChange>
            </w:pPr>
          </w:p>
        </w:tc>
      </w:tr>
      <w:tr w:rsidR="000F44A3" w:rsidRPr="00871E1A" w:rsidDel="00D66FFA" w:rsidTr="00D702B8">
        <w:trPr>
          <w:trHeight w:val="470"/>
          <w:del w:id="7904"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05" w:author="Caree2" w:date="2016-10-26T18:37:00Z"/>
              </w:rPr>
              <w:pPrChange w:id="7906" w:author="Caree2" w:date="2016-10-28T06:24:00Z">
                <w:pPr>
                  <w:shd w:val="clear" w:color="auto" w:fill="FFFFFF"/>
                </w:pPr>
              </w:pPrChange>
            </w:pPr>
          </w:p>
          <w:p w:rsidR="000F44A3" w:rsidRPr="00871E1A" w:rsidDel="00D66FFA" w:rsidRDefault="000F44A3">
            <w:pPr>
              <w:pStyle w:val="h1"/>
              <w:rPr>
                <w:del w:id="7907" w:author="Caree2" w:date="2016-10-26T18:37:00Z"/>
              </w:rPr>
              <w:pPrChange w:id="7908"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09" w:author="Caree2" w:date="2016-10-26T18:37:00Z"/>
              </w:rPr>
              <w:pPrChange w:id="7910" w:author="Caree2" w:date="2016-10-28T06:24:00Z">
                <w:pPr>
                  <w:shd w:val="clear" w:color="auto" w:fill="FFFFFF"/>
                </w:pPr>
              </w:pPrChange>
            </w:pPr>
          </w:p>
          <w:p w:rsidR="000F44A3" w:rsidRPr="00871E1A" w:rsidDel="00D66FFA" w:rsidRDefault="000F44A3">
            <w:pPr>
              <w:pStyle w:val="h1"/>
              <w:rPr>
                <w:del w:id="7911" w:author="Caree2" w:date="2016-10-26T18:37:00Z"/>
              </w:rPr>
              <w:pPrChange w:id="7912" w:author="Caree2" w:date="2016-10-28T06:24:00Z">
                <w:pPr>
                  <w:shd w:val="clear" w:color="auto" w:fill="FFFFFF"/>
                </w:pPr>
              </w:pPrChange>
            </w:pPr>
          </w:p>
          <w:p w:rsidR="000F44A3" w:rsidRPr="00871E1A" w:rsidDel="00D66FFA" w:rsidRDefault="000F44A3">
            <w:pPr>
              <w:pStyle w:val="h1"/>
              <w:rPr>
                <w:del w:id="7913" w:author="Caree2" w:date="2016-10-26T18:37:00Z"/>
              </w:rPr>
              <w:pPrChange w:id="7914"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15" w:author="Caree2" w:date="2016-10-26T18:37:00Z"/>
              </w:rPr>
              <w:pPrChange w:id="7916" w:author="Caree2" w:date="2016-10-28T06:24:00Z">
                <w:pPr>
                  <w:shd w:val="clear" w:color="auto" w:fill="FFFFFF"/>
                </w:pPr>
              </w:pPrChange>
            </w:pPr>
          </w:p>
          <w:p w:rsidR="000F44A3" w:rsidRPr="00871E1A" w:rsidDel="00D66FFA" w:rsidRDefault="000F44A3">
            <w:pPr>
              <w:pStyle w:val="h1"/>
              <w:rPr>
                <w:del w:id="7917" w:author="Caree2" w:date="2016-10-26T18:37:00Z"/>
              </w:rPr>
              <w:pPrChange w:id="7918"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19" w:author="Caree2" w:date="2016-10-26T18:37:00Z"/>
              </w:rPr>
              <w:pPrChange w:id="7920" w:author="Caree2" w:date="2016-10-28T06:24:00Z">
                <w:pPr>
                  <w:shd w:val="clear" w:color="auto" w:fill="FFFFFF"/>
                </w:pPr>
              </w:pPrChange>
            </w:pPr>
          </w:p>
          <w:p w:rsidR="000F44A3" w:rsidRPr="00871E1A" w:rsidDel="00D66FFA" w:rsidRDefault="000F44A3">
            <w:pPr>
              <w:pStyle w:val="h1"/>
              <w:rPr>
                <w:del w:id="7921" w:author="Caree2" w:date="2016-10-26T18:37:00Z"/>
              </w:rPr>
              <w:pPrChange w:id="7922" w:author="Caree2" w:date="2016-10-28T06:24:00Z">
                <w:pPr>
                  <w:shd w:val="clear" w:color="auto" w:fill="FFFFFF"/>
                </w:pPr>
              </w:pPrChange>
            </w:pPr>
          </w:p>
        </w:tc>
      </w:tr>
      <w:tr w:rsidR="000F44A3" w:rsidRPr="00871E1A" w:rsidDel="00D66FFA" w:rsidTr="00D702B8">
        <w:trPr>
          <w:trHeight w:val="470"/>
          <w:del w:id="7923"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24" w:author="Caree2" w:date="2016-10-26T18:37:00Z"/>
              </w:rPr>
              <w:pPrChange w:id="7925" w:author="Caree2" w:date="2016-10-28T06:24:00Z">
                <w:pPr>
                  <w:shd w:val="clear" w:color="auto" w:fill="FFFFFF"/>
                </w:pPr>
              </w:pPrChange>
            </w:pPr>
          </w:p>
          <w:p w:rsidR="000F44A3" w:rsidRPr="00871E1A" w:rsidDel="00D66FFA" w:rsidRDefault="000F44A3">
            <w:pPr>
              <w:pStyle w:val="h1"/>
              <w:rPr>
                <w:del w:id="7926" w:author="Caree2" w:date="2016-10-26T18:37:00Z"/>
              </w:rPr>
              <w:pPrChange w:id="7927"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28" w:author="Caree2" w:date="2016-10-26T18:37:00Z"/>
              </w:rPr>
              <w:pPrChange w:id="7929" w:author="Caree2" w:date="2016-10-28T06:24:00Z">
                <w:pPr>
                  <w:shd w:val="clear" w:color="auto" w:fill="FFFFFF"/>
                </w:pPr>
              </w:pPrChange>
            </w:pPr>
          </w:p>
          <w:p w:rsidR="000F44A3" w:rsidRPr="00871E1A" w:rsidDel="00D66FFA" w:rsidRDefault="001853D7">
            <w:pPr>
              <w:pStyle w:val="h1"/>
              <w:rPr>
                <w:del w:id="7930" w:author="Caree2" w:date="2016-10-26T18:37:00Z"/>
              </w:rPr>
              <w:pPrChange w:id="7931" w:author="Caree2" w:date="2016-10-28T06:24:00Z">
                <w:pPr>
                  <w:shd w:val="clear" w:color="auto" w:fill="FFFFFF"/>
                </w:pPr>
              </w:pPrChange>
            </w:pPr>
            <w:del w:id="7932" w:author="Caree2" w:date="2016-10-26T18:37:00Z">
              <w:r w:rsidDel="00D66FFA">
                <w:rPr>
                  <w:i w:val="0"/>
                  <w:noProof/>
                  <w:sz w:val="20"/>
                </w:rPr>
                <mc:AlternateContent>
                  <mc:Choice Requires="wps">
                    <w:drawing>
                      <wp:anchor distT="0" distB="0" distL="114300" distR="114300" simplePos="0" relativeHeight="251658240" behindDoc="0" locked="0" layoutInCell="1" allowOverlap="1" wp14:anchorId="2823B8F4" wp14:editId="7D7B2DA5">
                        <wp:simplePos x="0" y="0"/>
                        <wp:positionH relativeFrom="column">
                          <wp:posOffset>1231900</wp:posOffset>
                        </wp:positionH>
                        <wp:positionV relativeFrom="paragraph">
                          <wp:posOffset>17145</wp:posOffset>
                        </wp:positionV>
                        <wp:extent cx="3657600" cy="1028700"/>
                        <wp:effectExtent l="3175" t="0" r="0" b="1905"/>
                        <wp:wrapNone/>
                        <wp:docPr id="19"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028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28" type="#_x0000_t202" style="position:absolute;left:0;text-align:left;margin-left:97pt;margin-top:1.35pt;width:4in;height: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0cKuQIAAMM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" filled="f" stroked="f">
                        <v:textbo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p w:rsidR="000F44A3" w:rsidRPr="00871E1A" w:rsidDel="00D66FFA" w:rsidRDefault="000F44A3">
            <w:pPr>
              <w:pStyle w:val="h1"/>
              <w:rPr>
                <w:del w:id="7933" w:author="Caree2" w:date="2016-10-26T18:37:00Z"/>
              </w:rPr>
              <w:pPrChange w:id="7934"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35" w:author="Caree2" w:date="2016-10-26T18:37:00Z"/>
              </w:rPr>
              <w:pPrChange w:id="7936" w:author="Caree2" w:date="2016-10-28T06:24:00Z">
                <w:pPr>
                  <w:shd w:val="clear" w:color="auto" w:fill="FFFFFF"/>
                </w:pPr>
              </w:pPrChange>
            </w:pPr>
          </w:p>
          <w:p w:rsidR="000F44A3" w:rsidRPr="00871E1A" w:rsidDel="00D66FFA" w:rsidRDefault="000F44A3">
            <w:pPr>
              <w:pStyle w:val="h1"/>
              <w:rPr>
                <w:del w:id="7937" w:author="Caree2" w:date="2016-10-26T18:37:00Z"/>
              </w:rPr>
              <w:pPrChange w:id="7938"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39" w:author="Caree2" w:date="2016-10-26T18:37:00Z"/>
              </w:rPr>
              <w:pPrChange w:id="7940" w:author="Caree2" w:date="2016-10-28T06:24:00Z">
                <w:pPr>
                  <w:shd w:val="clear" w:color="auto" w:fill="FFFFFF"/>
                </w:pPr>
              </w:pPrChange>
            </w:pPr>
          </w:p>
          <w:p w:rsidR="000F44A3" w:rsidRPr="00871E1A" w:rsidDel="00D66FFA" w:rsidRDefault="000F44A3">
            <w:pPr>
              <w:pStyle w:val="h1"/>
              <w:rPr>
                <w:del w:id="7941" w:author="Caree2" w:date="2016-10-26T18:37:00Z"/>
              </w:rPr>
              <w:pPrChange w:id="7942" w:author="Caree2" w:date="2016-10-28T06:24:00Z">
                <w:pPr>
                  <w:shd w:val="clear" w:color="auto" w:fill="FFFFFF"/>
                </w:pPr>
              </w:pPrChange>
            </w:pPr>
          </w:p>
        </w:tc>
      </w:tr>
      <w:tr w:rsidR="000F44A3" w:rsidRPr="00871E1A" w:rsidDel="00D66FFA" w:rsidTr="00D702B8">
        <w:trPr>
          <w:trHeight w:val="470"/>
          <w:del w:id="7943"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44" w:author="Caree2" w:date="2016-10-26T18:37:00Z"/>
              </w:rPr>
              <w:pPrChange w:id="7945" w:author="Caree2" w:date="2016-10-28T06:24:00Z">
                <w:pPr>
                  <w:shd w:val="clear" w:color="auto" w:fill="FFFFFF"/>
                </w:pPr>
              </w:pPrChange>
            </w:pPr>
          </w:p>
          <w:p w:rsidR="000F44A3" w:rsidRPr="00871E1A" w:rsidDel="00D66FFA" w:rsidRDefault="000F44A3">
            <w:pPr>
              <w:pStyle w:val="h1"/>
              <w:rPr>
                <w:del w:id="7946" w:author="Caree2" w:date="2016-10-26T18:37:00Z"/>
              </w:rPr>
              <w:pPrChange w:id="7947"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48" w:author="Caree2" w:date="2016-10-26T18:37:00Z"/>
              </w:rPr>
              <w:pPrChange w:id="7949" w:author="Caree2" w:date="2016-10-28T06:24:00Z">
                <w:pPr>
                  <w:shd w:val="clear" w:color="auto" w:fill="FFFFFF"/>
                </w:pPr>
              </w:pPrChange>
            </w:pPr>
          </w:p>
          <w:p w:rsidR="000F44A3" w:rsidRPr="00871E1A" w:rsidDel="00D66FFA" w:rsidRDefault="000F44A3">
            <w:pPr>
              <w:pStyle w:val="h1"/>
              <w:rPr>
                <w:del w:id="7950" w:author="Caree2" w:date="2016-10-26T18:37:00Z"/>
              </w:rPr>
              <w:pPrChange w:id="7951" w:author="Caree2" w:date="2016-10-28T06:24:00Z">
                <w:pPr>
                  <w:shd w:val="clear" w:color="auto" w:fill="FFFFFF"/>
                </w:pPr>
              </w:pPrChange>
            </w:pPr>
          </w:p>
          <w:p w:rsidR="000F44A3" w:rsidRPr="00871E1A" w:rsidDel="00D66FFA" w:rsidRDefault="000F44A3">
            <w:pPr>
              <w:pStyle w:val="h1"/>
              <w:rPr>
                <w:del w:id="7952" w:author="Caree2" w:date="2016-10-26T18:37:00Z"/>
              </w:rPr>
              <w:pPrChange w:id="7953"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54" w:author="Caree2" w:date="2016-10-26T18:37:00Z"/>
              </w:rPr>
              <w:pPrChange w:id="7955" w:author="Caree2" w:date="2016-10-28T06:24:00Z">
                <w:pPr>
                  <w:shd w:val="clear" w:color="auto" w:fill="FFFFFF"/>
                </w:pPr>
              </w:pPrChange>
            </w:pPr>
          </w:p>
          <w:p w:rsidR="000F44A3" w:rsidRPr="00871E1A" w:rsidDel="00D66FFA" w:rsidRDefault="000F44A3">
            <w:pPr>
              <w:pStyle w:val="h1"/>
              <w:rPr>
                <w:del w:id="7956" w:author="Caree2" w:date="2016-10-26T18:37:00Z"/>
              </w:rPr>
              <w:pPrChange w:id="7957"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58" w:author="Caree2" w:date="2016-10-26T18:37:00Z"/>
              </w:rPr>
              <w:pPrChange w:id="7959" w:author="Caree2" w:date="2016-10-28T06:24:00Z">
                <w:pPr>
                  <w:shd w:val="clear" w:color="auto" w:fill="FFFFFF"/>
                </w:pPr>
              </w:pPrChange>
            </w:pPr>
          </w:p>
          <w:p w:rsidR="000F44A3" w:rsidRPr="00871E1A" w:rsidDel="00D66FFA" w:rsidRDefault="000F44A3">
            <w:pPr>
              <w:pStyle w:val="h1"/>
              <w:rPr>
                <w:del w:id="7960" w:author="Caree2" w:date="2016-10-26T18:37:00Z"/>
              </w:rPr>
              <w:pPrChange w:id="7961" w:author="Caree2" w:date="2016-10-28T06:24:00Z">
                <w:pPr>
                  <w:shd w:val="clear" w:color="auto" w:fill="FFFFFF"/>
                </w:pPr>
              </w:pPrChange>
            </w:pPr>
          </w:p>
        </w:tc>
      </w:tr>
      <w:tr w:rsidR="000F44A3" w:rsidRPr="00871E1A" w:rsidDel="00D66FFA" w:rsidTr="00D702B8">
        <w:trPr>
          <w:trHeight w:val="470"/>
          <w:del w:id="7962"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63" w:author="Caree2" w:date="2016-10-26T18:37:00Z"/>
              </w:rPr>
              <w:pPrChange w:id="7964" w:author="Caree2" w:date="2016-10-28T06:24:00Z">
                <w:pPr>
                  <w:shd w:val="clear" w:color="auto" w:fill="FFFFFF"/>
                </w:pPr>
              </w:pPrChange>
            </w:pPr>
          </w:p>
          <w:p w:rsidR="000F44A3" w:rsidRPr="00871E1A" w:rsidDel="00D66FFA" w:rsidRDefault="000F44A3">
            <w:pPr>
              <w:pStyle w:val="h1"/>
              <w:rPr>
                <w:del w:id="7965" w:author="Caree2" w:date="2016-10-26T18:37:00Z"/>
              </w:rPr>
              <w:pPrChange w:id="7966"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67" w:author="Caree2" w:date="2016-10-26T18:37:00Z"/>
              </w:rPr>
              <w:pPrChange w:id="7968" w:author="Caree2" w:date="2016-10-28T06:24:00Z">
                <w:pPr>
                  <w:shd w:val="clear" w:color="auto" w:fill="FFFFFF"/>
                </w:pPr>
              </w:pPrChange>
            </w:pPr>
          </w:p>
          <w:p w:rsidR="000F44A3" w:rsidRPr="00871E1A" w:rsidDel="00D66FFA" w:rsidRDefault="000F44A3">
            <w:pPr>
              <w:pStyle w:val="h1"/>
              <w:rPr>
                <w:del w:id="7969" w:author="Caree2" w:date="2016-10-26T18:37:00Z"/>
              </w:rPr>
              <w:pPrChange w:id="7970" w:author="Caree2" w:date="2016-10-28T06:24:00Z">
                <w:pPr>
                  <w:shd w:val="clear" w:color="auto" w:fill="FFFFFF"/>
                </w:pPr>
              </w:pPrChange>
            </w:pPr>
          </w:p>
          <w:p w:rsidR="000F44A3" w:rsidRPr="00871E1A" w:rsidDel="00D66FFA" w:rsidRDefault="000F44A3">
            <w:pPr>
              <w:pStyle w:val="h1"/>
              <w:rPr>
                <w:del w:id="7971" w:author="Caree2" w:date="2016-10-26T18:37:00Z"/>
              </w:rPr>
              <w:pPrChange w:id="7972"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73" w:author="Caree2" w:date="2016-10-26T18:37:00Z"/>
              </w:rPr>
              <w:pPrChange w:id="7974" w:author="Caree2" w:date="2016-10-28T06:24:00Z">
                <w:pPr>
                  <w:shd w:val="clear" w:color="auto" w:fill="FFFFFF"/>
                </w:pPr>
              </w:pPrChange>
            </w:pPr>
          </w:p>
          <w:p w:rsidR="000F44A3" w:rsidRPr="00871E1A" w:rsidDel="00D66FFA" w:rsidRDefault="000F44A3">
            <w:pPr>
              <w:pStyle w:val="h1"/>
              <w:rPr>
                <w:del w:id="7975" w:author="Caree2" w:date="2016-10-26T18:37:00Z"/>
              </w:rPr>
              <w:pPrChange w:id="7976"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77" w:author="Caree2" w:date="2016-10-26T18:37:00Z"/>
              </w:rPr>
              <w:pPrChange w:id="7978" w:author="Caree2" w:date="2016-10-28T06:24:00Z">
                <w:pPr>
                  <w:shd w:val="clear" w:color="auto" w:fill="FFFFFF"/>
                </w:pPr>
              </w:pPrChange>
            </w:pPr>
          </w:p>
          <w:p w:rsidR="000F44A3" w:rsidRPr="00871E1A" w:rsidDel="00D66FFA" w:rsidRDefault="000F44A3">
            <w:pPr>
              <w:pStyle w:val="h1"/>
              <w:rPr>
                <w:del w:id="7979" w:author="Caree2" w:date="2016-10-26T18:37:00Z"/>
              </w:rPr>
              <w:pPrChange w:id="7980" w:author="Caree2" w:date="2016-10-28T06:24:00Z">
                <w:pPr>
                  <w:shd w:val="clear" w:color="auto" w:fill="FFFFFF"/>
                </w:pPr>
              </w:pPrChange>
            </w:pPr>
          </w:p>
        </w:tc>
      </w:tr>
      <w:tr w:rsidR="000F44A3" w:rsidRPr="00871E1A" w:rsidDel="00D66FFA" w:rsidTr="00D702B8">
        <w:trPr>
          <w:trHeight w:val="470"/>
          <w:del w:id="7981"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82" w:author="Caree2" w:date="2016-10-26T18:37:00Z"/>
              </w:rPr>
              <w:pPrChange w:id="7983" w:author="Caree2" w:date="2016-10-28T06:24:00Z">
                <w:pPr>
                  <w:shd w:val="clear" w:color="auto" w:fill="FFFFFF"/>
                </w:pPr>
              </w:pPrChange>
            </w:pPr>
          </w:p>
          <w:p w:rsidR="000F44A3" w:rsidRPr="00871E1A" w:rsidDel="00D66FFA" w:rsidRDefault="000F44A3">
            <w:pPr>
              <w:pStyle w:val="h1"/>
              <w:rPr>
                <w:del w:id="7984" w:author="Caree2" w:date="2016-10-26T18:37:00Z"/>
              </w:rPr>
              <w:pPrChange w:id="7985"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86" w:author="Caree2" w:date="2016-10-26T18:37:00Z"/>
              </w:rPr>
              <w:pPrChange w:id="7987" w:author="Caree2" w:date="2016-10-28T06:24:00Z">
                <w:pPr>
                  <w:shd w:val="clear" w:color="auto" w:fill="FFFFFF"/>
                </w:pPr>
              </w:pPrChange>
            </w:pPr>
          </w:p>
          <w:p w:rsidR="000F44A3" w:rsidRPr="00871E1A" w:rsidDel="00D66FFA" w:rsidRDefault="000F44A3">
            <w:pPr>
              <w:pStyle w:val="h1"/>
              <w:rPr>
                <w:del w:id="7988" w:author="Caree2" w:date="2016-10-26T18:37:00Z"/>
              </w:rPr>
              <w:pPrChange w:id="7989" w:author="Caree2" w:date="2016-10-28T06:24:00Z">
                <w:pPr>
                  <w:shd w:val="clear" w:color="auto" w:fill="FFFFFF"/>
                </w:pPr>
              </w:pPrChange>
            </w:pPr>
          </w:p>
          <w:p w:rsidR="000F44A3" w:rsidRPr="00871E1A" w:rsidDel="00D66FFA" w:rsidRDefault="000F44A3">
            <w:pPr>
              <w:pStyle w:val="h1"/>
              <w:rPr>
                <w:del w:id="7990" w:author="Caree2" w:date="2016-10-26T18:37:00Z"/>
              </w:rPr>
              <w:pPrChange w:id="7991"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92" w:author="Caree2" w:date="2016-10-26T18:37:00Z"/>
              </w:rPr>
              <w:pPrChange w:id="7993" w:author="Caree2" w:date="2016-10-28T06:24:00Z">
                <w:pPr>
                  <w:shd w:val="clear" w:color="auto" w:fill="FFFFFF"/>
                </w:pPr>
              </w:pPrChange>
            </w:pPr>
          </w:p>
          <w:p w:rsidR="000F44A3" w:rsidRPr="00871E1A" w:rsidDel="00D66FFA" w:rsidRDefault="000F44A3">
            <w:pPr>
              <w:pStyle w:val="h1"/>
              <w:rPr>
                <w:del w:id="7994" w:author="Caree2" w:date="2016-10-26T18:37:00Z"/>
              </w:rPr>
              <w:pPrChange w:id="7995"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96" w:author="Caree2" w:date="2016-10-26T18:37:00Z"/>
              </w:rPr>
              <w:pPrChange w:id="7997" w:author="Caree2" w:date="2016-10-28T06:24:00Z">
                <w:pPr>
                  <w:shd w:val="clear" w:color="auto" w:fill="FFFFFF"/>
                </w:pPr>
              </w:pPrChange>
            </w:pPr>
          </w:p>
          <w:p w:rsidR="000F44A3" w:rsidRPr="00871E1A" w:rsidDel="00D66FFA" w:rsidRDefault="000F44A3">
            <w:pPr>
              <w:pStyle w:val="h1"/>
              <w:rPr>
                <w:del w:id="7998" w:author="Caree2" w:date="2016-10-26T18:37:00Z"/>
              </w:rPr>
              <w:pPrChange w:id="7999" w:author="Caree2" w:date="2016-10-28T06:24:00Z">
                <w:pPr>
                  <w:shd w:val="clear" w:color="auto" w:fill="FFFFFF"/>
                </w:pPr>
              </w:pPrChange>
            </w:pPr>
          </w:p>
        </w:tc>
      </w:tr>
      <w:tr w:rsidR="000F44A3" w:rsidRPr="00871E1A" w:rsidDel="00D66FFA" w:rsidTr="00D702B8">
        <w:trPr>
          <w:trHeight w:val="470"/>
          <w:del w:id="8000"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01" w:author="Caree2" w:date="2016-10-26T18:37:00Z"/>
              </w:rPr>
              <w:pPrChange w:id="8002" w:author="Caree2" w:date="2016-10-28T06:24:00Z">
                <w:pPr>
                  <w:shd w:val="clear" w:color="auto" w:fill="FFFFFF"/>
                </w:pPr>
              </w:pPrChange>
            </w:pPr>
          </w:p>
          <w:p w:rsidR="000F44A3" w:rsidRPr="00871E1A" w:rsidDel="00D66FFA" w:rsidRDefault="000F44A3">
            <w:pPr>
              <w:pStyle w:val="h1"/>
              <w:rPr>
                <w:del w:id="8003" w:author="Caree2" w:date="2016-10-26T18:37:00Z"/>
              </w:rPr>
              <w:pPrChange w:id="8004"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05" w:author="Caree2" w:date="2016-10-26T18:37:00Z"/>
              </w:rPr>
              <w:pPrChange w:id="8006" w:author="Caree2" w:date="2016-10-28T06:24:00Z">
                <w:pPr>
                  <w:shd w:val="clear" w:color="auto" w:fill="FFFFFF"/>
                </w:pPr>
              </w:pPrChange>
            </w:pPr>
          </w:p>
          <w:p w:rsidR="000F44A3" w:rsidRPr="00871E1A" w:rsidDel="00D66FFA" w:rsidRDefault="000F44A3">
            <w:pPr>
              <w:pStyle w:val="h1"/>
              <w:rPr>
                <w:del w:id="8007" w:author="Caree2" w:date="2016-10-26T18:37:00Z"/>
              </w:rPr>
              <w:pPrChange w:id="8008" w:author="Caree2" w:date="2016-10-28T06:24:00Z">
                <w:pPr>
                  <w:shd w:val="clear" w:color="auto" w:fill="FFFFFF"/>
                </w:pPr>
              </w:pPrChange>
            </w:pPr>
          </w:p>
          <w:p w:rsidR="000F44A3" w:rsidRPr="00871E1A" w:rsidDel="00D66FFA" w:rsidRDefault="000F44A3">
            <w:pPr>
              <w:pStyle w:val="h1"/>
              <w:rPr>
                <w:del w:id="8009" w:author="Caree2" w:date="2016-10-26T18:37:00Z"/>
              </w:rPr>
              <w:pPrChange w:id="8010"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11" w:author="Caree2" w:date="2016-10-26T18:37:00Z"/>
              </w:rPr>
              <w:pPrChange w:id="8012" w:author="Caree2" w:date="2016-10-28T06:24:00Z">
                <w:pPr>
                  <w:shd w:val="clear" w:color="auto" w:fill="FFFFFF"/>
                </w:pPr>
              </w:pPrChange>
            </w:pPr>
          </w:p>
          <w:p w:rsidR="000F44A3" w:rsidRPr="00871E1A" w:rsidDel="00D66FFA" w:rsidRDefault="000F44A3">
            <w:pPr>
              <w:pStyle w:val="h1"/>
              <w:rPr>
                <w:del w:id="8013" w:author="Caree2" w:date="2016-10-26T18:37:00Z"/>
              </w:rPr>
              <w:pPrChange w:id="8014"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15" w:author="Caree2" w:date="2016-10-26T18:37:00Z"/>
              </w:rPr>
              <w:pPrChange w:id="8016" w:author="Caree2" w:date="2016-10-28T06:24:00Z">
                <w:pPr>
                  <w:shd w:val="clear" w:color="auto" w:fill="FFFFFF"/>
                </w:pPr>
              </w:pPrChange>
            </w:pPr>
          </w:p>
          <w:p w:rsidR="000F44A3" w:rsidRPr="00871E1A" w:rsidDel="00D66FFA" w:rsidRDefault="000F44A3">
            <w:pPr>
              <w:pStyle w:val="h1"/>
              <w:rPr>
                <w:del w:id="8017" w:author="Caree2" w:date="2016-10-26T18:37:00Z"/>
              </w:rPr>
              <w:pPrChange w:id="8018" w:author="Caree2" w:date="2016-10-28T06:24:00Z">
                <w:pPr>
                  <w:shd w:val="clear" w:color="auto" w:fill="FFFFFF"/>
                </w:pPr>
              </w:pPrChange>
            </w:pPr>
          </w:p>
        </w:tc>
      </w:tr>
    </w:tbl>
    <w:p w:rsidR="000F44A3" w:rsidRPr="00871E1A" w:rsidDel="00D66FFA" w:rsidRDefault="000F44A3">
      <w:pPr>
        <w:pStyle w:val="h1"/>
        <w:rPr>
          <w:del w:id="8019" w:author="Caree2" w:date="2016-10-26T18:37:00Z"/>
        </w:rPr>
        <w:pPrChange w:id="8020" w:author="Caree2" w:date="2016-10-28T06:24:00Z">
          <w:pPr>
            <w:shd w:val="clear" w:color="auto" w:fill="FFFFFF"/>
          </w:pPr>
        </w:pPrChange>
      </w:pPr>
      <w:del w:id="8021" w:author="Caree2" w:date="2016-10-26T18:37:00Z">
        <w:r w:rsidRPr="00871E1A" w:rsidDel="00D66FFA">
          <w:delText xml:space="preserve">Training Topics (Principles </w:delText>
        </w:r>
        <w:r w:rsidR="00350F7F" w:rsidDel="00D66FFA">
          <w:delText>and</w:delText>
        </w:r>
        <w:r w:rsidRPr="00871E1A" w:rsidDel="00D66FFA">
          <w:delText xml:space="preserve"> Practice – Review of Personnel Hygiene Policies):</w:delText>
        </w:r>
      </w:del>
    </w:p>
    <w:p w:rsidR="000F44A3" w:rsidRPr="00871E1A" w:rsidDel="00D66FFA" w:rsidRDefault="000F44A3">
      <w:pPr>
        <w:pStyle w:val="h1"/>
        <w:rPr>
          <w:del w:id="8022" w:author="Caree2" w:date="2016-10-26T18:37:00Z"/>
        </w:rPr>
        <w:pPrChange w:id="8023" w:author="Caree2" w:date="2016-10-28T06:24:00Z">
          <w:pPr>
            <w:shd w:val="clear" w:color="auto" w:fill="FFFFFF"/>
          </w:pPr>
        </w:pPrChange>
      </w:pPr>
      <w:del w:id="8024" w:author="Caree2" w:date="2016-10-26T18:37:00Z">
        <w:r w:rsidRPr="00871E1A" w:rsidDel="00D66FFA">
          <w:tab/>
          <w:delText xml:space="preserve">Personal Health </w:delText>
        </w:r>
        <w:r w:rsidR="00624357" w:rsidDel="00D66FFA">
          <w:delText>and</w:delText>
        </w:r>
        <w:r w:rsidRPr="00871E1A" w:rsidDel="00D66FFA">
          <w:delText xml:space="preserve"> Food Safety </w:delText>
        </w:r>
      </w:del>
    </w:p>
    <w:p w:rsidR="000F44A3" w:rsidRPr="00871E1A" w:rsidDel="00D66FFA" w:rsidRDefault="000F44A3">
      <w:pPr>
        <w:pStyle w:val="h1"/>
        <w:rPr>
          <w:del w:id="8025" w:author="Caree2" w:date="2016-10-26T18:37:00Z"/>
        </w:rPr>
        <w:pPrChange w:id="8026" w:author="Caree2" w:date="2016-10-28T06:24:00Z">
          <w:pPr>
            <w:shd w:val="clear" w:color="auto" w:fill="FFFFFF"/>
          </w:pPr>
        </w:pPrChange>
      </w:pPr>
      <w:del w:id="8027" w:author="Caree2" w:date="2016-10-26T18:37:00Z">
        <w:r w:rsidRPr="00871E1A" w:rsidDel="00D66FFA">
          <w:tab/>
          <w:delText xml:space="preserve">Personal Hygiene </w:delText>
        </w:r>
        <w:r w:rsidR="00624357" w:rsidDel="00D66FFA">
          <w:delText>and</w:delText>
        </w:r>
        <w:r w:rsidRPr="00871E1A" w:rsidDel="00D66FFA">
          <w:delText xml:space="preserve"> Food Safety</w:delText>
        </w:r>
      </w:del>
    </w:p>
    <w:p w:rsidR="000F44A3" w:rsidRPr="00871E1A" w:rsidDel="00D66FFA" w:rsidRDefault="000F44A3">
      <w:pPr>
        <w:pStyle w:val="h1"/>
        <w:rPr>
          <w:del w:id="8028" w:author="Caree2" w:date="2016-10-26T18:37:00Z"/>
        </w:rPr>
        <w:pPrChange w:id="8029" w:author="Caree2" w:date="2016-10-28T06:24:00Z">
          <w:pPr>
            <w:shd w:val="clear" w:color="auto" w:fill="FFFFFF"/>
          </w:pPr>
        </w:pPrChange>
      </w:pPr>
      <w:del w:id="8030" w:author="Caree2" w:date="2016-10-26T18:37:00Z">
        <w:r w:rsidRPr="00871E1A" w:rsidDel="00D66FFA">
          <w:tab/>
          <w:delText>Hygienic Hand Practices</w:delText>
        </w:r>
      </w:del>
    </w:p>
    <w:p w:rsidR="000F44A3" w:rsidRPr="00871E1A" w:rsidDel="00D66FFA" w:rsidRDefault="000F44A3">
      <w:pPr>
        <w:pStyle w:val="h1"/>
        <w:rPr>
          <w:del w:id="8031" w:author="Caree2" w:date="2016-10-26T18:37:00Z"/>
        </w:rPr>
        <w:pPrChange w:id="8032" w:author="Caree2" w:date="2016-10-28T06:24:00Z">
          <w:pPr>
            <w:shd w:val="clear" w:color="auto" w:fill="FFFFFF"/>
          </w:pPr>
        </w:pPrChange>
      </w:pPr>
      <w:del w:id="8033" w:author="Caree2" w:date="2016-10-26T18:37:00Z">
        <w:r w:rsidRPr="00871E1A" w:rsidDel="00D66FFA">
          <w:tab/>
          <w:delText>Appropriate Work Attire</w:delText>
        </w:r>
      </w:del>
    </w:p>
    <w:p w:rsidR="000F44A3" w:rsidRPr="00871E1A" w:rsidDel="00D66FFA" w:rsidRDefault="000F44A3">
      <w:pPr>
        <w:pStyle w:val="h1"/>
        <w:rPr>
          <w:del w:id="8034" w:author="Caree2" w:date="2016-10-26T18:37:00Z"/>
        </w:rPr>
        <w:pPrChange w:id="8035" w:author="Caree2" w:date="2016-10-28T06:24:00Z">
          <w:pPr>
            <w:shd w:val="clear" w:color="auto" w:fill="FFFFFF"/>
            <w:ind w:left="360"/>
          </w:pPr>
        </w:pPrChange>
      </w:pPr>
      <w:del w:id="8036" w:author="Caree2" w:date="2016-10-26T18:37:00Z">
        <w:r w:rsidDel="00D66FFA">
          <w:delText xml:space="preserve"> </w:delText>
        </w:r>
        <w:r w:rsidRPr="00871E1A" w:rsidDel="00D66FFA">
          <w:delText xml:space="preserve">Hygiene </w:delText>
        </w:r>
        <w:r w:rsidR="00624357" w:rsidDel="00D66FFA">
          <w:delText>and</w:delText>
        </w:r>
        <w:r w:rsidRPr="00871E1A" w:rsidDel="00D66FFA">
          <w:delText xml:space="preserve"> SSOP/HACCP (Focus on SSOP 1 </w:delText>
        </w:r>
        <w:r w:rsidR="00624357" w:rsidDel="00D66FFA">
          <w:delText>and</w:delText>
        </w:r>
        <w:r w:rsidRPr="00871E1A" w:rsidDel="00D66FFA">
          <w:delText xml:space="preserve"> HACCP Analysis) </w:delText>
        </w:r>
      </w:del>
    </w:p>
    <w:p w:rsidR="000F44A3" w:rsidRPr="00871E1A" w:rsidDel="00D66FFA" w:rsidRDefault="000F44A3">
      <w:pPr>
        <w:pStyle w:val="h1"/>
        <w:rPr>
          <w:del w:id="8037" w:author="Caree2" w:date="2016-10-26T18:37:00Z"/>
        </w:rPr>
        <w:pPrChange w:id="8038" w:author="Caree2" w:date="2016-10-28T06:24:00Z">
          <w:pPr>
            <w:shd w:val="clear" w:color="auto" w:fill="FFFFFF"/>
            <w:jc w:val="right"/>
          </w:pPr>
        </w:pPrChange>
      </w:pPr>
      <w:del w:id="8039" w:author="Caree2" w:date="2016-10-26T18:37:00Z">
        <w:r w:rsidRPr="00871E1A" w:rsidDel="00D66FFA">
          <w:rPr>
            <w:sz w:val="22"/>
          </w:rPr>
          <w:delText>Signed/Date___________________________________________</w:delText>
        </w:r>
      </w:del>
    </w:p>
    <w:p w:rsidR="000F44A3" w:rsidRPr="003D6C9B" w:rsidDel="00D66FFA" w:rsidRDefault="000F44A3">
      <w:pPr>
        <w:pStyle w:val="h1"/>
        <w:rPr>
          <w:del w:id="8040" w:author="Caree2" w:date="2016-10-26T18:37:00Z"/>
          <w:sz w:val="32"/>
        </w:rPr>
        <w:pPrChange w:id="8041" w:author="Caree2" w:date="2016-10-28T06:24:00Z">
          <w:pPr>
            <w:shd w:val="clear" w:color="auto" w:fill="FFFFFF"/>
          </w:pPr>
        </w:pPrChange>
      </w:pPr>
      <w:del w:id="8042" w:author="Caree2" w:date="2016-10-26T18:37:00Z">
        <w:r w:rsidRPr="003D6C9B" w:rsidDel="00D66FFA">
          <w:rPr>
            <w:b/>
            <w:bCs/>
            <w:sz w:val="36"/>
          </w:rPr>
          <w:delText xml:space="preserve">Sample MPPU Personnel Training </w:delText>
        </w:r>
        <w:r w:rsidR="00624357" w:rsidRPr="003D6C9B" w:rsidDel="00D66FFA">
          <w:rPr>
            <w:b/>
            <w:bCs/>
            <w:sz w:val="36"/>
          </w:rPr>
          <w:delText>and</w:delText>
        </w:r>
        <w:r w:rsidRPr="003D6C9B" w:rsidDel="00D66FFA">
          <w:rPr>
            <w:b/>
            <w:bCs/>
            <w:sz w:val="36"/>
          </w:rPr>
          <w:delText xml:space="preserve"> Observation Log: Sanitation Standard Operating Procedures</w:delText>
        </w:r>
        <w:r w:rsidRPr="003D6C9B" w:rsidDel="00D66FFA">
          <w:rPr>
            <w:sz w:val="32"/>
          </w:rPr>
          <w:delText xml:space="preserve"> </w:delText>
        </w:r>
      </w:del>
    </w:p>
    <w:p w:rsidR="000F44A3" w:rsidRPr="00871E1A" w:rsidDel="00D66FFA" w:rsidRDefault="000F44A3">
      <w:pPr>
        <w:pStyle w:val="h1"/>
        <w:rPr>
          <w:del w:id="8043" w:author="Caree2" w:date="2016-10-26T18:37:00Z"/>
          <w:sz w:val="32"/>
        </w:rPr>
        <w:pPrChange w:id="8044" w:author="Caree2" w:date="2016-10-28T06:24:00Z">
          <w:pPr>
            <w:shd w:val="clear" w:color="auto" w:fill="FFFFFF"/>
          </w:pPr>
        </w:pPrChange>
      </w:pPr>
      <w:del w:id="8045" w:author="Caree2" w:date="2016-10-26T18:37:00Z">
        <w:r w:rsidRPr="00871E1A" w:rsidDel="00D66FFA">
          <w:rPr>
            <w:sz w:val="32"/>
          </w:rPr>
          <w:delText>(Use to document GMP 1)</w:delText>
        </w:r>
      </w:del>
    </w:p>
    <w:p w:rsidR="000F44A3" w:rsidRPr="00871E1A" w:rsidDel="00D66FFA" w:rsidRDefault="000F44A3">
      <w:pPr>
        <w:pStyle w:val="h1"/>
        <w:rPr>
          <w:del w:id="8046" w:author="Caree2" w:date="2016-10-26T18:37:00Z"/>
          <w:sz w:val="16"/>
        </w:rPr>
        <w:pPrChange w:id="8047" w:author="Caree2" w:date="2016-10-28T06:24:00Z">
          <w:pPr>
            <w:shd w:val="clear" w:color="auto" w:fill="FFFFFF"/>
          </w:pPr>
        </w:pPrChange>
      </w:pPr>
    </w:p>
    <w:tbl>
      <w:tblPr>
        <w:tblW w:w="13680" w:type="dxa"/>
        <w:tblInd w:w="-140" w:type="dxa"/>
        <w:tblLayout w:type="fixed"/>
        <w:tblCellMar>
          <w:left w:w="40" w:type="dxa"/>
          <w:right w:w="40" w:type="dxa"/>
        </w:tblCellMar>
        <w:tblLook w:val="0000" w:firstRow="0" w:lastRow="0" w:firstColumn="0" w:lastColumn="0" w:noHBand="0" w:noVBand="0"/>
      </w:tblPr>
      <w:tblGrid>
        <w:gridCol w:w="1980"/>
        <w:gridCol w:w="4590"/>
        <w:gridCol w:w="3210"/>
        <w:gridCol w:w="3900"/>
      </w:tblGrid>
      <w:tr w:rsidR="000F44A3" w:rsidRPr="00871E1A" w:rsidDel="00D66FFA" w:rsidTr="00D702B8">
        <w:trPr>
          <w:trHeight w:val="499"/>
          <w:del w:id="8048" w:author="Caree2" w:date="2016-10-26T18:37:00Z"/>
        </w:trPr>
        <w:tc>
          <w:tcPr>
            <w:tcW w:w="1980" w:type="dxa"/>
            <w:tcBorders>
              <w:top w:val="single" w:sz="6" w:space="0" w:color="auto"/>
              <w:left w:val="single" w:sz="6" w:space="0" w:color="auto"/>
              <w:bottom w:val="single" w:sz="6" w:space="0" w:color="auto"/>
              <w:right w:val="single" w:sz="6" w:space="0" w:color="auto"/>
            </w:tcBorders>
            <w:shd w:val="clear" w:color="auto" w:fill="E6E6E6"/>
          </w:tcPr>
          <w:p w:rsidR="000F44A3" w:rsidRPr="00871E1A" w:rsidDel="00D66FFA" w:rsidRDefault="000F44A3">
            <w:pPr>
              <w:pStyle w:val="h1"/>
              <w:rPr>
                <w:del w:id="8049" w:author="Caree2" w:date="2016-10-26T18:37:00Z"/>
                <w:sz w:val="16"/>
              </w:rPr>
              <w:pPrChange w:id="8050" w:author="Caree2" w:date="2016-10-28T06:24:00Z">
                <w:pPr>
                  <w:shd w:val="clear" w:color="auto" w:fill="FFFFFF"/>
                </w:pPr>
              </w:pPrChange>
            </w:pPr>
          </w:p>
          <w:p w:rsidR="000F44A3" w:rsidRPr="00871E1A" w:rsidDel="00D66FFA" w:rsidRDefault="000F44A3">
            <w:pPr>
              <w:pStyle w:val="h1"/>
              <w:rPr>
                <w:del w:id="8051" w:author="Caree2" w:date="2016-10-26T18:37:00Z"/>
              </w:rPr>
              <w:pPrChange w:id="8052" w:author="Caree2" w:date="2016-10-28T06:24:00Z">
                <w:pPr>
                  <w:pStyle w:val="Heading1"/>
                </w:pPr>
              </w:pPrChange>
            </w:pPr>
            <w:del w:id="8053" w:author="Caree2" w:date="2016-10-26T18:37:00Z">
              <w:r w:rsidRPr="00871E1A" w:rsidDel="00D66FFA">
                <w:delText>Training Date</w:delText>
              </w:r>
            </w:del>
          </w:p>
          <w:p w:rsidR="000F44A3" w:rsidRPr="00871E1A" w:rsidDel="00D66FFA" w:rsidRDefault="000F44A3">
            <w:pPr>
              <w:pStyle w:val="h1"/>
              <w:rPr>
                <w:del w:id="8054" w:author="Caree2" w:date="2016-10-26T18:37:00Z"/>
                <w:sz w:val="16"/>
              </w:rPr>
              <w:pPrChange w:id="8055"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56" w:author="Caree2" w:date="2016-10-26T18:37:00Z"/>
                <w:sz w:val="16"/>
                <w:szCs w:val="21"/>
              </w:rPr>
              <w:pPrChange w:id="8057" w:author="Caree2" w:date="2016-10-28T06:24:00Z">
                <w:pPr>
                  <w:shd w:val="clear" w:color="auto" w:fill="FFFFFF"/>
                </w:pPr>
              </w:pPrChange>
            </w:pPr>
          </w:p>
          <w:p w:rsidR="000F44A3" w:rsidRPr="00871E1A" w:rsidDel="00D66FFA" w:rsidRDefault="000F44A3">
            <w:pPr>
              <w:pStyle w:val="h1"/>
              <w:rPr>
                <w:del w:id="8058" w:author="Caree2" w:date="2016-10-26T18:37:00Z"/>
              </w:rPr>
              <w:pPrChange w:id="8059" w:author="Caree2" w:date="2016-10-28T06:24:00Z">
                <w:pPr>
                  <w:pStyle w:val="Heading2"/>
                  <w:jc w:val="center"/>
                </w:pPr>
              </w:pPrChange>
            </w:pPr>
            <w:del w:id="8060" w:author="Caree2" w:date="2016-10-26T18:37:00Z">
              <w:r w:rsidRPr="00871E1A" w:rsidDel="00D66FFA">
                <w:delText>Training Topic</w:delText>
              </w:r>
            </w:del>
          </w:p>
          <w:p w:rsidR="000F44A3" w:rsidRPr="00871E1A" w:rsidDel="00D66FFA" w:rsidRDefault="000F44A3">
            <w:pPr>
              <w:pStyle w:val="h1"/>
              <w:rPr>
                <w:del w:id="8061" w:author="Caree2" w:date="2016-10-26T18:37:00Z"/>
                <w:sz w:val="16"/>
              </w:rPr>
              <w:pPrChange w:id="8062"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63" w:author="Caree2" w:date="2016-10-26T18:37:00Z"/>
                <w:sz w:val="16"/>
                <w:szCs w:val="21"/>
              </w:rPr>
              <w:pPrChange w:id="8064" w:author="Caree2" w:date="2016-10-28T06:24:00Z">
                <w:pPr>
                  <w:shd w:val="clear" w:color="auto" w:fill="FFFFFF"/>
                </w:pPr>
              </w:pPrChange>
            </w:pPr>
          </w:p>
          <w:p w:rsidR="000F44A3" w:rsidRPr="00871E1A" w:rsidDel="00D66FFA" w:rsidRDefault="000F44A3">
            <w:pPr>
              <w:pStyle w:val="h1"/>
              <w:rPr>
                <w:del w:id="8065" w:author="Caree2" w:date="2016-10-26T18:37:00Z"/>
              </w:rPr>
              <w:pPrChange w:id="8066" w:author="Caree2" w:date="2016-10-28T06:24:00Z">
                <w:pPr>
                  <w:pStyle w:val="Heading2"/>
                  <w:jc w:val="center"/>
                </w:pPr>
              </w:pPrChange>
            </w:pPr>
            <w:del w:id="8067" w:author="Caree2" w:date="2016-10-26T18:37:00Z">
              <w:r w:rsidRPr="00871E1A" w:rsidDel="00D66FFA">
                <w:delText>Trainee(s)</w:delText>
              </w:r>
            </w:del>
          </w:p>
          <w:p w:rsidR="000F44A3" w:rsidRPr="00871E1A" w:rsidDel="00D66FFA" w:rsidRDefault="000F44A3">
            <w:pPr>
              <w:pStyle w:val="h1"/>
              <w:rPr>
                <w:del w:id="8068" w:author="Caree2" w:date="2016-10-26T18:37:00Z"/>
                <w:sz w:val="16"/>
              </w:rPr>
              <w:pPrChange w:id="8069"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70" w:author="Caree2" w:date="2016-10-26T18:37:00Z"/>
                <w:sz w:val="16"/>
                <w:szCs w:val="21"/>
              </w:rPr>
              <w:pPrChange w:id="8071" w:author="Caree2" w:date="2016-10-28T06:24:00Z">
                <w:pPr>
                  <w:shd w:val="clear" w:color="auto" w:fill="FFFFFF"/>
                </w:pPr>
              </w:pPrChange>
            </w:pPr>
          </w:p>
          <w:p w:rsidR="000F44A3" w:rsidRPr="00871E1A" w:rsidDel="00D66FFA" w:rsidRDefault="000F44A3">
            <w:pPr>
              <w:pStyle w:val="h1"/>
              <w:rPr>
                <w:del w:id="8072" w:author="Caree2" w:date="2016-10-26T18:37:00Z"/>
              </w:rPr>
              <w:pPrChange w:id="8073" w:author="Caree2" w:date="2016-10-28T06:24:00Z">
                <w:pPr>
                  <w:pStyle w:val="Heading2"/>
                  <w:jc w:val="center"/>
                </w:pPr>
              </w:pPrChange>
            </w:pPr>
            <w:del w:id="8074" w:author="Caree2" w:date="2016-10-26T18:37:00Z">
              <w:r w:rsidRPr="00871E1A" w:rsidDel="00D66FFA">
                <w:delText xml:space="preserve">Trained </w:delText>
              </w:r>
              <w:r w:rsidR="00624357" w:rsidDel="00D66FFA">
                <w:delText>and</w:delText>
              </w:r>
              <w:r w:rsidRPr="00871E1A" w:rsidDel="00D66FFA">
                <w:delText xml:space="preserve"> Observed by:</w:delText>
              </w:r>
            </w:del>
          </w:p>
          <w:p w:rsidR="000F44A3" w:rsidRPr="00871E1A" w:rsidDel="00D66FFA" w:rsidRDefault="000F44A3">
            <w:pPr>
              <w:pStyle w:val="h1"/>
              <w:rPr>
                <w:del w:id="8075" w:author="Caree2" w:date="2016-10-26T18:37:00Z"/>
                <w:sz w:val="16"/>
              </w:rPr>
              <w:pPrChange w:id="8076" w:author="Caree2" w:date="2016-10-28T06:24:00Z">
                <w:pPr>
                  <w:shd w:val="clear" w:color="auto" w:fill="FFFFFF"/>
                </w:pPr>
              </w:pPrChange>
            </w:pPr>
          </w:p>
        </w:tc>
      </w:tr>
      <w:tr w:rsidR="000F44A3" w:rsidRPr="00871E1A" w:rsidDel="00D66FFA" w:rsidTr="00D702B8">
        <w:trPr>
          <w:trHeight w:val="705"/>
          <w:del w:id="8077"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78" w:author="Caree2" w:date="2016-10-26T18:37:00Z"/>
                <w:sz w:val="16"/>
              </w:rPr>
              <w:pPrChange w:id="8079"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80" w:author="Caree2" w:date="2016-10-26T18:37:00Z"/>
              </w:rPr>
              <w:pPrChange w:id="8081" w:author="Caree2" w:date="2016-10-28T06:24:00Z">
                <w:pPr>
                  <w:shd w:val="clear" w:color="auto" w:fill="FFFFFF"/>
                </w:pPr>
              </w:pPrChange>
            </w:pPr>
          </w:p>
          <w:p w:rsidR="000F44A3" w:rsidRPr="00871E1A" w:rsidDel="00D66FFA" w:rsidRDefault="000F44A3">
            <w:pPr>
              <w:pStyle w:val="h1"/>
              <w:rPr>
                <w:del w:id="8082" w:author="Caree2" w:date="2016-10-26T18:37:00Z"/>
              </w:rPr>
              <w:pPrChange w:id="8083" w:author="Caree2" w:date="2016-10-28T06:24:00Z">
                <w:pPr>
                  <w:shd w:val="clear" w:color="auto" w:fill="FFFFFF"/>
                </w:pPr>
              </w:pPrChange>
            </w:pPr>
            <w:del w:id="8084" w:author="Caree2" w:date="2016-10-26T18:37:00Z">
              <w:r w:rsidRPr="00871E1A" w:rsidDel="00D66FFA">
                <w:delText xml:space="preserve"> </w:delText>
              </w:r>
            </w:del>
          </w:p>
          <w:p w:rsidR="000F44A3" w:rsidRPr="00871E1A" w:rsidDel="00D66FFA" w:rsidRDefault="000F44A3">
            <w:pPr>
              <w:pStyle w:val="h1"/>
              <w:rPr>
                <w:del w:id="8085" w:author="Caree2" w:date="2016-10-26T18:37:00Z"/>
              </w:rPr>
              <w:pPrChange w:id="8086"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87" w:author="Caree2" w:date="2016-10-26T18:37:00Z"/>
              </w:rPr>
              <w:pPrChange w:id="8088" w:author="Caree2" w:date="2016-10-28T06:24:00Z">
                <w:pPr>
                  <w:shd w:val="clear" w:color="auto" w:fill="FFFFFF"/>
                </w:pPr>
              </w:pPrChange>
            </w:pPr>
          </w:p>
          <w:p w:rsidR="000F44A3" w:rsidRPr="00871E1A" w:rsidDel="00D66FFA" w:rsidRDefault="000F44A3">
            <w:pPr>
              <w:pStyle w:val="h1"/>
              <w:rPr>
                <w:del w:id="8089" w:author="Caree2" w:date="2016-10-26T18:37:00Z"/>
              </w:rPr>
              <w:pPrChange w:id="8090"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91" w:author="Caree2" w:date="2016-10-26T18:37:00Z"/>
              </w:rPr>
              <w:pPrChange w:id="8092" w:author="Caree2" w:date="2016-10-28T06:24:00Z">
                <w:pPr>
                  <w:shd w:val="clear" w:color="auto" w:fill="FFFFFF"/>
                </w:pPr>
              </w:pPrChange>
            </w:pPr>
          </w:p>
          <w:p w:rsidR="000F44A3" w:rsidRPr="00871E1A" w:rsidDel="00D66FFA" w:rsidRDefault="000F44A3">
            <w:pPr>
              <w:pStyle w:val="h1"/>
              <w:rPr>
                <w:del w:id="8093" w:author="Caree2" w:date="2016-10-26T18:37:00Z"/>
              </w:rPr>
              <w:pPrChange w:id="8094" w:author="Caree2" w:date="2016-10-28T06:24:00Z">
                <w:pPr>
                  <w:shd w:val="clear" w:color="auto" w:fill="FFFFFF"/>
                </w:pPr>
              </w:pPrChange>
            </w:pPr>
          </w:p>
        </w:tc>
      </w:tr>
      <w:tr w:rsidR="000F44A3" w:rsidRPr="00871E1A" w:rsidDel="00D66FFA" w:rsidTr="00D702B8">
        <w:trPr>
          <w:trHeight w:val="768"/>
          <w:del w:id="8095"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96" w:author="Caree2" w:date="2016-10-26T18:37:00Z"/>
                <w:sz w:val="16"/>
              </w:rPr>
              <w:pPrChange w:id="8097" w:author="Caree2" w:date="2016-10-28T06:24:00Z">
                <w:pPr>
                  <w:shd w:val="clear" w:color="auto" w:fill="FFFFFF"/>
                </w:pPr>
              </w:pPrChange>
            </w:pPr>
          </w:p>
          <w:p w:rsidR="000F44A3" w:rsidRPr="00871E1A" w:rsidDel="00D66FFA" w:rsidRDefault="000F44A3">
            <w:pPr>
              <w:pStyle w:val="h1"/>
              <w:rPr>
                <w:del w:id="8098" w:author="Caree2" w:date="2016-10-26T18:37:00Z"/>
                <w:sz w:val="20"/>
              </w:rPr>
              <w:pPrChange w:id="8099"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00" w:author="Caree2" w:date="2016-10-26T18:37:00Z"/>
              </w:rPr>
              <w:pPrChange w:id="8101" w:author="Caree2" w:date="2016-10-28T06:24:00Z">
                <w:pPr>
                  <w:shd w:val="clear" w:color="auto" w:fill="FFFFFF"/>
                </w:pPr>
              </w:pPrChange>
            </w:pPr>
          </w:p>
          <w:p w:rsidR="000F44A3" w:rsidRPr="00871E1A" w:rsidDel="00D66FFA" w:rsidRDefault="000F44A3">
            <w:pPr>
              <w:pStyle w:val="h1"/>
              <w:rPr>
                <w:del w:id="8102" w:author="Caree2" w:date="2016-10-26T18:37:00Z"/>
              </w:rPr>
              <w:pPrChange w:id="8103" w:author="Caree2" w:date="2016-10-28T06:24:00Z">
                <w:pPr>
                  <w:shd w:val="clear" w:color="auto" w:fill="FFFFFF"/>
                </w:pPr>
              </w:pPrChange>
            </w:pPr>
          </w:p>
          <w:p w:rsidR="000F44A3" w:rsidRPr="00871E1A" w:rsidDel="00D66FFA" w:rsidRDefault="000F44A3">
            <w:pPr>
              <w:pStyle w:val="h1"/>
              <w:rPr>
                <w:del w:id="8104" w:author="Caree2" w:date="2016-10-26T18:37:00Z"/>
              </w:rPr>
              <w:pPrChange w:id="8105"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06" w:author="Caree2" w:date="2016-10-26T18:37:00Z"/>
              </w:rPr>
              <w:pPrChange w:id="8107" w:author="Caree2" w:date="2016-10-28T06:24:00Z">
                <w:pPr>
                  <w:shd w:val="clear" w:color="auto" w:fill="FFFFFF"/>
                </w:pPr>
              </w:pPrChange>
            </w:pPr>
          </w:p>
          <w:p w:rsidR="000F44A3" w:rsidRPr="00871E1A" w:rsidDel="00D66FFA" w:rsidRDefault="000F44A3">
            <w:pPr>
              <w:pStyle w:val="h1"/>
              <w:rPr>
                <w:del w:id="8108" w:author="Caree2" w:date="2016-10-26T18:37:00Z"/>
              </w:rPr>
              <w:pPrChange w:id="8109"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10" w:author="Caree2" w:date="2016-10-26T18:37:00Z"/>
              </w:rPr>
              <w:pPrChange w:id="8111" w:author="Caree2" w:date="2016-10-28T06:24:00Z">
                <w:pPr>
                  <w:shd w:val="clear" w:color="auto" w:fill="FFFFFF"/>
                </w:pPr>
              </w:pPrChange>
            </w:pPr>
          </w:p>
          <w:p w:rsidR="000F44A3" w:rsidRPr="00871E1A" w:rsidDel="00D66FFA" w:rsidRDefault="000F44A3">
            <w:pPr>
              <w:pStyle w:val="h1"/>
              <w:rPr>
                <w:del w:id="8112" w:author="Caree2" w:date="2016-10-26T18:37:00Z"/>
              </w:rPr>
              <w:pPrChange w:id="8113" w:author="Caree2" w:date="2016-10-28T06:24:00Z">
                <w:pPr>
                  <w:shd w:val="clear" w:color="auto" w:fill="FFFFFF"/>
                </w:pPr>
              </w:pPrChange>
            </w:pPr>
          </w:p>
        </w:tc>
      </w:tr>
      <w:tr w:rsidR="000F44A3" w:rsidRPr="00871E1A" w:rsidDel="00D66FFA" w:rsidTr="00D702B8">
        <w:trPr>
          <w:trHeight w:val="470"/>
          <w:del w:id="8114"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15" w:author="Caree2" w:date="2016-10-26T18:37:00Z"/>
              </w:rPr>
              <w:pPrChange w:id="8116" w:author="Caree2" w:date="2016-10-28T06:24:00Z">
                <w:pPr>
                  <w:shd w:val="clear" w:color="auto" w:fill="FFFFFF"/>
                </w:pPr>
              </w:pPrChange>
            </w:pPr>
          </w:p>
          <w:p w:rsidR="000F44A3" w:rsidRPr="00871E1A" w:rsidDel="00D66FFA" w:rsidRDefault="000F44A3">
            <w:pPr>
              <w:pStyle w:val="h1"/>
              <w:rPr>
                <w:del w:id="8117" w:author="Caree2" w:date="2016-10-26T18:37:00Z"/>
                <w:sz w:val="20"/>
              </w:rPr>
              <w:pPrChange w:id="8118"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1853D7">
            <w:pPr>
              <w:pStyle w:val="h1"/>
              <w:rPr>
                <w:del w:id="8119" w:author="Caree2" w:date="2016-10-26T18:37:00Z"/>
              </w:rPr>
              <w:pPrChange w:id="8120" w:author="Caree2" w:date="2016-10-28T06:24:00Z">
                <w:pPr>
                  <w:shd w:val="clear" w:color="auto" w:fill="FFFFFF"/>
                </w:pPr>
              </w:pPrChange>
            </w:pPr>
            <w:del w:id="8121" w:author="Caree2" w:date="2016-10-26T18:37:00Z">
              <w:r w:rsidDel="00D66FFA">
                <w:rPr>
                  <w:i w:val="0"/>
                  <w:noProof/>
                  <w:sz w:val="20"/>
                </w:rPr>
                <mc:AlternateContent>
                  <mc:Choice Requires="wps">
                    <w:drawing>
                      <wp:anchor distT="0" distB="0" distL="114300" distR="114300" simplePos="0" relativeHeight="251657216" behindDoc="0" locked="0" layoutInCell="1" allowOverlap="1" wp14:anchorId="79931E4E" wp14:editId="1BFE90D9">
                        <wp:simplePos x="0" y="0"/>
                        <wp:positionH relativeFrom="column">
                          <wp:posOffset>779145</wp:posOffset>
                        </wp:positionH>
                        <wp:positionV relativeFrom="paragraph">
                          <wp:posOffset>103505</wp:posOffset>
                        </wp:positionV>
                        <wp:extent cx="3996055" cy="920115"/>
                        <wp:effectExtent l="0" t="0" r="0" b="0"/>
                        <wp:wrapNone/>
                        <wp:docPr id="18"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6055" cy="920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 o:spid="_x0000_s1029" type="#_x0000_t202" style="position:absolute;left:0;text-align:left;margin-left:61.35pt;margin-top:8.15pt;width:314.65pt;height:72.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" filled="f" stroked="f">
                        <v:textbo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p w:rsidR="000F44A3" w:rsidRPr="00871E1A" w:rsidDel="00D66FFA" w:rsidRDefault="000F44A3">
            <w:pPr>
              <w:pStyle w:val="h1"/>
              <w:rPr>
                <w:del w:id="8122" w:author="Caree2" w:date="2016-10-26T18:37:00Z"/>
              </w:rPr>
              <w:pPrChange w:id="8123" w:author="Caree2" w:date="2016-10-28T06:24:00Z">
                <w:pPr>
                  <w:shd w:val="clear" w:color="auto" w:fill="FFFFFF"/>
                </w:pPr>
              </w:pPrChange>
            </w:pPr>
          </w:p>
          <w:p w:rsidR="000F44A3" w:rsidRPr="00871E1A" w:rsidDel="00D66FFA" w:rsidRDefault="000F44A3">
            <w:pPr>
              <w:pStyle w:val="h1"/>
              <w:rPr>
                <w:del w:id="8124" w:author="Caree2" w:date="2016-10-26T18:37:00Z"/>
              </w:rPr>
              <w:pPrChange w:id="8125"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26" w:author="Caree2" w:date="2016-10-26T18:37:00Z"/>
              </w:rPr>
              <w:pPrChange w:id="8127" w:author="Caree2" w:date="2016-10-28T06:24:00Z">
                <w:pPr>
                  <w:shd w:val="clear" w:color="auto" w:fill="FFFFFF"/>
                </w:pPr>
              </w:pPrChange>
            </w:pPr>
          </w:p>
          <w:p w:rsidR="000F44A3" w:rsidRPr="00871E1A" w:rsidDel="00D66FFA" w:rsidRDefault="000F44A3">
            <w:pPr>
              <w:pStyle w:val="h1"/>
              <w:rPr>
                <w:del w:id="8128" w:author="Caree2" w:date="2016-10-26T18:37:00Z"/>
              </w:rPr>
              <w:pPrChange w:id="8129"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30" w:author="Caree2" w:date="2016-10-26T18:37:00Z"/>
              </w:rPr>
              <w:pPrChange w:id="8131" w:author="Caree2" w:date="2016-10-28T06:24:00Z">
                <w:pPr>
                  <w:shd w:val="clear" w:color="auto" w:fill="FFFFFF"/>
                </w:pPr>
              </w:pPrChange>
            </w:pPr>
          </w:p>
          <w:p w:rsidR="000F44A3" w:rsidRPr="00871E1A" w:rsidDel="00D66FFA" w:rsidRDefault="000F44A3">
            <w:pPr>
              <w:pStyle w:val="h1"/>
              <w:rPr>
                <w:del w:id="8132" w:author="Caree2" w:date="2016-10-26T18:37:00Z"/>
              </w:rPr>
              <w:pPrChange w:id="8133" w:author="Caree2" w:date="2016-10-28T06:24:00Z">
                <w:pPr>
                  <w:shd w:val="clear" w:color="auto" w:fill="FFFFFF"/>
                </w:pPr>
              </w:pPrChange>
            </w:pPr>
          </w:p>
        </w:tc>
      </w:tr>
      <w:tr w:rsidR="000F44A3" w:rsidRPr="00871E1A" w:rsidDel="00D66FFA" w:rsidTr="00D702B8">
        <w:trPr>
          <w:trHeight w:val="470"/>
          <w:del w:id="8134"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35" w:author="Caree2" w:date="2016-10-26T18:37:00Z"/>
              </w:rPr>
              <w:pPrChange w:id="8136" w:author="Caree2" w:date="2016-10-28T06:24:00Z">
                <w:pPr>
                  <w:shd w:val="clear" w:color="auto" w:fill="FFFFFF"/>
                </w:pPr>
              </w:pPrChange>
            </w:pPr>
          </w:p>
          <w:p w:rsidR="000F44A3" w:rsidRPr="00871E1A" w:rsidDel="00D66FFA" w:rsidRDefault="000F44A3">
            <w:pPr>
              <w:pStyle w:val="h1"/>
              <w:rPr>
                <w:del w:id="8137" w:author="Caree2" w:date="2016-10-26T18:37:00Z"/>
                <w:sz w:val="20"/>
              </w:rPr>
              <w:pPrChange w:id="8138"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39" w:author="Caree2" w:date="2016-10-26T18:37:00Z"/>
              </w:rPr>
              <w:pPrChange w:id="8140" w:author="Caree2" w:date="2016-10-28T06:24:00Z">
                <w:pPr>
                  <w:shd w:val="clear" w:color="auto" w:fill="FFFFFF"/>
                </w:pPr>
              </w:pPrChange>
            </w:pPr>
          </w:p>
          <w:p w:rsidR="000F44A3" w:rsidRPr="00871E1A" w:rsidDel="00D66FFA" w:rsidRDefault="000F44A3">
            <w:pPr>
              <w:pStyle w:val="h1"/>
              <w:rPr>
                <w:del w:id="8141" w:author="Caree2" w:date="2016-10-26T18:37:00Z"/>
              </w:rPr>
              <w:pPrChange w:id="8142" w:author="Caree2" w:date="2016-10-28T06:24:00Z">
                <w:pPr>
                  <w:shd w:val="clear" w:color="auto" w:fill="FFFFFF"/>
                </w:pPr>
              </w:pPrChange>
            </w:pPr>
          </w:p>
          <w:p w:rsidR="000F44A3" w:rsidRPr="00871E1A" w:rsidDel="00D66FFA" w:rsidRDefault="000F44A3">
            <w:pPr>
              <w:pStyle w:val="h1"/>
              <w:rPr>
                <w:del w:id="8143" w:author="Caree2" w:date="2016-10-26T18:37:00Z"/>
              </w:rPr>
              <w:pPrChange w:id="8144"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45" w:author="Caree2" w:date="2016-10-26T18:37:00Z"/>
              </w:rPr>
              <w:pPrChange w:id="8146" w:author="Caree2" w:date="2016-10-28T06:24:00Z">
                <w:pPr>
                  <w:shd w:val="clear" w:color="auto" w:fill="FFFFFF"/>
                </w:pPr>
              </w:pPrChange>
            </w:pPr>
          </w:p>
          <w:p w:rsidR="000F44A3" w:rsidRPr="00871E1A" w:rsidDel="00D66FFA" w:rsidRDefault="000F44A3">
            <w:pPr>
              <w:pStyle w:val="h1"/>
              <w:rPr>
                <w:del w:id="8147" w:author="Caree2" w:date="2016-10-26T18:37:00Z"/>
              </w:rPr>
              <w:pPrChange w:id="8148"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49" w:author="Caree2" w:date="2016-10-26T18:37:00Z"/>
              </w:rPr>
              <w:pPrChange w:id="8150" w:author="Caree2" w:date="2016-10-28T06:24:00Z">
                <w:pPr>
                  <w:shd w:val="clear" w:color="auto" w:fill="FFFFFF"/>
                </w:pPr>
              </w:pPrChange>
            </w:pPr>
          </w:p>
          <w:p w:rsidR="000F44A3" w:rsidRPr="00871E1A" w:rsidDel="00D66FFA" w:rsidRDefault="000F44A3">
            <w:pPr>
              <w:pStyle w:val="h1"/>
              <w:rPr>
                <w:del w:id="8151" w:author="Caree2" w:date="2016-10-26T18:37:00Z"/>
              </w:rPr>
              <w:pPrChange w:id="8152" w:author="Caree2" w:date="2016-10-28T06:24:00Z">
                <w:pPr>
                  <w:shd w:val="clear" w:color="auto" w:fill="FFFFFF"/>
                </w:pPr>
              </w:pPrChange>
            </w:pPr>
          </w:p>
        </w:tc>
      </w:tr>
      <w:tr w:rsidR="000F44A3" w:rsidRPr="00871E1A" w:rsidDel="00D66FFA" w:rsidTr="00D702B8">
        <w:trPr>
          <w:trHeight w:val="470"/>
          <w:del w:id="8153"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54" w:author="Caree2" w:date="2016-10-26T18:37:00Z"/>
              </w:rPr>
              <w:pPrChange w:id="8155" w:author="Caree2" w:date="2016-10-28T06:24:00Z">
                <w:pPr>
                  <w:shd w:val="clear" w:color="auto" w:fill="FFFFFF"/>
                </w:pPr>
              </w:pPrChange>
            </w:pPr>
          </w:p>
          <w:p w:rsidR="000F44A3" w:rsidRPr="00871E1A" w:rsidDel="00D66FFA" w:rsidRDefault="000F44A3">
            <w:pPr>
              <w:pStyle w:val="h1"/>
              <w:rPr>
                <w:del w:id="8156" w:author="Caree2" w:date="2016-10-26T18:37:00Z"/>
                <w:sz w:val="20"/>
              </w:rPr>
              <w:pPrChange w:id="8157"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58" w:author="Caree2" w:date="2016-10-26T18:37:00Z"/>
              </w:rPr>
              <w:pPrChange w:id="8159" w:author="Caree2" w:date="2016-10-28T06:24:00Z">
                <w:pPr>
                  <w:shd w:val="clear" w:color="auto" w:fill="FFFFFF"/>
                </w:pPr>
              </w:pPrChange>
            </w:pPr>
          </w:p>
          <w:p w:rsidR="000F44A3" w:rsidRPr="00871E1A" w:rsidDel="00D66FFA" w:rsidRDefault="000F44A3">
            <w:pPr>
              <w:pStyle w:val="h1"/>
              <w:rPr>
                <w:del w:id="8160" w:author="Caree2" w:date="2016-10-26T18:37:00Z"/>
              </w:rPr>
              <w:pPrChange w:id="8161" w:author="Caree2" w:date="2016-10-28T06:24:00Z">
                <w:pPr>
                  <w:shd w:val="clear" w:color="auto" w:fill="FFFFFF"/>
                </w:pPr>
              </w:pPrChange>
            </w:pPr>
          </w:p>
          <w:p w:rsidR="000F44A3" w:rsidRPr="00871E1A" w:rsidDel="00D66FFA" w:rsidRDefault="000F44A3">
            <w:pPr>
              <w:pStyle w:val="h1"/>
              <w:rPr>
                <w:del w:id="8162" w:author="Caree2" w:date="2016-10-26T18:37:00Z"/>
              </w:rPr>
              <w:pPrChange w:id="8163"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64" w:author="Caree2" w:date="2016-10-26T18:37:00Z"/>
              </w:rPr>
              <w:pPrChange w:id="8165" w:author="Caree2" w:date="2016-10-28T06:24:00Z">
                <w:pPr>
                  <w:shd w:val="clear" w:color="auto" w:fill="FFFFFF"/>
                </w:pPr>
              </w:pPrChange>
            </w:pPr>
          </w:p>
          <w:p w:rsidR="000F44A3" w:rsidRPr="00871E1A" w:rsidDel="00D66FFA" w:rsidRDefault="000F44A3">
            <w:pPr>
              <w:pStyle w:val="h1"/>
              <w:rPr>
                <w:del w:id="8166" w:author="Caree2" w:date="2016-10-26T18:37:00Z"/>
              </w:rPr>
              <w:pPrChange w:id="8167"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68" w:author="Caree2" w:date="2016-10-26T18:37:00Z"/>
              </w:rPr>
              <w:pPrChange w:id="8169" w:author="Caree2" w:date="2016-10-28T06:24:00Z">
                <w:pPr>
                  <w:shd w:val="clear" w:color="auto" w:fill="FFFFFF"/>
                </w:pPr>
              </w:pPrChange>
            </w:pPr>
          </w:p>
          <w:p w:rsidR="000F44A3" w:rsidRPr="00871E1A" w:rsidDel="00D66FFA" w:rsidRDefault="000F44A3">
            <w:pPr>
              <w:pStyle w:val="h1"/>
              <w:rPr>
                <w:del w:id="8170" w:author="Caree2" w:date="2016-10-26T18:37:00Z"/>
              </w:rPr>
              <w:pPrChange w:id="8171" w:author="Caree2" w:date="2016-10-28T06:24:00Z">
                <w:pPr>
                  <w:shd w:val="clear" w:color="auto" w:fill="FFFFFF"/>
                </w:pPr>
              </w:pPrChange>
            </w:pPr>
          </w:p>
        </w:tc>
      </w:tr>
      <w:tr w:rsidR="000F44A3" w:rsidRPr="00871E1A" w:rsidDel="00D66FFA" w:rsidTr="00D702B8">
        <w:trPr>
          <w:trHeight w:val="470"/>
          <w:del w:id="8172"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73" w:author="Caree2" w:date="2016-10-26T18:37:00Z"/>
                <w:sz w:val="20"/>
              </w:rPr>
              <w:pPrChange w:id="8174"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75" w:author="Caree2" w:date="2016-10-26T18:37:00Z"/>
              </w:rPr>
              <w:pPrChange w:id="8176" w:author="Caree2" w:date="2016-10-28T06:24:00Z">
                <w:pPr>
                  <w:shd w:val="clear" w:color="auto" w:fill="FFFFFF"/>
                </w:pPr>
              </w:pPrChange>
            </w:pPr>
          </w:p>
          <w:p w:rsidR="000F44A3" w:rsidRPr="00871E1A" w:rsidDel="00D66FFA" w:rsidRDefault="000F44A3">
            <w:pPr>
              <w:pStyle w:val="h1"/>
              <w:rPr>
                <w:del w:id="8177" w:author="Caree2" w:date="2016-10-26T18:37:00Z"/>
              </w:rPr>
              <w:pPrChange w:id="8178" w:author="Caree2" w:date="2016-10-28T06:24:00Z">
                <w:pPr>
                  <w:shd w:val="clear" w:color="auto" w:fill="FFFFFF"/>
                </w:pPr>
              </w:pPrChange>
            </w:pPr>
          </w:p>
          <w:p w:rsidR="000F44A3" w:rsidRPr="00871E1A" w:rsidDel="00D66FFA" w:rsidRDefault="000F44A3">
            <w:pPr>
              <w:pStyle w:val="h1"/>
              <w:rPr>
                <w:del w:id="8179" w:author="Caree2" w:date="2016-10-26T18:37:00Z"/>
              </w:rPr>
              <w:pPrChange w:id="8180"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81" w:author="Caree2" w:date="2016-10-26T18:37:00Z"/>
              </w:rPr>
              <w:pPrChange w:id="8182" w:author="Caree2" w:date="2016-10-28T06:24:00Z">
                <w:pPr>
                  <w:shd w:val="clear" w:color="auto" w:fill="FFFFFF"/>
                </w:pPr>
              </w:pPrChange>
            </w:pPr>
          </w:p>
          <w:p w:rsidR="000F44A3" w:rsidRPr="00871E1A" w:rsidDel="00D66FFA" w:rsidRDefault="000F44A3">
            <w:pPr>
              <w:pStyle w:val="h1"/>
              <w:rPr>
                <w:del w:id="8183" w:author="Caree2" w:date="2016-10-26T18:37:00Z"/>
              </w:rPr>
              <w:pPrChange w:id="8184"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85" w:author="Caree2" w:date="2016-10-26T18:37:00Z"/>
              </w:rPr>
              <w:pPrChange w:id="8186" w:author="Caree2" w:date="2016-10-28T06:24:00Z">
                <w:pPr>
                  <w:shd w:val="clear" w:color="auto" w:fill="FFFFFF"/>
                </w:pPr>
              </w:pPrChange>
            </w:pPr>
          </w:p>
          <w:p w:rsidR="000F44A3" w:rsidRPr="00871E1A" w:rsidDel="00D66FFA" w:rsidRDefault="000F44A3">
            <w:pPr>
              <w:pStyle w:val="h1"/>
              <w:rPr>
                <w:del w:id="8187" w:author="Caree2" w:date="2016-10-26T18:37:00Z"/>
              </w:rPr>
              <w:pPrChange w:id="8188" w:author="Caree2" w:date="2016-10-28T06:24:00Z">
                <w:pPr>
                  <w:shd w:val="clear" w:color="auto" w:fill="FFFFFF"/>
                </w:pPr>
              </w:pPrChange>
            </w:pPr>
          </w:p>
        </w:tc>
      </w:tr>
      <w:tr w:rsidR="000F44A3" w:rsidRPr="00871E1A" w:rsidDel="00D66FFA" w:rsidTr="00D702B8">
        <w:trPr>
          <w:trHeight w:val="470"/>
          <w:del w:id="8189"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90" w:author="Caree2" w:date="2016-10-26T18:37:00Z"/>
              </w:rPr>
              <w:pPrChange w:id="8191" w:author="Caree2" w:date="2016-10-28T06:24:00Z">
                <w:pPr>
                  <w:shd w:val="clear" w:color="auto" w:fill="FFFFFF"/>
                </w:pPr>
              </w:pPrChange>
            </w:pPr>
          </w:p>
          <w:p w:rsidR="000F44A3" w:rsidRPr="00871E1A" w:rsidDel="00D66FFA" w:rsidRDefault="000F44A3">
            <w:pPr>
              <w:pStyle w:val="h1"/>
              <w:rPr>
                <w:del w:id="8192" w:author="Caree2" w:date="2016-10-26T18:37:00Z"/>
                <w:sz w:val="20"/>
              </w:rPr>
              <w:pPrChange w:id="8193"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94" w:author="Caree2" w:date="2016-10-26T18:37:00Z"/>
              </w:rPr>
              <w:pPrChange w:id="8195" w:author="Caree2" w:date="2016-10-28T06:24:00Z">
                <w:pPr>
                  <w:shd w:val="clear" w:color="auto" w:fill="FFFFFF"/>
                </w:pPr>
              </w:pPrChange>
            </w:pPr>
          </w:p>
          <w:p w:rsidR="000F44A3" w:rsidRPr="00871E1A" w:rsidDel="00D66FFA" w:rsidRDefault="000F44A3">
            <w:pPr>
              <w:pStyle w:val="h1"/>
              <w:rPr>
                <w:del w:id="8196" w:author="Caree2" w:date="2016-10-26T18:37:00Z"/>
              </w:rPr>
              <w:pPrChange w:id="8197" w:author="Caree2" w:date="2016-10-28T06:24:00Z">
                <w:pPr>
                  <w:shd w:val="clear" w:color="auto" w:fill="FFFFFF"/>
                </w:pPr>
              </w:pPrChange>
            </w:pPr>
          </w:p>
          <w:p w:rsidR="000F44A3" w:rsidRPr="00871E1A" w:rsidDel="00D66FFA" w:rsidRDefault="000F44A3">
            <w:pPr>
              <w:pStyle w:val="h1"/>
              <w:rPr>
                <w:del w:id="8198" w:author="Caree2" w:date="2016-10-26T18:37:00Z"/>
              </w:rPr>
              <w:pPrChange w:id="8199"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00" w:author="Caree2" w:date="2016-10-26T18:37:00Z"/>
              </w:rPr>
              <w:pPrChange w:id="8201" w:author="Caree2" w:date="2016-10-28T06:24:00Z">
                <w:pPr>
                  <w:shd w:val="clear" w:color="auto" w:fill="FFFFFF"/>
                </w:pPr>
              </w:pPrChange>
            </w:pPr>
          </w:p>
          <w:p w:rsidR="000F44A3" w:rsidRPr="00871E1A" w:rsidDel="00D66FFA" w:rsidRDefault="000F44A3">
            <w:pPr>
              <w:pStyle w:val="h1"/>
              <w:rPr>
                <w:del w:id="8202" w:author="Caree2" w:date="2016-10-26T18:37:00Z"/>
              </w:rPr>
              <w:pPrChange w:id="8203"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04" w:author="Caree2" w:date="2016-10-26T18:37:00Z"/>
              </w:rPr>
              <w:pPrChange w:id="8205" w:author="Caree2" w:date="2016-10-28T06:24:00Z">
                <w:pPr>
                  <w:shd w:val="clear" w:color="auto" w:fill="FFFFFF"/>
                </w:pPr>
              </w:pPrChange>
            </w:pPr>
          </w:p>
          <w:p w:rsidR="000F44A3" w:rsidRPr="00871E1A" w:rsidDel="00D66FFA" w:rsidRDefault="000F44A3">
            <w:pPr>
              <w:pStyle w:val="h1"/>
              <w:rPr>
                <w:del w:id="8206" w:author="Caree2" w:date="2016-10-26T18:37:00Z"/>
              </w:rPr>
              <w:pPrChange w:id="8207" w:author="Caree2" w:date="2016-10-28T06:24:00Z">
                <w:pPr>
                  <w:shd w:val="clear" w:color="auto" w:fill="FFFFFF"/>
                </w:pPr>
              </w:pPrChange>
            </w:pPr>
          </w:p>
        </w:tc>
      </w:tr>
    </w:tbl>
    <w:p w:rsidR="000F44A3" w:rsidRPr="00871E1A" w:rsidDel="00D66FFA" w:rsidRDefault="000F44A3">
      <w:pPr>
        <w:pStyle w:val="h1"/>
        <w:rPr>
          <w:del w:id="8208" w:author="Caree2" w:date="2016-10-26T18:37:00Z"/>
        </w:rPr>
        <w:pPrChange w:id="8209" w:author="Caree2" w:date="2016-10-28T06:24:00Z">
          <w:pPr>
            <w:shd w:val="clear" w:color="auto" w:fill="FFFFFF"/>
          </w:pPr>
        </w:pPrChange>
      </w:pPr>
      <w:del w:id="8210" w:author="Caree2" w:date="2016-10-26T18:37:00Z">
        <w:r w:rsidRPr="00871E1A" w:rsidDel="00D66FFA">
          <w:delText xml:space="preserve">Training Topics (Principles </w:delText>
        </w:r>
        <w:r w:rsidR="00122EF6" w:rsidDel="00D66FFA">
          <w:delText>and</w:delText>
        </w:r>
        <w:r w:rsidRPr="00871E1A" w:rsidDel="00D66FFA">
          <w:delText xml:space="preserve"> Practice):</w:delText>
        </w:r>
      </w:del>
    </w:p>
    <w:p w:rsidR="000F44A3" w:rsidRPr="00871E1A" w:rsidDel="00D66FFA" w:rsidRDefault="000F44A3">
      <w:pPr>
        <w:pStyle w:val="h1"/>
        <w:rPr>
          <w:del w:id="8211" w:author="Caree2" w:date="2016-10-26T18:37:00Z"/>
          <w:sz w:val="22"/>
        </w:rPr>
        <w:pPrChange w:id="8212" w:author="Caree2" w:date="2016-10-28T06:24:00Z">
          <w:pPr>
            <w:shd w:val="clear" w:color="auto" w:fill="FFFFFF"/>
            <w:ind w:firstLine="360"/>
          </w:pPr>
        </w:pPrChange>
      </w:pPr>
      <w:del w:id="8213" w:author="Caree2" w:date="2016-10-26T18:37:00Z">
        <w:r w:rsidRPr="00871E1A" w:rsidDel="00D66FFA">
          <w:rPr>
            <w:sz w:val="22"/>
          </w:rPr>
          <w:delText>SSOP 2: Personnel Hygiene Assessment</w:delText>
        </w:r>
      </w:del>
    </w:p>
    <w:p w:rsidR="000F44A3" w:rsidRPr="00871E1A" w:rsidDel="00D66FFA" w:rsidRDefault="000F44A3">
      <w:pPr>
        <w:pStyle w:val="h1"/>
        <w:rPr>
          <w:del w:id="8214" w:author="Caree2" w:date="2016-10-26T18:37:00Z"/>
          <w:sz w:val="22"/>
        </w:rPr>
        <w:pPrChange w:id="8215" w:author="Caree2" w:date="2016-10-28T06:24:00Z">
          <w:pPr>
            <w:shd w:val="clear" w:color="auto" w:fill="FFFFFF"/>
            <w:ind w:firstLine="360"/>
          </w:pPr>
        </w:pPrChange>
      </w:pPr>
      <w:del w:id="8216" w:author="Caree2" w:date="2016-10-26T18:37:00Z">
        <w:r w:rsidRPr="00871E1A" w:rsidDel="00D66FFA">
          <w:rPr>
            <w:sz w:val="22"/>
          </w:rPr>
          <w:delText xml:space="preserve">SSOP 3: Managing </w:delText>
        </w:r>
        <w:r w:rsidR="00122EF6" w:rsidDel="00D66FFA">
          <w:rPr>
            <w:sz w:val="22"/>
          </w:rPr>
          <w:delText>and</w:delText>
        </w:r>
        <w:r w:rsidRPr="00871E1A" w:rsidDel="00D66FFA">
          <w:rPr>
            <w:sz w:val="22"/>
          </w:rPr>
          <w:delText xml:space="preserve"> Documenting the Pre-Operational Inspection </w:delText>
        </w:r>
        <w:r w:rsidR="00122EF6" w:rsidDel="00D66FFA">
          <w:rPr>
            <w:sz w:val="22"/>
          </w:rPr>
          <w:delText>and</w:delText>
        </w:r>
        <w:r w:rsidRPr="00871E1A" w:rsidDel="00D66FFA">
          <w:rPr>
            <w:sz w:val="22"/>
          </w:rPr>
          <w:delText xml:space="preserve"> Sanitation Schedule</w:delText>
        </w:r>
      </w:del>
    </w:p>
    <w:p w:rsidR="000F44A3" w:rsidRPr="00871E1A" w:rsidDel="00D66FFA" w:rsidRDefault="000F44A3">
      <w:pPr>
        <w:pStyle w:val="h1"/>
        <w:rPr>
          <w:del w:id="8217" w:author="Caree2" w:date="2016-10-26T18:37:00Z"/>
          <w:sz w:val="22"/>
        </w:rPr>
        <w:pPrChange w:id="8218" w:author="Caree2" w:date="2016-10-28T06:24:00Z">
          <w:pPr>
            <w:shd w:val="clear" w:color="auto" w:fill="FFFFFF"/>
            <w:ind w:firstLine="360"/>
          </w:pPr>
        </w:pPrChange>
      </w:pPr>
      <w:del w:id="8219" w:author="Caree2" w:date="2016-10-26T18:37:00Z">
        <w:r w:rsidRPr="00871E1A" w:rsidDel="00D66FFA">
          <w:rPr>
            <w:sz w:val="22"/>
          </w:rPr>
          <w:delText xml:space="preserve">SSOP 4: Daily Operational Sanitation Maintenance </w:delText>
        </w:r>
        <w:r w:rsidR="00122EF6" w:rsidDel="00D66FFA">
          <w:rPr>
            <w:sz w:val="22"/>
          </w:rPr>
          <w:delText>and</w:delText>
        </w:r>
        <w:r w:rsidRPr="00871E1A" w:rsidDel="00D66FFA">
          <w:rPr>
            <w:sz w:val="22"/>
          </w:rPr>
          <w:delText xml:space="preserve"> Documentation</w:delText>
        </w:r>
      </w:del>
    </w:p>
    <w:p w:rsidR="000F44A3" w:rsidRPr="00871E1A" w:rsidDel="00D66FFA" w:rsidRDefault="000F44A3">
      <w:pPr>
        <w:pStyle w:val="h1"/>
        <w:rPr>
          <w:del w:id="8220" w:author="Caree2" w:date="2016-10-26T18:37:00Z"/>
          <w:sz w:val="22"/>
        </w:rPr>
        <w:pPrChange w:id="8221" w:author="Caree2" w:date="2016-10-28T06:24:00Z">
          <w:pPr>
            <w:shd w:val="clear" w:color="auto" w:fill="FFFFFF"/>
            <w:ind w:firstLine="360"/>
          </w:pPr>
        </w:pPrChange>
      </w:pPr>
      <w:del w:id="8222" w:author="Caree2" w:date="2016-10-26T18:37:00Z">
        <w:r w:rsidRPr="00871E1A" w:rsidDel="00D66FFA">
          <w:rPr>
            <w:sz w:val="22"/>
          </w:rPr>
          <w:delText xml:space="preserve">SSOP 5: Chill Tank </w:delText>
        </w:r>
        <w:r w:rsidR="00122EF6" w:rsidDel="00D66FFA">
          <w:rPr>
            <w:sz w:val="22"/>
          </w:rPr>
          <w:delText>and</w:delText>
        </w:r>
        <w:r w:rsidRPr="00871E1A" w:rsidDel="00D66FFA">
          <w:rPr>
            <w:sz w:val="22"/>
          </w:rPr>
          <w:delText xml:space="preserve"> Refrigeration Temperature Monitoring</w:delText>
        </w:r>
      </w:del>
    </w:p>
    <w:p w:rsidR="000F44A3" w:rsidRPr="00871E1A" w:rsidDel="00D66FFA" w:rsidRDefault="000F44A3">
      <w:pPr>
        <w:pStyle w:val="h1"/>
        <w:rPr>
          <w:del w:id="8223" w:author="Caree2" w:date="2016-10-26T18:37:00Z"/>
        </w:rPr>
        <w:pPrChange w:id="8224" w:author="Caree2" w:date="2016-10-28T06:24:00Z">
          <w:pPr>
            <w:shd w:val="clear" w:color="auto" w:fill="FFFFFF"/>
            <w:ind w:firstLine="360"/>
          </w:pPr>
        </w:pPrChange>
      </w:pPr>
      <w:del w:id="8225" w:author="Caree2" w:date="2016-10-26T18:37:00Z">
        <w:r w:rsidRPr="00871E1A" w:rsidDel="00D66FFA">
          <w:rPr>
            <w:sz w:val="22"/>
          </w:rPr>
          <w:delText xml:space="preserve">SSOP 6: Managing </w:delText>
        </w:r>
        <w:r w:rsidR="00122EF6" w:rsidDel="00D66FFA">
          <w:rPr>
            <w:sz w:val="22"/>
          </w:rPr>
          <w:delText>and</w:delText>
        </w:r>
        <w:r w:rsidRPr="00871E1A" w:rsidDel="00D66FFA">
          <w:rPr>
            <w:sz w:val="22"/>
          </w:rPr>
          <w:delText xml:space="preserve"> Documenting the Post-Operational Sanitation Schedule</w:delText>
        </w:r>
        <w:r w:rsidRPr="00871E1A" w:rsidDel="00D66FFA">
          <w:rPr>
            <w:sz w:val="22"/>
          </w:rPr>
          <w:tab/>
        </w:r>
        <w:r w:rsidRPr="00871E1A" w:rsidDel="00D66FFA">
          <w:rPr>
            <w:sz w:val="22"/>
          </w:rPr>
          <w:tab/>
          <w:delText>Signed/Date: ___________________________</w:delText>
        </w:r>
      </w:del>
    </w:p>
    <w:p w:rsidR="000F44A3" w:rsidRPr="003D6C9B" w:rsidDel="00D66FFA" w:rsidRDefault="000F44A3">
      <w:pPr>
        <w:pStyle w:val="h1"/>
        <w:rPr>
          <w:del w:id="8226" w:author="Caree2" w:date="2016-10-26T18:37:00Z"/>
          <w:b/>
          <w:bCs/>
          <w:sz w:val="36"/>
        </w:rPr>
        <w:pPrChange w:id="8227" w:author="Caree2" w:date="2016-10-28T06:24:00Z">
          <w:pPr>
            <w:shd w:val="clear" w:color="auto" w:fill="FFFFFF"/>
          </w:pPr>
        </w:pPrChange>
      </w:pPr>
      <w:del w:id="8228" w:author="Caree2" w:date="2016-10-26T18:37:00Z">
        <w:r w:rsidRPr="003D6C9B" w:rsidDel="00D66FFA">
          <w:rPr>
            <w:b/>
            <w:bCs/>
            <w:sz w:val="36"/>
          </w:rPr>
          <w:delText xml:space="preserve">Sample MPPU Personnel Training </w:delText>
        </w:r>
        <w:r w:rsidR="00122EF6" w:rsidRPr="003D6C9B" w:rsidDel="00D66FFA">
          <w:rPr>
            <w:b/>
            <w:bCs/>
            <w:sz w:val="36"/>
          </w:rPr>
          <w:delText>and</w:delText>
        </w:r>
        <w:r w:rsidRPr="003D6C9B" w:rsidDel="00D66FFA">
          <w:rPr>
            <w:b/>
            <w:bCs/>
            <w:sz w:val="36"/>
          </w:rPr>
          <w:delText xml:space="preserve"> Observation Log: On-Farm </w:delText>
        </w:r>
        <w:r w:rsidR="00122EF6" w:rsidRPr="003D6C9B" w:rsidDel="00D66FFA">
          <w:rPr>
            <w:b/>
            <w:bCs/>
            <w:sz w:val="36"/>
          </w:rPr>
          <w:delText>and</w:delText>
        </w:r>
        <w:r w:rsidRPr="003D6C9B" w:rsidDel="00D66FFA">
          <w:rPr>
            <w:b/>
            <w:bCs/>
            <w:sz w:val="36"/>
          </w:rPr>
          <w:delText xml:space="preserve"> Farm-to-Farm</w:delText>
        </w:r>
        <w:r w:rsidR="00624357" w:rsidRPr="003D6C9B" w:rsidDel="00D66FFA">
          <w:rPr>
            <w:b/>
            <w:bCs/>
            <w:sz w:val="36"/>
          </w:rPr>
          <w:delText xml:space="preserve"> </w:delText>
        </w:r>
        <w:r w:rsidRPr="003D6C9B" w:rsidDel="00D66FFA">
          <w:rPr>
            <w:b/>
            <w:bCs/>
            <w:sz w:val="36"/>
          </w:rPr>
          <w:delText>Bio-Security</w:delText>
        </w:r>
      </w:del>
    </w:p>
    <w:p w:rsidR="000F44A3" w:rsidRPr="00871E1A" w:rsidDel="00D66FFA" w:rsidRDefault="000F44A3">
      <w:pPr>
        <w:pStyle w:val="h1"/>
        <w:rPr>
          <w:del w:id="8229" w:author="Caree2" w:date="2016-10-26T18:37:00Z"/>
          <w:sz w:val="32"/>
        </w:rPr>
        <w:pPrChange w:id="8230" w:author="Caree2" w:date="2016-10-28T06:24:00Z">
          <w:pPr>
            <w:shd w:val="clear" w:color="auto" w:fill="FFFFFF"/>
          </w:pPr>
        </w:pPrChange>
      </w:pPr>
      <w:del w:id="8231" w:author="Caree2" w:date="2016-10-26T18:37:00Z">
        <w:r w:rsidRPr="00871E1A" w:rsidDel="00D66FFA">
          <w:rPr>
            <w:sz w:val="32"/>
          </w:rPr>
          <w:delText>(Use to document GMP 1)</w:delText>
        </w:r>
      </w:del>
    </w:p>
    <w:p w:rsidR="000F44A3" w:rsidRPr="00871E1A" w:rsidDel="00D66FFA" w:rsidRDefault="000F44A3">
      <w:pPr>
        <w:pStyle w:val="h1"/>
        <w:rPr>
          <w:del w:id="8232" w:author="Caree2" w:date="2016-10-26T18:37:00Z"/>
          <w:sz w:val="16"/>
        </w:rPr>
        <w:pPrChange w:id="8233" w:author="Caree2" w:date="2016-10-28T06:24:00Z">
          <w:pPr>
            <w:shd w:val="clear" w:color="auto" w:fill="FFFFFF"/>
          </w:pPr>
        </w:pPrChange>
      </w:pPr>
    </w:p>
    <w:tbl>
      <w:tblPr>
        <w:tblW w:w="13680" w:type="dxa"/>
        <w:tblInd w:w="-140" w:type="dxa"/>
        <w:tblLayout w:type="fixed"/>
        <w:tblCellMar>
          <w:left w:w="40" w:type="dxa"/>
          <w:right w:w="40" w:type="dxa"/>
        </w:tblCellMar>
        <w:tblLook w:val="0000" w:firstRow="0" w:lastRow="0" w:firstColumn="0" w:lastColumn="0" w:noHBand="0" w:noVBand="0"/>
      </w:tblPr>
      <w:tblGrid>
        <w:gridCol w:w="1980"/>
        <w:gridCol w:w="4590"/>
        <w:gridCol w:w="3210"/>
        <w:gridCol w:w="3900"/>
      </w:tblGrid>
      <w:tr w:rsidR="000F44A3" w:rsidRPr="00871E1A" w:rsidDel="00D66FFA" w:rsidTr="00D702B8">
        <w:trPr>
          <w:trHeight w:val="499"/>
          <w:del w:id="8234" w:author="Caree2" w:date="2016-10-26T18:37:00Z"/>
        </w:trPr>
        <w:tc>
          <w:tcPr>
            <w:tcW w:w="1980" w:type="dxa"/>
            <w:tcBorders>
              <w:top w:val="single" w:sz="6" w:space="0" w:color="auto"/>
              <w:left w:val="single" w:sz="6" w:space="0" w:color="auto"/>
              <w:bottom w:val="single" w:sz="6" w:space="0" w:color="auto"/>
              <w:right w:val="single" w:sz="6" w:space="0" w:color="auto"/>
            </w:tcBorders>
            <w:shd w:val="clear" w:color="auto" w:fill="E6E6E6"/>
          </w:tcPr>
          <w:p w:rsidR="000F44A3" w:rsidRPr="00871E1A" w:rsidDel="00D66FFA" w:rsidRDefault="000F44A3">
            <w:pPr>
              <w:pStyle w:val="h1"/>
              <w:rPr>
                <w:del w:id="8235" w:author="Caree2" w:date="2016-10-26T18:37:00Z"/>
                <w:sz w:val="16"/>
              </w:rPr>
              <w:pPrChange w:id="8236" w:author="Caree2" w:date="2016-10-28T06:24:00Z">
                <w:pPr>
                  <w:shd w:val="clear" w:color="auto" w:fill="FFFFFF"/>
                </w:pPr>
              </w:pPrChange>
            </w:pPr>
          </w:p>
          <w:p w:rsidR="000F44A3" w:rsidRPr="00871E1A" w:rsidDel="00D66FFA" w:rsidRDefault="000F44A3">
            <w:pPr>
              <w:pStyle w:val="h1"/>
              <w:rPr>
                <w:del w:id="8237" w:author="Caree2" w:date="2016-10-26T18:37:00Z"/>
              </w:rPr>
              <w:pPrChange w:id="8238" w:author="Caree2" w:date="2016-10-28T06:24:00Z">
                <w:pPr>
                  <w:pStyle w:val="Heading1"/>
                </w:pPr>
              </w:pPrChange>
            </w:pPr>
            <w:del w:id="8239" w:author="Caree2" w:date="2016-10-26T18:37:00Z">
              <w:r w:rsidRPr="00871E1A" w:rsidDel="00D66FFA">
                <w:delText>Training Date</w:delText>
              </w:r>
            </w:del>
          </w:p>
          <w:p w:rsidR="000F44A3" w:rsidRPr="00871E1A" w:rsidDel="00D66FFA" w:rsidRDefault="000F44A3">
            <w:pPr>
              <w:pStyle w:val="h1"/>
              <w:rPr>
                <w:del w:id="8240" w:author="Caree2" w:date="2016-10-26T18:37:00Z"/>
                <w:sz w:val="16"/>
              </w:rPr>
              <w:pPrChange w:id="8241"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42" w:author="Caree2" w:date="2016-10-26T18:37:00Z"/>
                <w:sz w:val="16"/>
                <w:szCs w:val="21"/>
              </w:rPr>
              <w:pPrChange w:id="8243" w:author="Caree2" w:date="2016-10-28T06:24:00Z">
                <w:pPr>
                  <w:shd w:val="clear" w:color="auto" w:fill="FFFFFF"/>
                </w:pPr>
              </w:pPrChange>
            </w:pPr>
          </w:p>
          <w:p w:rsidR="000F44A3" w:rsidRPr="00871E1A" w:rsidDel="00D66FFA" w:rsidRDefault="000F44A3">
            <w:pPr>
              <w:pStyle w:val="h1"/>
              <w:rPr>
                <w:del w:id="8244" w:author="Caree2" w:date="2016-10-26T18:37:00Z"/>
              </w:rPr>
              <w:pPrChange w:id="8245" w:author="Caree2" w:date="2016-10-28T06:24:00Z">
                <w:pPr>
                  <w:pStyle w:val="Heading2"/>
                  <w:jc w:val="center"/>
                </w:pPr>
              </w:pPrChange>
            </w:pPr>
            <w:del w:id="8246" w:author="Caree2" w:date="2016-10-26T18:37:00Z">
              <w:r w:rsidRPr="00871E1A" w:rsidDel="00D66FFA">
                <w:delText>Training Topic</w:delText>
              </w:r>
            </w:del>
          </w:p>
          <w:p w:rsidR="000F44A3" w:rsidRPr="00871E1A" w:rsidDel="00D66FFA" w:rsidRDefault="000F44A3">
            <w:pPr>
              <w:pStyle w:val="h1"/>
              <w:rPr>
                <w:del w:id="8247" w:author="Caree2" w:date="2016-10-26T18:37:00Z"/>
                <w:sz w:val="16"/>
              </w:rPr>
              <w:pPrChange w:id="8248"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49" w:author="Caree2" w:date="2016-10-26T18:37:00Z"/>
                <w:sz w:val="16"/>
                <w:szCs w:val="21"/>
              </w:rPr>
              <w:pPrChange w:id="8250" w:author="Caree2" w:date="2016-10-28T06:24:00Z">
                <w:pPr>
                  <w:shd w:val="clear" w:color="auto" w:fill="FFFFFF"/>
                </w:pPr>
              </w:pPrChange>
            </w:pPr>
          </w:p>
          <w:p w:rsidR="000F44A3" w:rsidRPr="00871E1A" w:rsidDel="00D66FFA" w:rsidRDefault="000F44A3">
            <w:pPr>
              <w:pStyle w:val="h1"/>
              <w:rPr>
                <w:del w:id="8251" w:author="Caree2" w:date="2016-10-26T18:37:00Z"/>
              </w:rPr>
              <w:pPrChange w:id="8252" w:author="Caree2" w:date="2016-10-28T06:24:00Z">
                <w:pPr>
                  <w:pStyle w:val="Heading2"/>
                  <w:jc w:val="center"/>
                </w:pPr>
              </w:pPrChange>
            </w:pPr>
            <w:del w:id="8253" w:author="Caree2" w:date="2016-10-26T18:37:00Z">
              <w:r w:rsidRPr="00871E1A" w:rsidDel="00D66FFA">
                <w:delText>Trainee(s)</w:delText>
              </w:r>
            </w:del>
          </w:p>
          <w:p w:rsidR="000F44A3" w:rsidRPr="00871E1A" w:rsidDel="00D66FFA" w:rsidRDefault="000F44A3">
            <w:pPr>
              <w:pStyle w:val="h1"/>
              <w:rPr>
                <w:del w:id="8254" w:author="Caree2" w:date="2016-10-26T18:37:00Z"/>
                <w:sz w:val="16"/>
              </w:rPr>
              <w:pPrChange w:id="8255"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56" w:author="Caree2" w:date="2016-10-26T18:37:00Z"/>
                <w:sz w:val="16"/>
                <w:szCs w:val="21"/>
              </w:rPr>
              <w:pPrChange w:id="8257" w:author="Caree2" w:date="2016-10-28T06:24:00Z">
                <w:pPr>
                  <w:shd w:val="clear" w:color="auto" w:fill="FFFFFF"/>
                </w:pPr>
              </w:pPrChange>
            </w:pPr>
          </w:p>
          <w:p w:rsidR="000F44A3" w:rsidRPr="00871E1A" w:rsidDel="00D66FFA" w:rsidRDefault="000F44A3">
            <w:pPr>
              <w:pStyle w:val="h1"/>
              <w:rPr>
                <w:del w:id="8258" w:author="Caree2" w:date="2016-10-26T18:37:00Z"/>
              </w:rPr>
              <w:pPrChange w:id="8259" w:author="Caree2" w:date="2016-10-28T06:24:00Z">
                <w:pPr>
                  <w:pStyle w:val="Heading2"/>
                  <w:jc w:val="center"/>
                </w:pPr>
              </w:pPrChange>
            </w:pPr>
            <w:del w:id="8260" w:author="Caree2" w:date="2016-10-26T18:37:00Z">
              <w:r w:rsidRPr="00871E1A" w:rsidDel="00D66FFA">
                <w:delText xml:space="preserve">Trained </w:delText>
              </w:r>
              <w:r w:rsidR="00122EF6" w:rsidDel="00D66FFA">
                <w:delText>and</w:delText>
              </w:r>
              <w:r w:rsidRPr="00871E1A" w:rsidDel="00D66FFA">
                <w:delText xml:space="preserve"> Observed by:</w:delText>
              </w:r>
            </w:del>
          </w:p>
          <w:p w:rsidR="000F44A3" w:rsidRPr="00871E1A" w:rsidDel="00D66FFA" w:rsidRDefault="000F44A3">
            <w:pPr>
              <w:pStyle w:val="h1"/>
              <w:rPr>
                <w:del w:id="8261" w:author="Caree2" w:date="2016-10-26T18:37:00Z"/>
                <w:sz w:val="16"/>
              </w:rPr>
              <w:pPrChange w:id="8262" w:author="Caree2" w:date="2016-10-28T06:24:00Z">
                <w:pPr>
                  <w:shd w:val="clear" w:color="auto" w:fill="FFFFFF"/>
                </w:pPr>
              </w:pPrChange>
            </w:pPr>
          </w:p>
        </w:tc>
      </w:tr>
      <w:tr w:rsidR="000F44A3" w:rsidRPr="00871E1A" w:rsidDel="00D66FFA" w:rsidTr="00D702B8">
        <w:trPr>
          <w:trHeight w:val="470"/>
          <w:del w:id="8263"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64" w:author="Caree2" w:date="2016-10-26T18:37:00Z"/>
              </w:rPr>
              <w:pPrChange w:id="8265" w:author="Caree2" w:date="2016-10-28T06:24:00Z">
                <w:pPr>
                  <w:shd w:val="clear" w:color="auto" w:fill="FFFFFF"/>
                </w:pPr>
              </w:pPrChange>
            </w:pPr>
          </w:p>
          <w:p w:rsidR="000F44A3" w:rsidRPr="00871E1A" w:rsidDel="00D66FFA" w:rsidRDefault="000F44A3">
            <w:pPr>
              <w:pStyle w:val="h1"/>
              <w:rPr>
                <w:del w:id="8266" w:author="Caree2" w:date="2016-10-26T18:37:00Z"/>
              </w:rPr>
              <w:pPrChange w:id="8267"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68" w:author="Caree2" w:date="2016-10-26T18:37:00Z"/>
              </w:rPr>
              <w:pPrChange w:id="8269" w:author="Caree2" w:date="2016-10-28T06:24:00Z">
                <w:pPr>
                  <w:shd w:val="clear" w:color="auto" w:fill="FFFFFF"/>
                </w:pPr>
              </w:pPrChange>
            </w:pPr>
          </w:p>
          <w:p w:rsidR="000F44A3" w:rsidRPr="00871E1A" w:rsidDel="00D66FFA" w:rsidRDefault="000F44A3">
            <w:pPr>
              <w:pStyle w:val="h1"/>
              <w:rPr>
                <w:del w:id="8270" w:author="Caree2" w:date="2016-10-26T18:37:00Z"/>
              </w:rPr>
              <w:pPrChange w:id="8271" w:author="Caree2" w:date="2016-10-28T06:24:00Z">
                <w:pPr>
                  <w:shd w:val="clear" w:color="auto" w:fill="FFFFFF"/>
                </w:pPr>
              </w:pPrChange>
            </w:pPr>
            <w:del w:id="8272" w:author="Caree2" w:date="2016-10-26T18:37:00Z">
              <w:r w:rsidRPr="00871E1A" w:rsidDel="00D66FFA">
                <w:delText xml:space="preserve"> </w:delText>
              </w:r>
            </w:del>
          </w:p>
          <w:p w:rsidR="000F44A3" w:rsidRPr="00871E1A" w:rsidDel="00D66FFA" w:rsidRDefault="000F44A3">
            <w:pPr>
              <w:pStyle w:val="h1"/>
              <w:rPr>
                <w:del w:id="8273" w:author="Caree2" w:date="2016-10-26T18:37:00Z"/>
              </w:rPr>
              <w:pPrChange w:id="8274"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75" w:author="Caree2" w:date="2016-10-26T18:37:00Z"/>
              </w:rPr>
              <w:pPrChange w:id="8276" w:author="Caree2" w:date="2016-10-28T06:24:00Z">
                <w:pPr>
                  <w:shd w:val="clear" w:color="auto" w:fill="FFFFFF"/>
                </w:pPr>
              </w:pPrChange>
            </w:pPr>
          </w:p>
          <w:p w:rsidR="000F44A3" w:rsidRPr="00871E1A" w:rsidDel="00D66FFA" w:rsidRDefault="000F44A3">
            <w:pPr>
              <w:pStyle w:val="h1"/>
              <w:rPr>
                <w:del w:id="8277" w:author="Caree2" w:date="2016-10-26T18:37:00Z"/>
              </w:rPr>
              <w:pPrChange w:id="8278"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79" w:author="Caree2" w:date="2016-10-26T18:37:00Z"/>
              </w:rPr>
              <w:pPrChange w:id="8280" w:author="Caree2" w:date="2016-10-28T06:24:00Z">
                <w:pPr>
                  <w:shd w:val="clear" w:color="auto" w:fill="FFFFFF"/>
                </w:pPr>
              </w:pPrChange>
            </w:pPr>
          </w:p>
          <w:p w:rsidR="000F44A3" w:rsidRPr="00871E1A" w:rsidDel="00D66FFA" w:rsidRDefault="000F44A3">
            <w:pPr>
              <w:pStyle w:val="h1"/>
              <w:rPr>
                <w:del w:id="8281" w:author="Caree2" w:date="2016-10-26T18:37:00Z"/>
              </w:rPr>
              <w:pPrChange w:id="8282" w:author="Caree2" w:date="2016-10-28T06:24:00Z">
                <w:pPr>
                  <w:shd w:val="clear" w:color="auto" w:fill="FFFFFF"/>
                </w:pPr>
              </w:pPrChange>
            </w:pPr>
          </w:p>
        </w:tc>
      </w:tr>
      <w:tr w:rsidR="000F44A3" w:rsidRPr="00871E1A" w:rsidDel="00D66FFA" w:rsidTr="00D702B8">
        <w:trPr>
          <w:trHeight w:val="470"/>
          <w:del w:id="8283"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84" w:author="Caree2" w:date="2016-10-26T18:37:00Z"/>
              </w:rPr>
              <w:pPrChange w:id="8285" w:author="Caree2" w:date="2016-10-28T06:24:00Z">
                <w:pPr>
                  <w:shd w:val="clear" w:color="auto" w:fill="FFFFFF"/>
                </w:pPr>
              </w:pPrChange>
            </w:pPr>
          </w:p>
          <w:p w:rsidR="000F44A3" w:rsidRPr="00871E1A" w:rsidDel="00D66FFA" w:rsidRDefault="000F44A3">
            <w:pPr>
              <w:pStyle w:val="h1"/>
              <w:rPr>
                <w:del w:id="8286" w:author="Caree2" w:date="2016-10-26T18:37:00Z"/>
              </w:rPr>
              <w:pPrChange w:id="8287"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88" w:author="Caree2" w:date="2016-10-26T18:37:00Z"/>
              </w:rPr>
              <w:pPrChange w:id="8289" w:author="Caree2" w:date="2016-10-28T06:24:00Z">
                <w:pPr>
                  <w:shd w:val="clear" w:color="auto" w:fill="FFFFFF"/>
                </w:pPr>
              </w:pPrChange>
            </w:pPr>
          </w:p>
          <w:p w:rsidR="000F44A3" w:rsidRPr="00871E1A" w:rsidDel="00D66FFA" w:rsidRDefault="000F44A3">
            <w:pPr>
              <w:pStyle w:val="h1"/>
              <w:rPr>
                <w:del w:id="8290" w:author="Caree2" w:date="2016-10-26T18:37:00Z"/>
              </w:rPr>
              <w:pPrChange w:id="8291" w:author="Caree2" w:date="2016-10-28T06:24:00Z">
                <w:pPr>
                  <w:shd w:val="clear" w:color="auto" w:fill="FFFFFF"/>
                </w:pPr>
              </w:pPrChange>
            </w:pPr>
          </w:p>
          <w:p w:rsidR="000F44A3" w:rsidRPr="00871E1A" w:rsidDel="00D66FFA" w:rsidRDefault="000F44A3">
            <w:pPr>
              <w:pStyle w:val="h1"/>
              <w:rPr>
                <w:del w:id="8292" w:author="Caree2" w:date="2016-10-26T18:37:00Z"/>
              </w:rPr>
              <w:pPrChange w:id="8293"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94" w:author="Caree2" w:date="2016-10-26T18:37:00Z"/>
              </w:rPr>
              <w:pPrChange w:id="8295" w:author="Caree2" w:date="2016-10-28T06:24:00Z">
                <w:pPr>
                  <w:shd w:val="clear" w:color="auto" w:fill="FFFFFF"/>
                </w:pPr>
              </w:pPrChange>
            </w:pPr>
          </w:p>
          <w:p w:rsidR="000F44A3" w:rsidRPr="00871E1A" w:rsidDel="00D66FFA" w:rsidRDefault="000F44A3">
            <w:pPr>
              <w:pStyle w:val="h1"/>
              <w:rPr>
                <w:del w:id="8296" w:author="Caree2" w:date="2016-10-26T18:37:00Z"/>
              </w:rPr>
              <w:pPrChange w:id="8297"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98" w:author="Caree2" w:date="2016-10-26T18:37:00Z"/>
              </w:rPr>
              <w:pPrChange w:id="8299" w:author="Caree2" w:date="2016-10-28T06:24:00Z">
                <w:pPr>
                  <w:shd w:val="clear" w:color="auto" w:fill="FFFFFF"/>
                </w:pPr>
              </w:pPrChange>
            </w:pPr>
          </w:p>
          <w:p w:rsidR="000F44A3" w:rsidRPr="00871E1A" w:rsidDel="00D66FFA" w:rsidRDefault="000F44A3">
            <w:pPr>
              <w:pStyle w:val="h1"/>
              <w:rPr>
                <w:del w:id="8300" w:author="Caree2" w:date="2016-10-26T18:37:00Z"/>
              </w:rPr>
              <w:pPrChange w:id="8301" w:author="Caree2" w:date="2016-10-28T06:24:00Z">
                <w:pPr>
                  <w:shd w:val="clear" w:color="auto" w:fill="FFFFFF"/>
                </w:pPr>
              </w:pPrChange>
            </w:pPr>
          </w:p>
        </w:tc>
      </w:tr>
      <w:tr w:rsidR="000F44A3" w:rsidRPr="00871E1A" w:rsidDel="00D66FFA" w:rsidTr="00D702B8">
        <w:trPr>
          <w:trHeight w:val="470"/>
          <w:del w:id="8302"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03" w:author="Caree2" w:date="2016-10-26T18:37:00Z"/>
              </w:rPr>
              <w:pPrChange w:id="8304" w:author="Caree2" w:date="2016-10-28T06:24:00Z">
                <w:pPr>
                  <w:shd w:val="clear" w:color="auto" w:fill="FFFFFF"/>
                </w:pPr>
              </w:pPrChange>
            </w:pPr>
          </w:p>
          <w:p w:rsidR="000F44A3" w:rsidRPr="00871E1A" w:rsidDel="00D66FFA" w:rsidRDefault="000F44A3">
            <w:pPr>
              <w:pStyle w:val="h1"/>
              <w:rPr>
                <w:del w:id="8305" w:author="Caree2" w:date="2016-10-26T18:37:00Z"/>
              </w:rPr>
              <w:pPrChange w:id="8306"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1853D7">
            <w:pPr>
              <w:pStyle w:val="h1"/>
              <w:rPr>
                <w:del w:id="8307" w:author="Caree2" w:date="2016-10-26T18:37:00Z"/>
              </w:rPr>
              <w:pPrChange w:id="8308" w:author="Caree2" w:date="2016-10-28T06:24:00Z">
                <w:pPr>
                  <w:shd w:val="clear" w:color="auto" w:fill="FFFFFF"/>
                </w:pPr>
              </w:pPrChange>
            </w:pPr>
            <w:del w:id="8309" w:author="Caree2" w:date="2016-10-26T18:37:00Z">
              <w:r w:rsidDel="00D66FFA">
                <w:rPr>
                  <w:i w:val="0"/>
                  <w:noProof/>
                  <w:sz w:val="20"/>
                </w:rPr>
                <mc:AlternateContent>
                  <mc:Choice Requires="wps">
                    <w:drawing>
                      <wp:anchor distT="0" distB="0" distL="114300" distR="114300" simplePos="0" relativeHeight="251662336" behindDoc="0" locked="0" layoutInCell="1" allowOverlap="1" wp14:anchorId="100787B6" wp14:editId="0BEE1169">
                        <wp:simplePos x="0" y="0"/>
                        <wp:positionH relativeFrom="column">
                          <wp:posOffset>1117600</wp:posOffset>
                        </wp:positionH>
                        <wp:positionV relativeFrom="paragraph">
                          <wp:posOffset>109220</wp:posOffset>
                        </wp:positionV>
                        <wp:extent cx="4000500" cy="1028700"/>
                        <wp:effectExtent l="3175" t="4445" r="0" b="0"/>
                        <wp:wrapNone/>
                        <wp:docPr id="1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028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 o:spid="_x0000_s1030" type="#_x0000_t202" style="position:absolute;left:0;text-align:left;margin-left:88pt;margin-top:8.6pt;width:315pt;height:8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" filled="f" stroked="f">
                        <v:textbo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p w:rsidR="000F44A3" w:rsidRPr="00871E1A" w:rsidDel="00D66FFA" w:rsidRDefault="000F44A3">
            <w:pPr>
              <w:pStyle w:val="h1"/>
              <w:rPr>
                <w:del w:id="8310" w:author="Caree2" w:date="2016-10-26T18:37:00Z"/>
              </w:rPr>
              <w:pPrChange w:id="8311" w:author="Caree2" w:date="2016-10-28T06:24:00Z">
                <w:pPr>
                  <w:shd w:val="clear" w:color="auto" w:fill="FFFFFF"/>
                </w:pPr>
              </w:pPrChange>
            </w:pPr>
          </w:p>
          <w:p w:rsidR="000F44A3" w:rsidRPr="00871E1A" w:rsidDel="00D66FFA" w:rsidRDefault="000F44A3">
            <w:pPr>
              <w:pStyle w:val="h1"/>
              <w:rPr>
                <w:del w:id="8312" w:author="Caree2" w:date="2016-10-26T18:37:00Z"/>
              </w:rPr>
              <w:pPrChange w:id="8313"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14" w:author="Caree2" w:date="2016-10-26T18:37:00Z"/>
              </w:rPr>
              <w:pPrChange w:id="8315" w:author="Caree2" w:date="2016-10-28T06:24:00Z">
                <w:pPr>
                  <w:shd w:val="clear" w:color="auto" w:fill="FFFFFF"/>
                </w:pPr>
              </w:pPrChange>
            </w:pPr>
          </w:p>
          <w:p w:rsidR="000F44A3" w:rsidRPr="00871E1A" w:rsidDel="00D66FFA" w:rsidRDefault="000F44A3">
            <w:pPr>
              <w:pStyle w:val="h1"/>
              <w:rPr>
                <w:del w:id="8316" w:author="Caree2" w:date="2016-10-26T18:37:00Z"/>
              </w:rPr>
              <w:pPrChange w:id="8317"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18" w:author="Caree2" w:date="2016-10-26T18:37:00Z"/>
              </w:rPr>
              <w:pPrChange w:id="8319" w:author="Caree2" w:date="2016-10-28T06:24:00Z">
                <w:pPr>
                  <w:shd w:val="clear" w:color="auto" w:fill="FFFFFF"/>
                </w:pPr>
              </w:pPrChange>
            </w:pPr>
          </w:p>
          <w:p w:rsidR="000F44A3" w:rsidRPr="00871E1A" w:rsidDel="00D66FFA" w:rsidRDefault="000F44A3">
            <w:pPr>
              <w:pStyle w:val="h1"/>
              <w:rPr>
                <w:del w:id="8320" w:author="Caree2" w:date="2016-10-26T18:37:00Z"/>
              </w:rPr>
              <w:pPrChange w:id="8321" w:author="Caree2" w:date="2016-10-28T06:24:00Z">
                <w:pPr>
                  <w:shd w:val="clear" w:color="auto" w:fill="FFFFFF"/>
                </w:pPr>
              </w:pPrChange>
            </w:pPr>
          </w:p>
        </w:tc>
      </w:tr>
      <w:tr w:rsidR="000F44A3" w:rsidRPr="00871E1A" w:rsidDel="00D66FFA" w:rsidTr="00D702B8">
        <w:trPr>
          <w:trHeight w:val="470"/>
          <w:del w:id="8322"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23" w:author="Caree2" w:date="2016-10-26T18:37:00Z"/>
              </w:rPr>
              <w:pPrChange w:id="8324" w:author="Caree2" w:date="2016-10-28T06:24:00Z">
                <w:pPr>
                  <w:shd w:val="clear" w:color="auto" w:fill="FFFFFF"/>
                </w:pPr>
              </w:pPrChange>
            </w:pPr>
          </w:p>
          <w:p w:rsidR="000F44A3" w:rsidRPr="00871E1A" w:rsidDel="00D66FFA" w:rsidRDefault="000F44A3">
            <w:pPr>
              <w:pStyle w:val="h1"/>
              <w:rPr>
                <w:del w:id="8325" w:author="Caree2" w:date="2016-10-26T18:37:00Z"/>
              </w:rPr>
              <w:pPrChange w:id="8326"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27" w:author="Caree2" w:date="2016-10-26T18:37:00Z"/>
              </w:rPr>
              <w:pPrChange w:id="8328" w:author="Caree2" w:date="2016-10-28T06:24:00Z">
                <w:pPr>
                  <w:shd w:val="clear" w:color="auto" w:fill="FFFFFF"/>
                </w:pPr>
              </w:pPrChange>
            </w:pPr>
          </w:p>
          <w:p w:rsidR="000F44A3" w:rsidRPr="00871E1A" w:rsidDel="00D66FFA" w:rsidRDefault="000F44A3">
            <w:pPr>
              <w:pStyle w:val="h1"/>
              <w:rPr>
                <w:del w:id="8329" w:author="Caree2" w:date="2016-10-26T18:37:00Z"/>
              </w:rPr>
              <w:pPrChange w:id="8330" w:author="Caree2" w:date="2016-10-28T06:24:00Z">
                <w:pPr>
                  <w:shd w:val="clear" w:color="auto" w:fill="FFFFFF"/>
                </w:pPr>
              </w:pPrChange>
            </w:pPr>
          </w:p>
          <w:p w:rsidR="000F44A3" w:rsidRPr="00871E1A" w:rsidDel="00D66FFA" w:rsidRDefault="000F44A3">
            <w:pPr>
              <w:pStyle w:val="h1"/>
              <w:rPr>
                <w:del w:id="8331" w:author="Caree2" w:date="2016-10-26T18:37:00Z"/>
              </w:rPr>
              <w:pPrChange w:id="8332"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33" w:author="Caree2" w:date="2016-10-26T18:37:00Z"/>
              </w:rPr>
              <w:pPrChange w:id="8334" w:author="Caree2" w:date="2016-10-28T06:24:00Z">
                <w:pPr>
                  <w:shd w:val="clear" w:color="auto" w:fill="FFFFFF"/>
                </w:pPr>
              </w:pPrChange>
            </w:pPr>
          </w:p>
          <w:p w:rsidR="000F44A3" w:rsidRPr="00871E1A" w:rsidDel="00D66FFA" w:rsidRDefault="000F44A3">
            <w:pPr>
              <w:pStyle w:val="h1"/>
              <w:rPr>
                <w:del w:id="8335" w:author="Caree2" w:date="2016-10-26T18:37:00Z"/>
              </w:rPr>
              <w:pPrChange w:id="8336"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37" w:author="Caree2" w:date="2016-10-26T18:37:00Z"/>
              </w:rPr>
              <w:pPrChange w:id="8338" w:author="Caree2" w:date="2016-10-28T06:24:00Z">
                <w:pPr>
                  <w:shd w:val="clear" w:color="auto" w:fill="FFFFFF"/>
                </w:pPr>
              </w:pPrChange>
            </w:pPr>
          </w:p>
          <w:p w:rsidR="000F44A3" w:rsidRPr="00871E1A" w:rsidDel="00D66FFA" w:rsidRDefault="000F44A3">
            <w:pPr>
              <w:pStyle w:val="h1"/>
              <w:rPr>
                <w:del w:id="8339" w:author="Caree2" w:date="2016-10-26T18:37:00Z"/>
              </w:rPr>
              <w:pPrChange w:id="8340" w:author="Caree2" w:date="2016-10-28T06:24:00Z">
                <w:pPr>
                  <w:shd w:val="clear" w:color="auto" w:fill="FFFFFF"/>
                </w:pPr>
              </w:pPrChange>
            </w:pPr>
          </w:p>
        </w:tc>
      </w:tr>
      <w:tr w:rsidR="000F44A3" w:rsidRPr="00871E1A" w:rsidDel="00D66FFA" w:rsidTr="00D702B8">
        <w:trPr>
          <w:trHeight w:val="470"/>
          <w:del w:id="8341"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42" w:author="Caree2" w:date="2016-10-26T18:37:00Z"/>
              </w:rPr>
              <w:pPrChange w:id="8343" w:author="Caree2" w:date="2016-10-28T06:24:00Z">
                <w:pPr>
                  <w:shd w:val="clear" w:color="auto" w:fill="FFFFFF"/>
                </w:pPr>
              </w:pPrChange>
            </w:pPr>
          </w:p>
          <w:p w:rsidR="000F44A3" w:rsidRPr="00871E1A" w:rsidDel="00D66FFA" w:rsidRDefault="000F44A3">
            <w:pPr>
              <w:pStyle w:val="h1"/>
              <w:rPr>
                <w:del w:id="8344" w:author="Caree2" w:date="2016-10-26T18:37:00Z"/>
              </w:rPr>
              <w:pPrChange w:id="8345"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46" w:author="Caree2" w:date="2016-10-26T18:37:00Z"/>
              </w:rPr>
              <w:pPrChange w:id="8347" w:author="Caree2" w:date="2016-10-28T06:24:00Z">
                <w:pPr>
                  <w:shd w:val="clear" w:color="auto" w:fill="FFFFFF"/>
                </w:pPr>
              </w:pPrChange>
            </w:pPr>
          </w:p>
          <w:p w:rsidR="000F44A3" w:rsidRPr="00871E1A" w:rsidDel="00D66FFA" w:rsidRDefault="000F44A3">
            <w:pPr>
              <w:pStyle w:val="h1"/>
              <w:rPr>
                <w:del w:id="8348" w:author="Caree2" w:date="2016-10-26T18:37:00Z"/>
              </w:rPr>
              <w:pPrChange w:id="8349" w:author="Caree2" w:date="2016-10-28T06:24:00Z">
                <w:pPr>
                  <w:shd w:val="clear" w:color="auto" w:fill="FFFFFF"/>
                </w:pPr>
              </w:pPrChange>
            </w:pPr>
          </w:p>
          <w:p w:rsidR="000F44A3" w:rsidRPr="00871E1A" w:rsidDel="00D66FFA" w:rsidRDefault="000F44A3">
            <w:pPr>
              <w:pStyle w:val="h1"/>
              <w:rPr>
                <w:del w:id="8350" w:author="Caree2" w:date="2016-10-26T18:37:00Z"/>
              </w:rPr>
              <w:pPrChange w:id="8351"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52" w:author="Caree2" w:date="2016-10-26T18:37:00Z"/>
              </w:rPr>
              <w:pPrChange w:id="8353" w:author="Caree2" w:date="2016-10-28T06:24:00Z">
                <w:pPr>
                  <w:shd w:val="clear" w:color="auto" w:fill="FFFFFF"/>
                </w:pPr>
              </w:pPrChange>
            </w:pPr>
          </w:p>
          <w:p w:rsidR="000F44A3" w:rsidRPr="00871E1A" w:rsidDel="00D66FFA" w:rsidRDefault="000F44A3">
            <w:pPr>
              <w:pStyle w:val="h1"/>
              <w:rPr>
                <w:del w:id="8354" w:author="Caree2" w:date="2016-10-26T18:37:00Z"/>
              </w:rPr>
              <w:pPrChange w:id="8355"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56" w:author="Caree2" w:date="2016-10-26T18:37:00Z"/>
              </w:rPr>
              <w:pPrChange w:id="8357" w:author="Caree2" w:date="2016-10-28T06:24:00Z">
                <w:pPr>
                  <w:shd w:val="clear" w:color="auto" w:fill="FFFFFF"/>
                </w:pPr>
              </w:pPrChange>
            </w:pPr>
          </w:p>
          <w:p w:rsidR="000F44A3" w:rsidRPr="00871E1A" w:rsidDel="00D66FFA" w:rsidRDefault="000F44A3">
            <w:pPr>
              <w:pStyle w:val="h1"/>
              <w:rPr>
                <w:del w:id="8358" w:author="Caree2" w:date="2016-10-26T18:37:00Z"/>
              </w:rPr>
              <w:pPrChange w:id="8359" w:author="Caree2" w:date="2016-10-28T06:24:00Z">
                <w:pPr>
                  <w:shd w:val="clear" w:color="auto" w:fill="FFFFFF"/>
                </w:pPr>
              </w:pPrChange>
            </w:pPr>
          </w:p>
        </w:tc>
      </w:tr>
      <w:tr w:rsidR="000F44A3" w:rsidRPr="00871E1A" w:rsidDel="00D66FFA" w:rsidTr="00D702B8">
        <w:trPr>
          <w:trHeight w:val="470"/>
          <w:del w:id="8360"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61" w:author="Caree2" w:date="2016-10-26T18:37:00Z"/>
              </w:rPr>
              <w:pPrChange w:id="8362" w:author="Caree2" w:date="2016-10-28T06:24:00Z">
                <w:pPr>
                  <w:shd w:val="clear" w:color="auto" w:fill="FFFFFF"/>
                </w:pPr>
              </w:pPrChange>
            </w:pPr>
          </w:p>
          <w:p w:rsidR="000F44A3" w:rsidRPr="00871E1A" w:rsidDel="00D66FFA" w:rsidRDefault="000F44A3">
            <w:pPr>
              <w:pStyle w:val="h1"/>
              <w:rPr>
                <w:del w:id="8363" w:author="Caree2" w:date="2016-10-26T18:37:00Z"/>
              </w:rPr>
              <w:pPrChange w:id="8364"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65" w:author="Caree2" w:date="2016-10-26T18:37:00Z"/>
              </w:rPr>
              <w:pPrChange w:id="8366" w:author="Caree2" w:date="2016-10-28T06:24:00Z">
                <w:pPr>
                  <w:shd w:val="clear" w:color="auto" w:fill="FFFFFF"/>
                </w:pPr>
              </w:pPrChange>
            </w:pPr>
          </w:p>
          <w:p w:rsidR="000F44A3" w:rsidRPr="00871E1A" w:rsidDel="00D66FFA" w:rsidRDefault="000F44A3">
            <w:pPr>
              <w:pStyle w:val="h1"/>
              <w:rPr>
                <w:del w:id="8367" w:author="Caree2" w:date="2016-10-26T18:37:00Z"/>
              </w:rPr>
              <w:pPrChange w:id="8368" w:author="Caree2" w:date="2016-10-28T06:24:00Z">
                <w:pPr>
                  <w:shd w:val="clear" w:color="auto" w:fill="FFFFFF"/>
                </w:pPr>
              </w:pPrChange>
            </w:pPr>
          </w:p>
          <w:p w:rsidR="000F44A3" w:rsidRPr="00871E1A" w:rsidDel="00D66FFA" w:rsidRDefault="000F44A3">
            <w:pPr>
              <w:pStyle w:val="h1"/>
              <w:rPr>
                <w:del w:id="8369" w:author="Caree2" w:date="2016-10-26T18:37:00Z"/>
              </w:rPr>
              <w:pPrChange w:id="8370"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71" w:author="Caree2" w:date="2016-10-26T18:37:00Z"/>
              </w:rPr>
              <w:pPrChange w:id="8372" w:author="Caree2" w:date="2016-10-28T06:24:00Z">
                <w:pPr>
                  <w:shd w:val="clear" w:color="auto" w:fill="FFFFFF"/>
                </w:pPr>
              </w:pPrChange>
            </w:pPr>
          </w:p>
          <w:p w:rsidR="000F44A3" w:rsidRPr="00871E1A" w:rsidDel="00D66FFA" w:rsidRDefault="000F44A3">
            <w:pPr>
              <w:pStyle w:val="h1"/>
              <w:rPr>
                <w:del w:id="8373" w:author="Caree2" w:date="2016-10-26T18:37:00Z"/>
              </w:rPr>
              <w:pPrChange w:id="8374"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75" w:author="Caree2" w:date="2016-10-26T18:37:00Z"/>
              </w:rPr>
              <w:pPrChange w:id="8376" w:author="Caree2" w:date="2016-10-28T06:24:00Z">
                <w:pPr>
                  <w:shd w:val="clear" w:color="auto" w:fill="FFFFFF"/>
                </w:pPr>
              </w:pPrChange>
            </w:pPr>
          </w:p>
          <w:p w:rsidR="000F44A3" w:rsidRPr="00871E1A" w:rsidDel="00D66FFA" w:rsidRDefault="000F44A3">
            <w:pPr>
              <w:pStyle w:val="h1"/>
              <w:rPr>
                <w:del w:id="8377" w:author="Caree2" w:date="2016-10-26T18:37:00Z"/>
              </w:rPr>
              <w:pPrChange w:id="8378" w:author="Caree2" w:date="2016-10-28T06:24:00Z">
                <w:pPr>
                  <w:shd w:val="clear" w:color="auto" w:fill="FFFFFF"/>
                </w:pPr>
              </w:pPrChange>
            </w:pPr>
          </w:p>
        </w:tc>
      </w:tr>
      <w:tr w:rsidR="000F44A3" w:rsidRPr="00871E1A" w:rsidDel="00D66FFA" w:rsidTr="00D702B8">
        <w:trPr>
          <w:trHeight w:val="687"/>
          <w:del w:id="8379"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80" w:author="Caree2" w:date="2016-10-26T18:37:00Z"/>
              </w:rPr>
              <w:pPrChange w:id="8381" w:author="Caree2" w:date="2016-10-28T06:24:00Z">
                <w:pPr>
                  <w:shd w:val="clear" w:color="auto" w:fill="FFFFFF"/>
                </w:pPr>
              </w:pPrChange>
            </w:pPr>
          </w:p>
          <w:p w:rsidR="000F44A3" w:rsidRPr="00871E1A" w:rsidDel="00D66FFA" w:rsidRDefault="000F44A3">
            <w:pPr>
              <w:pStyle w:val="h1"/>
              <w:rPr>
                <w:del w:id="8382" w:author="Caree2" w:date="2016-10-26T18:37:00Z"/>
              </w:rPr>
              <w:pPrChange w:id="8383"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84" w:author="Caree2" w:date="2016-10-26T18:37:00Z"/>
              </w:rPr>
              <w:pPrChange w:id="8385" w:author="Caree2" w:date="2016-10-28T06:24:00Z">
                <w:pPr>
                  <w:shd w:val="clear" w:color="auto" w:fill="FFFFFF"/>
                </w:pPr>
              </w:pPrChange>
            </w:pPr>
          </w:p>
          <w:p w:rsidR="000F44A3" w:rsidRPr="00871E1A" w:rsidDel="00D66FFA" w:rsidRDefault="000F44A3">
            <w:pPr>
              <w:pStyle w:val="h1"/>
              <w:rPr>
                <w:del w:id="8386" w:author="Caree2" w:date="2016-10-26T18:37:00Z"/>
              </w:rPr>
              <w:pPrChange w:id="8387" w:author="Caree2" w:date="2016-10-28T06:24:00Z">
                <w:pPr>
                  <w:shd w:val="clear" w:color="auto" w:fill="FFFFFF"/>
                </w:pPr>
              </w:pPrChange>
            </w:pPr>
          </w:p>
          <w:p w:rsidR="000F44A3" w:rsidRPr="00871E1A" w:rsidDel="00D66FFA" w:rsidRDefault="000F44A3">
            <w:pPr>
              <w:pStyle w:val="h1"/>
              <w:rPr>
                <w:del w:id="8388" w:author="Caree2" w:date="2016-10-26T18:37:00Z"/>
              </w:rPr>
              <w:pPrChange w:id="8389"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90" w:author="Caree2" w:date="2016-10-26T18:37:00Z"/>
              </w:rPr>
              <w:pPrChange w:id="8391" w:author="Caree2" w:date="2016-10-28T06:24:00Z">
                <w:pPr>
                  <w:shd w:val="clear" w:color="auto" w:fill="FFFFFF"/>
                </w:pPr>
              </w:pPrChange>
            </w:pPr>
          </w:p>
          <w:p w:rsidR="000F44A3" w:rsidRPr="00871E1A" w:rsidDel="00D66FFA" w:rsidRDefault="000F44A3">
            <w:pPr>
              <w:pStyle w:val="h1"/>
              <w:rPr>
                <w:del w:id="8392" w:author="Caree2" w:date="2016-10-26T18:37:00Z"/>
              </w:rPr>
              <w:pPrChange w:id="8393"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94" w:author="Caree2" w:date="2016-10-26T18:37:00Z"/>
              </w:rPr>
              <w:pPrChange w:id="8395" w:author="Caree2" w:date="2016-10-28T06:24:00Z">
                <w:pPr>
                  <w:shd w:val="clear" w:color="auto" w:fill="FFFFFF"/>
                </w:pPr>
              </w:pPrChange>
            </w:pPr>
          </w:p>
          <w:p w:rsidR="000F44A3" w:rsidRPr="00871E1A" w:rsidDel="00D66FFA" w:rsidRDefault="000F44A3">
            <w:pPr>
              <w:pStyle w:val="h1"/>
              <w:rPr>
                <w:del w:id="8396" w:author="Caree2" w:date="2016-10-26T18:37:00Z"/>
              </w:rPr>
              <w:pPrChange w:id="8397" w:author="Caree2" w:date="2016-10-28T06:24:00Z">
                <w:pPr>
                  <w:shd w:val="clear" w:color="auto" w:fill="FFFFFF"/>
                </w:pPr>
              </w:pPrChange>
            </w:pPr>
          </w:p>
        </w:tc>
      </w:tr>
    </w:tbl>
    <w:p w:rsidR="000F44A3" w:rsidRPr="00871E1A" w:rsidDel="00D66FFA" w:rsidRDefault="000F44A3">
      <w:pPr>
        <w:pStyle w:val="h1"/>
        <w:rPr>
          <w:del w:id="8398" w:author="Caree2" w:date="2016-10-26T18:37:00Z"/>
        </w:rPr>
        <w:pPrChange w:id="8399" w:author="Caree2" w:date="2016-10-28T06:24:00Z">
          <w:pPr>
            <w:shd w:val="clear" w:color="auto" w:fill="FFFFFF"/>
          </w:pPr>
        </w:pPrChange>
      </w:pPr>
    </w:p>
    <w:p w:rsidR="000F44A3" w:rsidRPr="00871E1A" w:rsidDel="00D66FFA" w:rsidRDefault="000F44A3">
      <w:pPr>
        <w:pStyle w:val="h1"/>
        <w:rPr>
          <w:del w:id="8400" w:author="Caree2" w:date="2016-10-26T18:37:00Z"/>
        </w:rPr>
        <w:pPrChange w:id="8401" w:author="Caree2" w:date="2016-10-28T06:24:00Z">
          <w:pPr>
            <w:shd w:val="clear" w:color="auto" w:fill="FFFFFF"/>
          </w:pPr>
        </w:pPrChange>
      </w:pPr>
      <w:del w:id="8402" w:author="Caree2" w:date="2016-10-26T18:37:00Z">
        <w:r w:rsidRPr="00871E1A" w:rsidDel="00D66FFA">
          <w:delText xml:space="preserve">Training Topic: (Principles </w:delText>
        </w:r>
        <w:r w:rsidR="00122EF6" w:rsidDel="00D66FFA">
          <w:delText>and</w:delText>
        </w:r>
        <w:r w:rsidRPr="00871E1A" w:rsidDel="00D66FFA">
          <w:delText xml:space="preserve"> Practice):</w:delText>
        </w:r>
      </w:del>
    </w:p>
    <w:p w:rsidR="000F44A3" w:rsidRPr="00871E1A" w:rsidDel="00D66FFA" w:rsidRDefault="000F44A3">
      <w:pPr>
        <w:pStyle w:val="h1"/>
        <w:rPr>
          <w:del w:id="8403" w:author="Caree2" w:date="2016-10-26T18:37:00Z"/>
          <w:sz w:val="22"/>
        </w:rPr>
        <w:pPrChange w:id="8404" w:author="Caree2" w:date="2016-10-28T06:24:00Z">
          <w:pPr>
            <w:shd w:val="clear" w:color="auto" w:fill="FFFFFF"/>
          </w:pPr>
        </w:pPrChange>
      </w:pPr>
      <w:del w:id="8405" w:author="Caree2" w:date="2016-10-26T18:37:00Z">
        <w:r w:rsidRPr="00871E1A" w:rsidDel="00D66FFA">
          <w:tab/>
          <w:delText>Include MPPU Bio-Security Protocol as text.</w:delText>
        </w:r>
        <w:r w:rsidRPr="00871E1A" w:rsidDel="00D66FFA">
          <w:tab/>
        </w:r>
        <w:r w:rsidRPr="00871E1A" w:rsidDel="00D66FFA">
          <w:tab/>
        </w:r>
        <w:r w:rsidRPr="00871E1A" w:rsidDel="00D66FFA">
          <w:tab/>
        </w:r>
        <w:r w:rsidRPr="00871E1A" w:rsidDel="00D66FFA">
          <w:tab/>
        </w:r>
        <w:r w:rsidRPr="00871E1A" w:rsidDel="00D66FFA">
          <w:tab/>
        </w:r>
        <w:r w:rsidRPr="00871E1A" w:rsidDel="00D66FFA">
          <w:tab/>
        </w:r>
        <w:r w:rsidRPr="00871E1A" w:rsidDel="00D66FFA">
          <w:rPr>
            <w:sz w:val="22"/>
          </w:rPr>
          <w:delText>Signed/Date___________________________________________</w:delText>
        </w:r>
      </w:del>
    </w:p>
    <w:p w:rsidR="000F44A3" w:rsidRPr="00871E1A" w:rsidDel="00D66FFA" w:rsidRDefault="000F44A3">
      <w:pPr>
        <w:pStyle w:val="h1"/>
        <w:rPr>
          <w:del w:id="8406" w:author="Caree2" w:date="2016-10-26T18:37:00Z"/>
          <w:sz w:val="22"/>
        </w:rPr>
        <w:pPrChange w:id="8407" w:author="Caree2" w:date="2016-10-28T06:24:00Z">
          <w:pPr>
            <w:shd w:val="clear" w:color="auto" w:fill="FFFFFF"/>
          </w:pPr>
        </w:pPrChange>
      </w:pPr>
      <w:del w:id="8408" w:author="Caree2" w:date="2016-10-26T18:37:00Z">
        <w:r w:rsidRPr="00871E1A" w:rsidDel="00D66FFA">
          <w:rPr>
            <w:sz w:val="22"/>
          </w:rPr>
          <w:br w:type="page"/>
        </w:r>
      </w:del>
    </w:p>
    <w:p w:rsidR="000F44A3" w:rsidRPr="00871E1A" w:rsidDel="00D66FFA" w:rsidRDefault="000F44A3">
      <w:pPr>
        <w:pStyle w:val="h1"/>
        <w:rPr>
          <w:del w:id="8409" w:author="Caree2" w:date="2016-10-26T18:37:00Z"/>
          <w:sz w:val="32"/>
        </w:rPr>
        <w:pPrChange w:id="8410" w:author="Caree2" w:date="2016-10-28T06:24:00Z">
          <w:pPr>
            <w:shd w:val="clear" w:color="auto" w:fill="FFFFFF"/>
          </w:pPr>
        </w:pPrChange>
      </w:pPr>
      <w:del w:id="8411" w:author="Caree2" w:date="2016-10-26T18:37:00Z">
        <w:r w:rsidRPr="003D6C9B" w:rsidDel="00D66FFA">
          <w:rPr>
            <w:b/>
            <w:bCs/>
            <w:sz w:val="36"/>
          </w:rPr>
          <w:delText xml:space="preserve">Sample MPPU Personnel Training </w:delText>
        </w:r>
        <w:r w:rsidR="00122EF6" w:rsidRPr="003D6C9B" w:rsidDel="00D66FFA">
          <w:rPr>
            <w:b/>
            <w:bCs/>
            <w:sz w:val="36"/>
          </w:rPr>
          <w:delText>and</w:delText>
        </w:r>
        <w:r w:rsidRPr="003D6C9B" w:rsidDel="00D66FFA">
          <w:rPr>
            <w:b/>
            <w:bCs/>
            <w:sz w:val="36"/>
          </w:rPr>
          <w:delText xml:space="preserve"> Observation Log: Processing Waste Management</w:delText>
        </w:r>
        <w:r w:rsidRPr="00871E1A" w:rsidDel="00D66FFA">
          <w:rPr>
            <w:b/>
            <w:bCs/>
            <w:sz w:val="36"/>
            <w:u w:val="single"/>
          </w:rPr>
          <w:delText xml:space="preserve"> </w:delText>
        </w:r>
        <w:r w:rsidRPr="00871E1A" w:rsidDel="00D66FFA">
          <w:rPr>
            <w:sz w:val="32"/>
          </w:rPr>
          <w:delText>(Use to document GMP 1)</w:delText>
        </w:r>
      </w:del>
    </w:p>
    <w:p w:rsidR="000F44A3" w:rsidRPr="00871E1A" w:rsidDel="00D66FFA" w:rsidRDefault="000F44A3">
      <w:pPr>
        <w:pStyle w:val="h1"/>
        <w:rPr>
          <w:del w:id="8412" w:author="Caree2" w:date="2016-10-26T18:37:00Z"/>
          <w:sz w:val="16"/>
        </w:rPr>
        <w:pPrChange w:id="8413" w:author="Caree2" w:date="2016-10-28T06:24:00Z">
          <w:pPr>
            <w:shd w:val="clear" w:color="auto" w:fill="FFFFFF"/>
          </w:pPr>
        </w:pPrChange>
      </w:pPr>
    </w:p>
    <w:tbl>
      <w:tblPr>
        <w:tblW w:w="13680" w:type="dxa"/>
        <w:tblInd w:w="-140" w:type="dxa"/>
        <w:tblLayout w:type="fixed"/>
        <w:tblCellMar>
          <w:left w:w="40" w:type="dxa"/>
          <w:right w:w="40" w:type="dxa"/>
        </w:tblCellMar>
        <w:tblLook w:val="0000" w:firstRow="0" w:lastRow="0" w:firstColumn="0" w:lastColumn="0" w:noHBand="0" w:noVBand="0"/>
      </w:tblPr>
      <w:tblGrid>
        <w:gridCol w:w="1980"/>
        <w:gridCol w:w="3060"/>
        <w:gridCol w:w="4740"/>
        <w:gridCol w:w="3900"/>
      </w:tblGrid>
      <w:tr w:rsidR="000F44A3" w:rsidRPr="00871E1A" w:rsidDel="00D66FFA" w:rsidTr="00D702B8">
        <w:trPr>
          <w:trHeight w:val="499"/>
          <w:del w:id="8414"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15" w:author="Caree2" w:date="2016-10-26T18:37:00Z"/>
                <w:sz w:val="16"/>
              </w:rPr>
              <w:pPrChange w:id="8416" w:author="Caree2" w:date="2016-10-28T06:24:00Z">
                <w:pPr>
                  <w:shd w:val="clear" w:color="auto" w:fill="FFFFFF"/>
                </w:pPr>
              </w:pPrChange>
            </w:pPr>
          </w:p>
          <w:p w:rsidR="000F44A3" w:rsidRPr="00871E1A" w:rsidDel="00D66FFA" w:rsidRDefault="000F44A3">
            <w:pPr>
              <w:pStyle w:val="h1"/>
              <w:rPr>
                <w:del w:id="8417" w:author="Caree2" w:date="2016-10-26T18:37:00Z"/>
              </w:rPr>
              <w:pPrChange w:id="8418" w:author="Caree2" w:date="2016-10-28T06:24:00Z">
                <w:pPr>
                  <w:pStyle w:val="Heading1"/>
                </w:pPr>
              </w:pPrChange>
            </w:pPr>
            <w:del w:id="8419" w:author="Caree2" w:date="2016-10-26T18:37:00Z">
              <w:r w:rsidRPr="00871E1A" w:rsidDel="00D66FFA">
                <w:delText>Training Date</w:delText>
              </w:r>
            </w:del>
          </w:p>
          <w:p w:rsidR="000F44A3" w:rsidRPr="00871E1A" w:rsidDel="00D66FFA" w:rsidRDefault="000F44A3">
            <w:pPr>
              <w:pStyle w:val="h1"/>
              <w:rPr>
                <w:del w:id="8420" w:author="Caree2" w:date="2016-10-26T18:37:00Z"/>
                <w:sz w:val="16"/>
              </w:rPr>
              <w:pPrChange w:id="8421"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22" w:author="Caree2" w:date="2016-10-26T18:37:00Z"/>
                <w:sz w:val="16"/>
                <w:szCs w:val="21"/>
              </w:rPr>
              <w:pPrChange w:id="8423" w:author="Caree2" w:date="2016-10-28T06:24:00Z">
                <w:pPr>
                  <w:shd w:val="clear" w:color="auto" w:fill="FFFFFF"/>
                </w:pPr>
              </w:pPrChange>
            </w:pPr>
          </w:p>
          <w:p w:rsidR="000F44A3" w:rsidRPr="00871E1A" w:rsidDel="00D66FFA" w:rsidRDefault="000F44A3">
            <w:pPr>
              <w:pStyle w:val="h1"/>
              <w:rPr>
                <w:del w:id="8424" w:author="Caree2" w:date="2016-10-26T18:37:00Z"/>
              </w:rPr>
              <w:pPrChange w:id="8425" w:author="Caree2" w:date="2016-10-28T06:24:00Z">
                <w:pPr>
                  <w:pStyle w:val="Heading2"/>
                  <w:jc w:val="center"/>
                </w:pPr>
              </w:pPrChange>
            </w:pPr>
            <w:del w:id="8426" w:author="Caree2" w:date="2016-10-26T18:37:00Z">
              <w:r w:rsidRPr="00871E1A" w:rsidDel="00D66FFA">
                <w:delText>Training Topic</w:delText>
              </w:r>
            </w:del>
          </w:p>
          <w:p w:rsidR="000F44A3" w:rsidRPr="00871E1A" w:rsidDel="00D66FFA" w:rsidRDefault="000F44A3">
            <w:pPr>
              <w:pStyle w:val="h1"/>
              <w:rPr>
                <w:del w:id="8427" w:author="Caree2" w:date="2016-10-26T18:37:00Z"/>
                <w:sz w:val="16"/>
              </w:rPr>
              <w:pPrChange w:id="8428"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29" w:author="Caree2" w:date="2016-10-26T18:37:00Z"/>
                <w:sz w:val="16"/>
                <w:szCs w:val="21"/>
              </w:rPr>
              <w:pPrChange w:id="8430" w:author="Caree2" w:date="2016-10-28T06:24:00Z">
                <w:pPr>
                  <w:shd w:val="clear" w:color="auto" w:fill="FFFFFF"/>
                </w:pPr>
              </w:pPrChange>
            </w:pPr>
          </w:p>
          <w:p w:rsidR="000F44A3" w:rsidRPr="00871E1A" w:rsidDel="00D66FFA" w:rsidRDefault="000F44A3">
            <w:pPr>
              <w:pStyle w:val="h1"/>
              <w:rPr>
                <w:del w:id="8431" w:author="Caree2" w:date="2016-10-26T18:37:00Z"/>
              </w:rPr>
              <w:pPrChange w:id="8432" w:author="Caree2" w:date="2016-10-28T06:24:00Z">
                <w:pPr>
                  <w:pStyle w:val="Heading2"/>
                  <w:jc w:val="center"/>
                </w:pPr>
              </w:pPrChange>
            </w:pPr>
            <w:del w:id="8433" w:author="Caree2" w:date="2016-10-26T18:37:00Z">
              <w:r w:rsidRPr="00871E1A" w:rsidDel="00D66FFA">
                <w:delText>Trainee(s)</w:delText>
              </w:r>
            </w:del>
          </w:p>
          <w:p w:rsidR="000F44A3" w:rsidRPr="00871E1A" w:rsidDel="00D66FFA" w:rsidRDefault="000F44A3">
            <w:pPr>
              <w:pStyle w:val="h1"/>
              <w:rPr>
                <w:del w:id="8434" w:author="Caree2" w:date="2016-10-26T18:37:00Z"/>
                <w:sz w:val="16"/>
              </w:rPr>
              <w:pPrChange w:id="8435"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36" w:author="Caree2" w:date="2016-10-26T18:37:00Z"/>
                <w:sz w:val="16"/>
                <w:szCs w:val="21"/>
              </w:rPr>
              <w:pPrChange w:id="8437" w:author="Caree2" w:date="2016-10-28T06:24:00Z">
                <w:pPr>
                  <w:shd w:val="clear" w:color="auto" w:fill="FFFFFF"/>
                </w:pPr>
              </w:pPrChange>
            </w:pPr>
          </w:p>
          <w:p w:rsidR="000F44A3" w:rsidRPr="00871E1A" w:rsidDel="00D66FFA" w:rsidRDefault="000F44A3">
            <w:pPr>
              <w:pStyle w:val="h1"/>
              <w:rPr>
                <w:del w:id="8438" w:author="Caree2" w:date="2016-10-26T18:37:00Z"/>
              </w:rPr>
              <w:pPrChange w:id="8439" w:author="Caree2" w:date="2016-10-28T06:24:00Z">
                <w:pPr>
                  <w:pStyle w:val="Heading2"/>
                  <w:jc w:val="center"/>
                </w:pPr>
              </w:pPrChange>
            </w:pPr>
            <w:del w:id="8440" w:author="Caree2" w:date="2016-10-26T18:37:00Z">
              <w:r w:rsidRPr="00871E1A" w:rsidDel="00D66FFA">
                <w:delText xml:space="preserve">Trained </w:delText>
              </w:r>
              <w:r w:rsidR="00122EF6" w:rsidDel="00D66FFA">
                <w:delText>and</w:delText>
              </w:r>
              <w:r w:rsidRPr="00871E1A" w:rsidDel="00D66FFA">
                <w:delText xml:space="preserve"> Observed by:</w:delText>
              </w:r>
            </w:del>
          </w:p>
          <w:p w:rsidR="000F44A3" w:rsidRPr="00871E1A" w:rsidDel="00D66FFA" w:rsidRDefault="000F44A3">
            <w:pPr>
              <w:pStyle w:val="h1"/>
              <w:rPr>
                <w:del w:id="8441" w:author="Caree2" w:date="2016-10-26T18:37:00Z"/>
                <w:sz w:val="16"/>
              </w:rPr>
              <w:pPrChange w:id="8442" w:author="Caree2" w:date="2016-10-28T06:24:00Z">
                <w:pPr>
                  <w:shd w:val="clear" w:color="auto" w:fill="FFFFFF"/>
                </w:pPr>
              </w:pPrChange>
            </w:pPr>
          </w:p>
        </w:tc>
      </w:tr>
      <w:tr w:rsidR="000F44A3" w:rsidRPr="00871E1A" w:rsidDel="00D66FFA" w:rsidTr="00D702B8">
        <w:trPr>
          <w:trHeight w:val="470"/>
          <w:del w:id="8443"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44" w:author="Caree2" w:date="2016-10-26T18:37:00Z"/>
              </w:rPr>
              <w:pPrChange w:id="8445" w:author="Caree2" w:date="2016-10-28T06:24:00Z">
                <w:pPr>
                  <w:shd w:val="clear" w:color="auto" w:fill="FFFFFF"/>
                </w:pPr>
              </w:pPrChange>
            </w:pPr>
          </w:p>
          <w:p w:rsidR="000F44A3" w:rsidRPr="00871E1A" w:rsidDel="00D66FFA" w:rsidRDefault="000F44A3">
            <w:pPr>
              <w:pStyle w:val="h1"/>
              <w:rPr>
                <w:del w:id="8446" w:author="Caree2" w:date="2016-10-26T18:37:00Z"/>
              </w:rPr>
              <w:pPrChange w:id="8447"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48" w:author="Caree2" w:date="2016-10-26T18:37:00Z"/>
              </w:rPr>
              <w:pPrChange w:id="8449" w:author="Caree2" w:date="2016-10-28T06:24:00Z">
                <w:pPr>
                  <w:shd w:val="clear" w:color="auto" w:fill="FFFFFF"/>
                </w:pPr>
              </w:pPrChange>
            </w:pPr>
          </w:p>
          <w:p w:rsidR="000F44A3" w:rsidRPr="00871E1A" w:rsidDel="00D66FFA" w:rsidRDefault="000F44A3">
            <w:pPr>
              <w:pStyle w:val="h1"/>
              <w:rPr>
                <w:del w:id="8450" w:author="Caree2" w:date="2016-10-26T18:37:00Z"/>
              </w:rPr>
              <w:pPrChange w:id="8451"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52" w:author="Caree2" w:date="2016-10-26T18:37:00Z"/>
              </w:rPr>
              <w:pPrChange w:id="8453" w:author="Caree2" w:date="2016-10-28T06:24:00Z">
                <w:pPr>
                  <w:shd w:val="clear" w:color="auto" w:fill="FFFFFF"/>
                </w:pPr>
              </w:pPrChange>
            </w:pPr>
          </w:p>
          <w:p w:rsidR="000F44A3" w:rsidRPr="00871E1A" w:rsidDel="00D66FFA" w:rsidRDefault="000F44A3">
            <w:pPr>
              <w:pStyle w:val="h1"/>
              <w:rPr>
                <w:del w:id="8454" w:author="Caree2" w:date="2016-10-26T18:37:00Z"/>
              </w:rPr>
              <w:pPrChange w:id="8455" w:author="Caree2" w:date="2016-10-28T06:24:00Z">
                <w:pPr>
                  <w:shd w:val="clear" w:color="auto" w:fill="FFFFFF"/>
                </w:pPr>
              </w:pPrChange>
            </w:pPr>
          </w:p>
          <w:p w:rsidR="000F44A3" w:rsidRPr="00871E1A" w:rsidDel="00D66FFA" w:rsidRDefault="000F44A3">
            <w:pPr>
              <w:pStyle w:val="h1"/>
              <w:rPr>
                <w:del w:id="8456" w:author="Caree2" w:date="2016-10-26T18:37:00Z"/>
              </w:rPr>
              <w:pPrChange w:id="8457"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58" w:author="Caree2" w:date="2016-10-26T18:37:00Z"/>
              </w:rPr>
              <w:pPrChange w:id="8459" w:author="Caree2" w:date="2016-10-28T06:24:00Z">
                <w:pPr>
                  <w:shd w:val="clear" w:color="auto" w:fill="FFFFFF"/>
                </w:pPr>
              </w:pPrChange>
            </w:pPr>
          </w:p>
          <w:p w:rsidR="000F44A3" w:rsidRPr="00871E1A" w:rsidDel="00D66FFA" w:rsidRDefault="000F44A3">
            <w:pPr>
              <w:pStyle w:val="h1"/>
              <w:rPr>
                <w:del w:id="8460" w:author="Caree2" w:date="2016-10-26T18:37:00Z"/>
              </w:rPr>
              <w:pPrChange w:id="8461" w:author="Caree2" w:date="2016-10-28T06:24:00Z">
                <w:pPr>
                  <w:shd w:val="clear" w:color="auto" w:fill="FFFFFF"/>
                </w:pPr>
              </w:pPrChange>
            </w:pPr>
          </w:p>
        </w:tc>
      </w:tr>
      <w:tr w:rsidR="000F44A3" w:rsidRPr="00871E1A" w:rsidDel="00D66FFA" w:rsidTr="00D702B8">
        <w:trPr>
          <w:trHeight w:val="470"/>
          <w:del w:id="8462"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63" w:author="Caree2" w:date="2016-10-26T18:37:00Z"/>
              </w:rPr>
              <w:pPrChange w:id="8464" w:author="Caree2" w:date="2016-10-28T06:24:00Z">
                <w:pPr>
                  <w:shd w:val="clear" w:color="auto" w:fill="FFFFFF"/>
                </w:pPr>
              </w:pPrChange>
            </w:pPr>
          </w:p>
          <w:p w:rsidR="000F44A3" w:rsidRPr="00871E1A" w:rsidDel="00D66FFA" w:rsidRDefault="000F44A3">
            <w:pPr>
              <w:pStyle w:val="h1"/>
              <w:rPr>
                <w:del w:id="8465" w:author="Caree2" w:date="2016-10-26T18:37:00Z"/>
              </w:rPr>
              <w:pPrChange w:id="8466"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67" w:author="Caree2" w:date="2016-10-26T18:37:00Z"/>
              </w:rPr>
              <w:pPrChange w:id="8468" w:author="Caree2" w:date="2016-10-28T06:24:00Z">
                <w:pPr>
                  <w:shd w:val="clear" w:color="auto" w:fill="FFFFFF"/>
                </w:pPr>
              </w:pPrChange>
            </w:pPr>
          </w:p>
          <w:p w:rsidR="000F44A3" w:rsidRPr="00871E1A" w:rsidDel="00D66FFA" w:rsidRDefault="000F44A3">
            <w:pPr>
              <w:pStyle w:val="h1"/>
              <w:rPr>
                <w:del w:id="8469" w:author="Caree2" w:date="2016-10-26T18:37:00Z"/>
              </w:rPr>
              <w:pPrChange w:id="8470"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71" w:author="Caree2" w:date="2016-10-26T18:37:00Z"/>
              </w:rPr>
              <w:pPrChange w:id="8472" w:author="Caree2" w:date="2016-10-28T06:24:00Z">
                <w:pPr>
                  <w:shd w:val="clear" w:color="auto" w:fill="FFFFFF"/>
                </w:pPr>
              </w:pPrChange>
            </w:pPr>
          </w:p>
          <w:p w:rsidR="000F44A3" w:rsidRPr="00871E1A" w:rsidDel="00D66FFA" w:rsidRDefault="000F44A3">
            <w:pPr>
              <w:pStyle w:val="h1"/>
              <w:rPr>
                <w:del w:id="8473" w:author="Caree2" w:date="2016-10-26T18:37:00Z"/>
              </w:rPr>
              <w:pPrChange w:id="8474" w:author="Caree2" w:date="2016-10-28T06:24:00Z">
                <w:pPr>
                  <w:shd w:val="clear" w:color="auto" w:fill="FFFFFF"/>
                </w:pPr>
              </w:pPrChange>
            </w:pPr>
          </w:p>
          <w:p w:rsidR="000F44A3" w:rsidRPr="00871E1A" w:rsidDel="00D66FFA" w:rsidRDefault="000F44A3">
            <w:pPr>
              <w:pStyle w:val="h1"/>
              <w:rPr>
                <w:del w:id="8475" w:author="Caree2" w:date="2016-10-26T18:37:00Z"/>
              </w:rPr>
              <w:pPrChange w:id="8476"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77" w:author="Caree2" w:date="2016-10-26T18:37:00Z"/>
              </w:rPr>
              <w:pPrChange w:id="8478" w:author="Caree2" w:date="2016-10-28T06:24:00Z">
                <w:pPr>
                  <w:shd w:val="clear" w:color="auto" w:fill="FFFFFF"/>
                </w:pPr>
              </w:pPrChange>
            </w:pPr>
          </w:p>
          <w:p w:rsidR="000F44A3" w:rsidRPr="00871E1A" w:rsidDel="00D66FFA" w:rsidRDefault="000F44A3">
            <w:pPr>
              <w:pStyle w:val="h1"/>
              <w:rPr>
                <w:del w:id="8479" w:author="Caree2" w:date="2016-10-26T18:37:00Z"/>
              </w:rPr>
              <w:pPrChange w:id="8480" w:author="Caree2" w:date="2016-10-28T06:24:00Z">
                <w:pPr>
                  <w:shd w:val="clear" w:color="auto" w:fill="FFFFFF"/>
                </w:pPr>
              </w:pPrChange>
            </w:pPr>
          </w:p>
        </w:tc>
      </w:tr>
      <w:tr w:rsidR="000F44A3" w:rsidRPr="00871E1A" w:rsidDel="00D66FFA" w:rsidTr="00D702B8">
        <w:trPr>
          <w:trHeight w:val="470"/>
          <w:del w:id="8481"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82" w:author="Caree2" w:date="2016-10-26T18:37:00Z"/>
              </w:rPr>
              <w:pPrChange w:id="8483" w:author="Caree2" w:date="2016-10-28T06:24:00Z">
                <w:pPr>
                  <w:shd w:val="clear" w:color="auto" w:fill="FFFFFF"/>
                </w:pPr>
              </w:pPrChange>
            </w:pPr>
          </w:p>
          <w:p w:rsidR="000F44A3" w:rsidRPr="00871E1A" w:rsidDel="00D66FFA" w:rsidRDefault="000F44A3">
            <w:pPr>
              <w:pStyle w:val="h1"/>
              <w:rPr>
                <w:del w:id="8484" w:author="Caree2" w:date="2016-10-26T18:37:00Z"/>
              </w:rPr>
              <w:pPrChange w:id="8485"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1853D7">
            <w:pPr>
              <w:pStyle w:val="h1"/>
              <w:rPr>
                <w:del w:id="8486" w:author="Caree2" w:date="2016-10-26T18:37:00Z"/>
              </w:rPr>
              <w:pPrChange w:id="8487" w:author="Caree2" w:date="2016-10-28T06:24:00Z">
                <w:pPr>
                  <w:shd w:val="clear" w:color="auto" w:fill="FFFFFF"/>
                </w:pPr>
              </w:pPrChange>
            </w:pPr>
            <w:del w:id="8488" w:author="Caree2" w:date="2016-10-26T18:37:00Z">
              <w:r w:rsidDel="00D66FFA">
                <w:rPr>
                  <w:i w:val="0"/>
                  <w:noProof/>
                  <w:sz w:val="20"/>
                </w:rPr>
                <mc:AlternateContent>
                  <mc:Choice Requires="wps">
                    <w:drawing>
                      <wp:anchor distT="0" distB="0" distL="114300" distR="114300" simplePos="0" relativeHeight="251656192" behindDoc="0" locked="0" layoutInCell="1" allowOverlap="1" wp14:anchorId="471E96C7" wp14:editId="7B8B1B85">
                        <wp:simplePos x="0" y="0"/>
                        <wp:positionH relativeFrom="column">
                          <wp:posOffset>1016635</wp:posOffset>
                        </wp:positionH>
                        <wp:positionV relativeFrom="paragraph">
                          <wp:posOffset>-10795</wp:posOffset>
                        </wp:positionV>
                        <wp:extent cx="3767455" cy="1034415"/>
                        <wp:effectExtent l="0" t="0" r="0" b="0"/>
                        <wp:wrapNone/>
                        <wp:docPr id="16"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3767455" cy="1034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 o:spid="_x0000_s1031" type="#_x0000_t202" style="position:absolute;left:0;text-align:left;margin-left:80.05pt;margin-top:-.85pt;width:296.65pt;height:81.4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" filled="f" stroked="f">
                        <v:textbo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p w:rsidR="000F44A3" w:rsidRPr="00871E1A" w:rsidDel="00D66FFA" w:rsidRDefault="000F44A3">
            <w:pPr>
              <w:pStyle w:val="h1"/>
              <w:rPr>
                <w:del w:id="8489" w:author="Caree2" w:date="2016-10-26T18:37:00Z"/>
              </w:rPr>
              <w:pPrChange w:id="8490"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91" w:author="Caree2" w:date="2016-10-26T18:37:00Z"/>
              </w:rPr>
              <w:pPrChange w:id="8492" w:author="Caree2" w:date="2016-10-28T06:24:00Z">
                <w:pPr>
                  <w:shd w:val="clear" w:color="auto" w:fill="FFFFFF"/>
                </w:pPr>
              </w:pPrChange>
            </w:pPr>
          </w:p>
          <w:p w:rsidR="000F44A3" w:rsidRPr="00871E1A" w:rsidDel="00D66FFA" w:rsidRDefault="000F44A3">
            <w:pPr>
              <w:pStyle w:val="h1"/>
              <w:rPr>
                <w:del w:id="8493" w:author="Caree2" w:date="2016-10-26T18:37:00Z"/>
              </w:rPr>
              <w:pPrChange w:id="8494" w:author="Caree2" w:date="2016-10-28T06:24:00Z">
                <w:pPr>
                  <w:shd w:val="clear" w:color="auto" w:fill="FFFFFF"/>
                </w:pPr>
              </w:pPrChange>
            </w:pPr>
          </w:p>
          <w:p w:rsidR="000F44A3" w:rsidRPr="00871E1A" w:rsidDel="00D66FFA" w:rsidRDefault="000F44A3">
            <w:pPr>
              <w:pStyle w:val="h1"/>
              <w:rPr>
                <w:del w:id="8495" w:author="Caree2" w:date="2016-10-26T18:37:00Z"/>
              </w:rPr>
              <w:pPrChange w:id="8496"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97" w:author="Caree2" w:date="2016-10-26T18:37:00Z"/>
              </w:rPr>
              <w:pPrChange w:id="8498" w:author="Caree2" w:date="2016-10-28T06:24:00Z">
                <w:pPr>
                  <w:shd w:val="clear" w:color="auto" w:fill="FFFFFF"/>
                </w:pPr>
              </w:pPrChange>
            </w:pPr>
          </w:p>
          <w:p w:rsidR="000F44A3" w:rsidRPr="00871E1A" w:rsidDel="00D66FFA" w:rsidRDefault="000F44A3">
            <w:pPr>
              <w:pStyle w:val="h1"/>
              <w:rPr>
                <w:del w:id="8499" w:author="Caree2" w:date="2016-10-26T18:37:00Z"/>
              </w:rPr>
              <w:pPrChange w:id="8500" w:author="Caree2" w:date="2016-10-28T06:24:00Z">
                <w:pPr>
                  <w:shd w:val="clear" w:color="auto" w:fill="FFFFFF"/>
                </w:pPr>
              </w:pPrChange>
            </w:pPr>
          </w:p>
        </w:tc>
      </w:tr>
      <w:tr w:rsidR="000F44A3" w:rsidRPr="00871E1A" w:rsidDel="00D66FFA" w:rsidTr="00D702B8">
        <w:trPr>
          <w:trHeight w:val="470"/>
          <w:del w:id="8501"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02" w:author="Caree2" w:date="2016-10-26T18:37:00Z"/>
              </w:rPr>
              <w:pPrChange w:id="8503" w:author="Caree2" w:date="2016-10-28T06:24:00Z">
                <w:pPr>
                  <w:shd w:val="clear" w:color="auto" w:fill="FFFFFF"/>
                </w:pPr>
              </w:pPrChange>
            </w:pPr>
          </w:p>
          <w:p w:rsidR="000F44A3" w:rsidRPr="00871E1A" w:rsidDel="00D66FFA" w:rsidRDefault="000F44A3">
            <w:pPr>
              <w:pStyle w:val="h1"/>
              <w:rPr>
                <w:del w:id="8504" w:author="Caree2" w:date="2016-10-26T18:37:00Z"/>
              </w:rPr>
              <w:pPrChange w:id="8505"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06" w:author="Caree2" w:date="2016-10-26T18:37:00Z"/>
              </w:rPr>
              <w:pPrChange w:id="8507" w:author="Caree2" w:date="2016-10-28T06:24:00Z">
                <w:pPr>
                  <w:shd w:val="clear" w:color="auto" w:fill="FFFFFF"/>
                </w:pPr>
              </w:pPrChange>
            </w:pPr>
          </w:p>
          <w:p w:rsidR="000F44A3" w:rsidRPr="00871E1A" w:rsidDel="00D66FFA" w:rsidRDefault="000F44A3">
            <w:pPr>
              <w:pStyle w:val="h1"/>
              <w:rPr>
                <w:del w:id="8508" w:author="Caree2" w:date="2016-10-26T18:37:00Z"/>
              </w:rPr>
              <w:pPrChange w:id="8509"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10" w:author="Caree2" w:date="2016-10-26T18:37:00Z"/>
              </w:rPr>
              <w:pPrChange w:id="8511" w:author="Caree2" w:date="2016-10-28T06:24:00Z">
                <w:pPr>
                  <w:shd w:val="clear" w:color="auto" w:fill="FFFFFF"/>
                </w:pPr>
              </w:pPrChange>
            </w:pPr>
          </w:p>
          <w:p w:rsidR="000F44A3" w:rsidRPr="00871E1A" w:rsidDel="00D66FFA" w:rsidRDefault="000F44A3">
            <w:pPr>
              <w:pStyle w:val="h1"/>
              <w:rPr>
                <w:del w:id="8512" w:author="Caree2" w:date="2016-10-26T18:37:00Z"/>
              </w:rPr>
              <w:pPrChange w:id="8513" w:author="Caree2" w:date="2016-10-28T06:24:00Z">
                <w:pPr>
                  <w:shd w:val="clear" w:color="auto" w:fill="FFFFFF"/>
                </w:pPr>
              </w:pPrChange>
            </w:pPr>
          </w:p>
          <w:p w:rsidR="000F44A3" w:rsidRPr="00871E1A" w:rsidDel="00D66FFA" w:rsidRDefault="000F44A3">
            <w:pPr>
              <w:pStyle w:val="h1"/>
              <w:rPr>
                <w:del w:id="8514" w:author="Caree2" w:date="2016-10-26T18:37:00Z"/>
              </w:rPr>
              <w:pPrChange w:id="8515"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16" w:author="Caree2" w:date="2016-10-26T18:37:00Z"/>
              </w:rPr>
              <w:pPrChange w:id="8517" w:author="Caree2" w:date="2016-10-28T06:24:00Z">
                <w:pPr>
                  <w:shd w:val="clear" w:color="auto" w:fill="FFFFFF"/>
                </w:pPr>
              </w:pPrChange>
            </w:pPr>
          </w:p>
          <w:p w:rsidR="000F44A3" w:rsidRPr="00871E1A" w:rsidDel="00D66FFA" w:rsidRDefault="000F44A3">
            <w:pPr>
              <w:pStyle w:val="h1"/>
              <w:rPr>
                <w:del w:id="8518" w:author="Caree2" w:date="2016-10-26T18:37:00Z"/>
              </w:rPr>
              <w:pPrChange w:id="8519" w:author="Caree2" w:date="2016-10-28T06:24:00Z">
                <w:pPr>
                  <w:shd w:val="clear" w:color="auto" w:fill="FFFFFF"/>
                </w:pPr>
              </w:pPrChange>
            </w:pPr>
          </w:p>
        </w:tc>
      </w:tr>
      <w:tr w:rsidR="000F44A3" w:rsidRPr="00871E1A" w:rsidDel="00D66FFA" w:rsidTr="00D702B8">
        <w:trPr>
          <w:trHeight w:val="470"/>
          <w:del w:id="8520"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21" w:author="Caree2" w:date="2016-10-26T18:37:00Z"/>
              </w:rPr>
              <w:pPrChange w:id="8522" w:author="Caree2" w:date="2016-10-28T06:24:00Z">
                <w:pPr>
                  <w:shd w:val="clear" w:color="auto" w:fill="FFFFFF"/>
                </w:pPr>
              </w:pPrChange>
            </w:pPr>
          </w:p>
          <w:p w:rsidR="000F44A3" w:rsidRPr="00871E1A" w:rsidDel="00D66FFA" w:rsidRDefault="000F44A3">
            <w:pPr>
              <w:pStyle w:val="h1"/>
              <w:rPr>
                <w:del w:id="8523" w:author="Caree2" w:date="2016-10-26T18:37:00Z"/>
              </w:rPr>
              <w:pPrChange w:id="8524"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25" w:author="Caree2" w:date="2016-10-26T18:37:00Z"/>
              </w:rPr>
              <w:pPrChange w:id="8526" w:author="Caree2" w:date="2016-10-28T06:24:00Z">
                <w:pPr>
                  <w:shd w:val="clear" w:color="auto" w:fill="FFFFFF"/>
                </w:pPr>
              </w:pPrChange>
            </w:pPr>
          </w:p>
          <w:p w:rsidR="000F44A3" w:rsidRPr="00871E1A" w:rsidDel="00D66FFA" w:rsidRDefault="000F44A3">
            <w:pPr>
              <w:pStyle w:val="h1"/>
              <w:rPr>
                <w:del w:id="8527" w:author="Caree2" w:date="2016-10-26T18:37:00Z"/>
              </w:rPr>
              <w:pPrChange w:id="8528"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29" w:author="Caree2" w:date="2016-10-26T18:37:00Z"/>
              </w:rPr>
              <w:pPrChange w:id="8530" w:author="Caree2" w:date="2016-10-28T06:24:00Z">
                <w:pPr>
                  <w:shd w:val="clear" w:color="auto" w:fill="FFFFFF"/>
                </w:pPr>
              </w:pPrChange>
            </w:pPr>
          </w:p>
          <w:p w:rsidR="000F44A3" w:rsidRPr="00871E1A" w:rsidDel="00D66FFA" w:rsidRDefault="000F44A3">
            <w:pPr>
              <w:pStyle w:val="h1"/>
              <w:rPr>
                <w:del w:id="8531" w:author="Caree2" w:date="2016-10-26T18:37:00Z"/>
              </w:rPr>
              <w:pPrChange w:id="8532" w:author="Caree2" w:date="2016-10-28T06:24:00Z">
                <w:pPr>
                  <w:shd w:val="clear" w:color="auto" w:fill="FFFFFF"/>
                </w:pPr>
              </w:pPrChange>
            </w:pPr>
          </w:p>
          <w:p w:rsidR="000F44A3" w:rsidRPr="00871E1A" w:rsidDel="00D66FFA" w:rsidRDefault="000F44A3">
            <w:pPr>
              <w:pStyle w:val="h1"/>
              <w:rPr>
                <w:del w:id="8533" w:author="Caree2" w:date="2016-10-26T18:37:00Z"/>
              </w:rPr>
              <w:pPrChange w:id="8534"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35" w:author="Caree2" w:date="2016-10-26T18:37:00Z"/>
              </w:rPr>
              <w:pPrChange w:id="8536" w:author="Caree2" w:date="2016-10-28T06:24:00Z">
                <w:pPr>
                  <w:shd w:val="clear" w:color="auto" w:fill="FFFFFF"/>
                </w:pPr>
              </w:pPrChange>
            </w:pPr>
          </w:p>
          <w:p w:rsidR="000F44A3" w:rsidRPr="00871E1A" w:rsidDel="00D66FFA" w:rsidRDefault="000F44A3">
            <w:pPr>
              <w:pStyle w:val="h1"/>
              <w:rPr>
                <w:del w:id="8537" w:author="Caree2" w:date="2016-10-26T18:37:00Z"/>
              </w:rPr>
              <w:pPrChange w:id="8538" w:author="Caree2" w:date="2016-10-28T06:24:00Z">
                <w:pPr>
                  <w:shd w:val="clear" w:color="auto" w:fill="FFFFFF"/>
                </w:pPr>
              </w:pPrChange>
            </w:pPr>
          </w:p>
        </w:tc>
      </w:tr>
      <w:tr w:rsidR="000F44A3" w:rsidRPr="00871E1A" w:rsidDel="00D66FFA" w:rsidTr="00D702B8">
        <w:trPr>
          <w:trHeight w:val="470"/>
          <w:del w:id="8539"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40" w:author="Caree2" w:date="2016-10-26T18:37:00Z"/>
              </w:rPr>
              <w:pPrChange w:id="8541" w:author="Caree2" w:date="2016-10-28T06:24:00Z">
                <w:pPr>
                  <w:shd w:val="clear" w:color="auto" w:fill="FFFFFF"/>
                </w:pPr>
              </w:pPrChange>
            </w:pPr>
          </w:p>
          <w:p w:rsidR="000F44A3" w:rsidRPr="00871E1A" w:rsidDel="00D66FFA" w:rsidRDefault="000F44A3">
            <w:pPr>
              <w:pStyle w:val="h1"/>
              <w:rPr>
                <w:del w:id="8542" w:author="Caree2" w:date="2016-10-26T18:37:00Z"/>
              </w:rPr>
              <w:pPrChange w:id="8543"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44" w:author="Caree2" w:date="2016-10-26T18:37:00Z"/>
              </w:rPr>
              <w:pPrChange w:id="8545" w:author="Caree2" w:date="2016-10-28T06:24:00Z">
                <w:pPr>
                  <w:shd w:val="clear" w:color="auto" w:fill="FFFFFF"/>
                </w:pPr>
              </w:pPrChange>
            </w:pPr>
          </w:p>
          <w:p w:rsidR="000F44A3" w:rsidRPr="00871E1A" w:rsidDel="00D66FFA" w:rsidRDefault="000F44A3">
            <w:pPr>
              <w:pStyle w:val="h1"/>
              <w:rPr>
                <w:del w:id="8546" w:author="Caree2" w:date="2016-10-26T18:37:00Z"/>
              </w:rPr>
              <w:pPrChange w:id="8547"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48" w:author="Caree2" w:date="2016-10-26T18:37:00Z"/>
              </w:rPr>
              <w:pPrChange w:id="8549" w:author="Caree2" w:date="2016-10-28T06:24:00Z">
                <w:pPr>
                  <w:shd w:val="clear" w:color="auto" w:fill="FFFFFF"/>
                </w:pPr>
              </w:pPrChange>
            </w:pPr>
          </w:p>
          <w:p w:rsidR="000F44A3" w:rsidRPr="00871E1A" w:rsidDel="00D66FFA" w:rsidRDefault="000F44A3">
            <w:pPr>
              <w:pStyle w:val="h1"/>
              <w:rPr>
                <w:del w:id="8550" w:author="Caree2" w:date="2016-10-26T18:37:00Z"/>
              </w:rPr>
              <w:pPrChange w:id="8551" w:author="Caree2" w:date="2016-10-28T06:24:00Z">
                <w:pPr>
                  <w:shd w:val="clear" w:color="auto" w:fill="FFFFFF"/>
                </w:pPr>
              </w:pPrChange>
            </w:pPr>
          </w:p>
          <w:p w:rsidR="000F44A3" w:rsidRPr="00871E1A" w:rsidDel="00D66FFA" w:rsidRDefault="000F44A3">
            <w:pPr>
              <w:pStyle w:val="h1"/>
              <w:rPr>
                <w:del w:id="8552" w:author="Caree2" w:date="2016-10-26T18:37:00Z"/>
              </w:rPr>
              <w:pPrChange w:id="8553"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54" w:author="Caree2" w:date="2016-10-26T18:37:00Z"/>
              </w:rPr>
              <w:pPrChange w:id="8555" w:author="Caree2" w:date="2016-10-28T06:24:00Z">
                <w:pPr>
                  <w:shd w:val="clear" w:color="auto" w:fill="FFFFFF"/>
                </w:pPr>
              </w:pPrChange>
            </w:pPr>
          </w:p>
          <w:p w:rsidR="000F44A3" w:rsidRPr="00871E1A" w:rsidDel="00D66FFA" w:rsidRDefault="000F44A3">
            <w:pPr>
              <w:pStyle w:val="h1"/>
              <w:rPr>
                <w:del w:id="8556" w:author="Caree2" w:date="2016-10-26T18:37:00Z"/>
              </w:rPr>
              <w:pPrChange w:id="8557" w:author="Caree2" w:date="2016-10-28T06:24:00Z">
                <w:pPr>
                  <w:shd w:val="clear" w:color="auto" w:fill="FFFFFF"/>
                </w:pPr>
              </w:pPrChange>
            </w:pPr>
          </w:p>
        </w:tc>
      </w:tr>
      <w:tr w:rsidR="000F44A3" w:rsidRPr="00871E1A" w:rsidDel="00D66FFA" w:rsidTr="00D702B8">
        <w:trPr>
          <w:trHeight w:val="470"/>
          <w:del w:id="8558"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59" w:author="Caree2" w:date="2016-10-26T18:37:00Z"/>
              </w:rPr>
              <w:pPrChange w:id="8560"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61" w:author="Caree2" w:date="2016-10-26T18:37:00Z"/>
              </w:rPr>
              <w:pPrChange w:id="8562" w:author="Caree2" w:date="2016-10-28T06:24:00Z">
                <w:pPr>
                  <w:shd w:val="clear" w:color="auto" w:fill="FFFFFF"/>
                </w:pPr>
              </w:pPrChange>
            </w:pPr>
          </w:p>
          <w:p w:rsidR="000F44A3" w:rsidRPr="00871E1A" w:rsidDel="00D66FFA" w:rsidRDefault="000F44A3">
            <w:pPr>
              <w:pStyle w:val="h1"/>
              <w:rPr>
                <w:del w:id="8563" w:author="Caree2" w:date="2016-10-26T18:37:00Z"/>
              </w:rPr>
              <w:pPrChange w:id="8564" w:author="Caree2" w:date="2016-10-28T06:24:00Z">
                <w:pPr>
                  <w:shd w:val="clear" w:color="auto" w:fill="FFFFFF"/>
                </w:pPr>
              </w:pPrChange>
            </w:pPr>
          </w:p>
          <w:p w:rsidR="000F44A3" w:rsidRPr="00871E1A" w:rsidDel="00D66FFA" w:rsidRDefault="000F44A3">
            <w:pPr>
              <w:pStyle w:val="h1"/>
              <w:rPr>
                <w:del w:id="8565" w:author="Caree2" w:date="2016-10-26T18:37:00Z"/>
              </w:rPr>
              <w:pPrChange w:id="8566"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67" w:author="Caree2" w:date="2016-10-26T18:37:00Z"/>
              </w:rPr>
              <w:pPrChange w:id="8568"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69" w:author="Caree2" w:date="2016-10-26T18:37:00Z"/>
              </w:rPr>
              <w:pPrChange w:id="8570" w:author="Caree2" w:date="2016-10-28T06:24:00Z">
                <w:pPr>
                  <w:shd w:val="clear" w:color="auto" w:fill="FFFFFF"/>
                </w:pPr>
              </w:pPrChange>
            </w:pPr>
          </w:p>
        </w:tc>
      </w:tr>
    </w:tbl>
    <w:p w:rsidR="000F44A3" w:rsidRPr="00871E1A" w:rsidDel="00D66FFA" w:rsidRDefault="000F44A3">
      <w:pPr>
        <w:pStyle w:val="h1"/>
        <w:rPr>
          <w:del w:id="8571" w:author="Caree2" w:date="2016-10-26T18:37:00Z"/>
          <w:b/>
          <w:bCs/>
          <w:sz w:val="16"/>
        </w:rPr>
        <w:pPrChange w:id="8572" w:author="Caree2" w:date="2016-10-28T06:24:00Z">
          <w:pPr>
            <w:shd w:val="clear" w:color="auto" w:fill="FFFFFF"/>
          </w:pPr>
        </w:pPrChange>
      </w:pPr>
    </w:p>
    <w:p w:rsidR="000F44A3" w:rsidRPr="00871E1A" w:rsidDel="00D66FFA" w:rsidRDefault="000F44A3">
      <w:pPr>
        <w:pStyle w:val="h1"/>
        <w:rPr>
          <w:del w:id="8573" w:author="Caree2" w:date="2016-10-26T18:37:00Z"/>
        </w:rPr>
        <w:pPrChange w:id="8574" w:author="Caree2" w:date="2016-10-28T06:24:00Z">
          <w:pPr>
            <w:shd w:val="clear" w:color="auto" w:fill="FFFFFF"/>
          </w:pPr>
        </w:pPrChange>
      </w:pPr>
      <w:del w:id="8575" w:author="Caree2" w:date="2016-10-26T18:37:00Z">
        <w:r w:rsidRPr="00871E1A" w:rsidDel="00D66FFA">
          <w:delText xml:space="preserve">Training Topics (Principles </w:delText>
        </w:r>
        <w:r w:rsidR="00122EF6" w:rsidDel="00D66FFA">
          <w:delText>and</w:delText>
        </w:r>
        <w:r w:rsidRPr="00871E1A" w:rsidDel="00D66FFA">
          <w:delText xml:space="preserve"> Practice)</w:delText>
        </w:r>
      </w:del>
    </w:p>
    <w:p w:rsidR="000F44A3" w:rsidRPr="00871E1A" w:rsidDel="00D66FFA" w:rsidRDefault="000F44A3">
      <w:pPr>
        <w:pStyle w:val="h1"/>
        <w:rPr>
          <w:del w:id="8576" w:author="Caree2" w:date="2016-10-26T18:37:00Z"/>
        </w:rPr>
        <w:pPrChange w:id="8577" w:author="Caree2" w:date="2016-10-28T06:24:00Z">
          <w:pPr>
            <w:shd w:val="clear" w:color="auto" w:fill="FFFFFF"/>
            <w:ind w:firstLine="720"/>
          </w:pPr>
        </w:pPrChange>
      </w:pPr>
      <w:del w:id="8578" w:author="Caree2" w:date="2016-10-26T18:37:00Z">
        <w:r w:rsidRPr="00871E1A" w:rsidDel="00D66FFA">
          <w:delText>Water Quality Protection; HEL Assessment; Environmentally Responsible Irrigation Practices</w:delText>
        </w:r>
      </w:del>
    </w:p>
    <w:p w:rsidR="000F44A3" w:rsidRPr="00871E1A" w:rsidDel="00D66FFA" w:rsidRDefault="000F44A3">
      <w:pPr>
        <w:pStyle w:val="h1"/>
        <w:rPr>
          <w:del w:id="8579" w:author="Caree2" w:date="2016-10-26T18:37:00Z"/>
        </w:rPr>
        <w:pPrChange w:id="8580" w:author="Caree2" w:date="2016-10-28T06:24:00Z">
          <w:pPr>
            <w:shd w:val="clear" w:color="auto" w:fill="FFFFFF"/>
            <w:ind w:firstLine="720"/>
          </w:pPr>
        </w:pPrChange>
      </w:pPr>
      <w:del w:id="8581" w:author="Caree2" w:date="2016-10-26T18:37:00Z">
        <w:r w:rsidRPr="00871E1A" w:rsidDel="00D66FFA">
          <w:delText>On-Farm Composting</w:delText>
        </w:r>
      </w:del>
    </w:p>
    <w:p w:rsidR="000F44A3" w:rsidRPr="00871E1A" w:rsidDel="00D66FFA" w:rsidRDefault="000F44A3">
      <w:pPr>
        <w:pStyle w:val="h1"/>
        <w:rPr>
          <w:del w:id="8582" w:author="Caree2" w:date="2016-10-26T18:37:00Z"/>
        </w:rPr>
        <w:pPrChange w:id="8583" w:author="Caree2" w:date="2016-10-28T06:24:00Z">
          <w:pPr>
            <w:shd w:val="clear" w:color="auto" w:fill="FFFFFF"/>
            <w:ind w:firstLine="720"/>
          </w:pPr>
        </w:pPrChange>
      </w:pPr>
    </w:p>
    <w:p w:rsidR="000F44A3" w:rsidRPr="00871E1A" w:rsidDel="00D66FFA" w:rsidRDefault="000F44A3">
      <w:pPr>
        <w:pStyle w:val="h1"/>
        <w:rPr>
          <w:del w:id="8584" w:author="Caree2" w:date="2016-10-26T18:37:00Z"/>
          <w:sz w:val="22"/>
        </w:rPr>
        <w:pPrChange w:id="8585" w:author="Caree2" w:date="2016-10-28T06:24:00Z">
          <w:pPr>
            <w:shd w:val="clear" w:color="auto" w:fill="FFFFFF"/>
            <w:jc w:val="right"/>
          </w:pPr>
        </w:pPrChange>
      </w:pPr>
      <w:del w:id="8586" w:author="Caree2" w:date="2016-10-26T18:37:00Z">
        <w:r w:rsidRPr="00871E1A" w:rsidDel="00D66FFA">
          <w:rPr>
            <w:sz w:val="22"/>
          </w:rPr>
          <w:delText>Signed/Date___________________________________________</w:delText>
        </w:r>
      </w:del>
    </w:p>
    <w:p w:rsidR="000F44A3" w:rsidRPr="00871E1A" w:rsidDel="00D66FFA" w:rsidRDefault="000F44A3">
      <w:pPr>
        <w:pStyle w:val="h1"/>
        <w:rPr>
          <w:del w:id="8587" w:author="Caree2" w:date="2016-10-26T18:37:00Z"/>
          <w:sz w:val="32"/>
        </w:rPr>
        <w:pPrChange w:id="8588" w:author="Caree2" w:date="2016-10-28T06:24:00Z">
          <w:pPr>
            <w:shd w:val="clear" w:color="auto" w:fill="FFFFFF"/>
          </w:pPr>
        </w:pPrChange>
      </w:pPr>
      <w:del w:id="8589" w:author="Caree2" w:date="2016-10-26T18:37:00Z">
        <w:r w:rsidRPr="00871E1A" w:rsidDel="00D66FFA">
          <w:rPr>
            <w:b/>
            <w:bCs/>
          </w:rPr>
          <w:br w:type="page"/>
        </w:r>
        <w:r w:rsidRPr="003D6C9B" w:rsidDel="00D66FFA">
          <w:rPr>
            <w:b/>
            <w:bCs/>
            <w:sz w:val="36"/>
          </w:rPr>
          <w:delText xml:space="preserve">Sample MPPU Personnel Training </w:delText>
        </w:r>
        <w:r w:rsidR="00122EF6" w:rsidRPr="003D6C9B" w:rsidDel="00D66FFA">
          <w:rPr>
            <w:b/>
            <w:bCs/>
            <w:sz w:val="36"/>
          </w:rPr>
          <w:delText>and</w:delText>
        </w:r>
        <w:r w:rsidRPr="003D6C9B" w:rsidDel="00D66FFA">
          <w:rPr>
            <w:b/>
            <w:bCs/>
            <w:sz w:val="36"/>
          </w:rPr>
          <w:delText xml:space="preserve"> Observation Log: Safe </w:delText>
        </w:r>
        <w:r w:rsidR="00350F7F" w:rsidRPr="003D6C9B" w:rsidDel="00D66FFA">
          <w:rPr>
            <w:b/>
            <w:bCs/>
            <w:sz w:val="36"/>
          </w:rPr>
          <w:delText>and</w:delText>
        </w:r>
        <w:r w:rsidRPr="003D6C9B" w:rsidDel="00D66FFA">
          <w:rPr>
            <w:b/>
            <w:bCs/>
            <w:sz w:val="36"/>
          </w:rPr>
          <w:delText xml:space="preserve"> Humane Poultry Processing </w:delText>
        </w:r>
        <w:r w:rsidR="00350F7F" w:rsidRPr="003D6C9B" w:rsidDel="00D66FFA">
          <w:rPr>
            <w:b/>
            <w:bCs/>
            <w:sz w:val="36"/>
          </w:rPr>
          <w:delText>and</w:delText>
        </w:r>
        <w:r w:rsidRPr="003D6C9B" w:rsidDel="00D66FFA">
          <w:rPr>
            <w:b/>
            <w:bCs/>
            <w:sz w:val="36"/>
          </w:rPr>
          <w:delText xml:space="preserve"> Handling; Meeting Organic </w:delText>
        </w:r>
        <w:r w:rsidR="00122EF6" w:rsidRPr="003D6C9B" w:rsidDel="00D66FFA">
          <w:rPr>
            <w:b/>
            <w:bCs/>
            <w:sz w:val="36"/>
          </w:rPr>
          <w:delText>and</w:delText>
        </w:r>
        <w:r w:rsidRPr="003D6C9B" w:rsidDel="00D66FFA">
          <w:rPr>
            <w:b/>
            <w:bCs/>
            <w:sz w:val="36"/>
          </w:rPr>
          <w:delText xml:space="preserve"> Humane Livestock Handling Standards </w:delText>
        </w:r>
        <w:r w:rsidRPr="00871E1A" w:rsidDel="00D66FFA">
          <w:rPr>
            <w:b/>
            <w:bCs/>
            <w:sz w:val="32"/>
          </w:rPr>
          <w:delText xml:space="preserve"> </w:delText>
        </w:r>
        <w:r w:rsidRPr="00871E1A" w:rsidDel="00D66FFA">
          <w:rPr>
            <w:sz w:val="32"/>
          </w:rPr>
          <w:delText>(Use to document GMP 1)</w:delText>
        </w:r>
      </w:del>
    </w:p>
    <w:p w:rsidR="000F44A3" w:rsidRPr="00871E1A" w:rsidDel="00D66FFA" w:rsidRDefault="000F44A3">
      <w:pPr>
        <w:pStyle w:val="h1"/>
        <w:rPr>
          <w:del w:id="8590" w:author="Caree2" w:date="2016-10-26T18:37:00Z"/>
          <w:sz w:val="16"/>
        </w:rPr>
        <w:pPrChange w:id="8591" w:author="Caree2" w:date="2016-10-28T06:24:00Z">
          <w:pPr>
            <w:shd w:val="clear" w:color="auto" w:fill="FFFFFF"/>
          </w:pPr>
        </w:pPrChange>
      </w:pPr>
    </w:p>
    <w:tbl>
      <w:tblPr>
        <w:tblW w:w="13680" w:type="dxa"/>
        <w:tblInd w:w="-140" w:type="dxa"/>
        <w:tblLayout w:type="fixed"/>
        <w:tblCellMar>
          <w:left w:w="40" w:type="dxa"/>
          <w:right w:w="40" w:type="dxa"/>
        </w:tblCellMar>
        <w:tblLook w:val="0000" w:firstRow="0" w:lastRow="0" w:firstColumn="0" w:lastColumn="0" w:noHBand="0" w:noVBand="0"/>
      </w:tblPr>
      <w:tblGrid>
        <w:gridCol w:w="1980"/>
        <w:gridCol w:w="3060"/>
        <w:gridCol w:w="4740"/>
        <w:gridCol w:w="3900"/>
      </w:tblGrid>
      <w:tr w:rsidR="000F44A3" w:rsidRPr="00871E1A" w:rsidDel="00D66FFA" w:rsidTr="00D702B8">
        <w:trPr>
          <w:trHeight w:val="499"/>
          <w:del w:id="8592"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93" w:author="Caree2" w:date="2016-10-26T18:37:00Z"/>
                <w:sz w:val="16"/>
              </w:rPr>
              <w:pPrChange w:id="8594" w:author="Caree2" w:date="2016-10-28T06:24:00Z">
                <w:pPr>
                  <w:shd w:val="clear" w:color="auto" w:fill="FFFFFF"/>
                </w:pPr>
              </w:pPrChange>
            </w:pPr>
          </w:p>
          <w:p w:rsidR="000F44A3" w:rsidRPr="00871E1A" w:rsidDel="00D66FFA" w:rsidRDefault="000F44A3">
            <w:pPr>
              <w:pStyle w:val="h1"/>
              <w:rPr>
                <w:del w:id="8595" w:author="Caree2" w:date="2016-10-26T18:37:00Z"/>
              </w:rPr>
              <w:pPrChange w:id="8596" w:author="Caree2" w:date="2016-10-28T06:24:00Z">
                <w:pPr>
                  <w:pStyle w:val="Heading1"/>
                </w:pPr>
              </w:pPrChange>
            </w:pPr>
            <w:del w:id="8597" w:author="Caree2" w:date="2016-10-26T18:37:00Z">
              <w:r w:rsidRPr="00871E1A" w:rsidDel="00D66FFA">
                <w:delText>Training Date</w:delText>
              </w:r>
            </w:del>
          </w:p>
          <w:p w:rsidR="000F44A3" w:rsidRPr="00871E1A" w:rsidDel="00D66FFA" w:rsidRDefault="000F44A3">
            <w:pPr>
              <w:pStyle w:val="h1"/>
              <w:rPr>
                <w:del w:id="8598" w:author="Caree2" w:date="2016-10-26T18:37:00Z"/>
                <w:sz w:val="16"/>
              </w:rPr>
              <w:pPrChange w:id="8599"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00" w:author="Caree2" w:date="2016-10-26T18:37:00Z"/>
                <w:sz w:val="16"/>
                <w:szCs w:val="21"/>
              </w:rPr>
              <w:pPrChange w:id="8601" w:author="Caree2" w:date="2016-10-28T06:24:00Z">
                <w:pPr>
                  <w:shd w:val="clear" w:color="auto" w:fill="FFFFFF"/>
                </w:pPr>
              </w:pPrChange>
            </w:pPr>
          </w:p>
          <w:p w:rsidR="000F44A3" w:rsidRPr="00871E1A" w:rsidDel="00D66FFA" w:rsidRDefault="000F44A3">
            <w:pPr>
              <w:pStyle w:val="h1"/>
              <w:rPr>
                <w:del w:id="8602" w:author="Caree2" w:date="2016-10-26T18:37:00Z"/>
              </w:rPr>
              <w:pPrChange w:id="8603" w:author="Caree2" w:date="2016-10-28T06:24:00Z">
                <w:pPr>
                  <w:pStyle w:val="Heading2"/>
                  <w:jc w:val="center"/>
                </w:pPr>
              </w:pPrChange>
            </w:pPr>
            <w:del w:id="8604" w:author="Caree2" w:date="2016-10-26T18:37:00Z">
              <w:r w:rsidRPr="00871E1A" w:rsidDel="00D66FFA">
                <w:delText>Training Topic</w:delText>
              </w:r>
            </w:del>
          </w:p>
          <w:p w:rsidR="000F44A3" w:rsidRPr="00871E1A" w:rsidDel="00D66FFA" w:rsidRDefault="000F44A3">
            <w:pPr>
              <w:pStyle w:val="h1"/>
              <w:rPr>
                <w:del w:id="8605" w:author="Caree2" w:date="2016-10-26T18:37:00Z"/>
                <w:sz w:val="16"/>
              </w:rPr>
              <w:pPrChange w:id="8606"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07" w:author="Caree2" w:date="2016-10-26T18:37:00Z"/>
                <w:sz w:val="16"/>
                <w:szCs w:val="21"/>
              </w:rPr>
              <w:pPrChange w:id="8608" w:author="Caree2" w:date="2016-10-28T06:24:00Z">
                <w:pPr>
                  <w:shd w:val="clear" w:color="auto" w:fill="FFFFFF"/>
                </w:pPr>
              </w:pPrChange>
            </w:pPr>
          </w:p>
          <w:p w:rsidR="000F44A3" w:rsidRPr="00991D08" w:rsidDel="00D66FFA" w:rsidRDefault="000F44A3">
            <w:pPr>
              <w:pStyle w:val="h1"/>
              <w:rPr>
                <w:del w:id="8609" w:author="Caree2" w:date="2016-10-26T18:37:00Z"/>
                <w:szCs w:val="28"/>
              </w:rPr>
              <w:pPrChange w:id="8610" w:author="Caree2" w:date="2016-10-28T06:24:00Z">
                <w:pPr>
                  <w:pStyle w:val="Heading2"/>
                  <w:jc w:val="center"/>
                </w:pPr>
              </w:pPrChange>
            </w:pPr>
            <w:del w:id="8611" w:author="Caree2" w:date="2016-10-26T18:37:00Z">
              <w:r w:rsidRPr="00991D08" w:rsidDel="00D66FFA">
                <w:rPr>
                  <w:szCs w:val="28"/>
                </w:rPr>
                <w:delText>Trainee(s)</w:delText>
              </w:r>
            </w:del>
          </w:p>
          <w:p w:rsidR="000F44A3" w:rsidRPr="00871E1A" w:rsidDel="00D66FFA" w:rsidRDefault="000F44A3">
            <w:pPr>
              <w:pStyle w:val="h1"/>
              <w:rPr>
                <w:del w:id="8612" w:author="Caree2" w:date="2016-10-26T18:37:00Z"/>
                <w:sz w:val="16"/>
              </w:rPr>
              <w:pPrChange w:id="8613"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14" w:author="Caree2" w:date="2016-10-26T18:37:00Z"/>
                <w:sz w:val="16"/>
                <w:szCs w:val="21"/>
              </w:rPr>
              <w:pPrChange w:id="8615" w:author="Caree2" w:date="2016-10-28T06:24:00Z">
                <w:pPr>
                  <w:shd w:val="clear" w:color="auto" w:fill="FFFFFF"/>
                </w:pPr>
              </w:pPrChange>
            </w:pPr>
          </w:p>
          <w:p w:rsidR="000F44A3" w:rsidRPr="00871E1A" w:rsidDel="00D66FFA" w:rsidRDefault="000F44A3">
            <w:pPr>
              <w:pStyle w:val="h1"/>
              <w:rPr>
                <w:del w:id="8616" w:author="Caree2" w:date="2016-10-26T18:37:00Z"/>
              </w:rPr>
              <w:pPrChange w:id="8617" w:author="Caree2" w:date="2016-10-28T06:24:00Z">
                <w:pPr>
                  <w:pStyle w:val="Heading2"/>
                  <w:jc w:val="center"/>
                </w:pPr>
              </w:pPrChange>
            </w:pPr>
            <w:del w:id="8618" w:author="Caree2" w:date="2016-10-26T18:37:00Z">
              <w:r w:rsidRPr="00871E1A" w:rsidDel="00D66FFA">
                <w:delText xml:space="preserve">Trained </w:delText>
              </w:r>
              <w:r w:rsidR="008275AE" w:rsidDel="00D66FFA">
                <w:delText>and</w:delText>
              </w:r>
              <w:r w:rsidRPr="00871E1A" w:rsidDel="00D66FFA">
                <w:delText xml:space="preserve"> Observed by:</w:delText>
              </w:r>
            </w:del>
          </w:p>
          <w:p w:rsidR="000F44A3" w:rsidRPr="00871E1A" w:rsidDel="00D66FFA" w:rsidRDefault="000F44A3">
            <w:pPr>
              <w:pStyle w:val="h1"/>
              <w:rPr>
                <w:del w:id="8619" w:author="Caree2" w:date="2016-10-26T18:37:00Z"/>
                <w:sz w:val="16"/>
              </w:rPr>
              <w:pPrChange w:id="8620" w:author="Caree2" w:date="2016-10-28T06:24:00Z">
                <w:pPr>
                  <w:shd w:val="clear" w:color="auto" w:fill="FFFFFF"/>
                </w:pPr>
              </w:pPrChange>
            </w:pPr>
          </w:p>
        </w:tc>
      </w:tr>
      <w:tr w:rsidR="000F44A3" w:rsidRPr="00871E1A" w:rsidDel="00D66FFA" w:rsidTr="00D702B8">
        <w:trPr>
          <w:trHeight w:val="470"/>
          <w:del w:id="8621"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22" w:author="Caree2" w:date="2016-10-26T18:37:00Z"/>
              </w:rPr>
              <w:pPrChange w:id="8623" w:author="Caree2" w:date="2016-10-28T06:24:00Z">
                <w:pPr>
                  <w:shd w:val="clear" w:color="auto" w:fill="FFFFFF"/>
                </w:pPr>
              </w:pPrChange>
            </w:pPr>
          </w:p>
          <w:p w:rsidR="000F44A3" w:rsidRPr="00871E1A" w:rsidDel="00D66FFA" w:rsidRDefault="000F44A3">
            <w:pPr>
              <w:pStyle w:val="h1"/>
              <w:rPr>
                <w:del w:id="8624" w:author="Caree2" w:date="2016-10-26T18:37:00Z"/>
              </w:rPr>
              <w:pPrChange w:id="8625"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26" w:author="Caree2" w:date="2016-10-26T18:37:00Z"/>
              </w:rPr>
              <w:pPrChange w:id="8627" w:author="Caree2" w:date="2016-10-28T06:24:00Z">
                <w:pPr>
                  <w:shd w:val="clear" w:color="auto" w:fill="FFFFFF"/>
                </w:pPr>
              </w:pPrChange>
            </w:pPr>
          </w:p>
          <w:p w:rsidR="000F44A3" w:rsidRPr="00871E1A" w:rsidDel="00D66FFA" w:rsidRDefault="000F44A3">
            <w:pPr>
              <w:pStyle w:val="h1"/>
              <w:rPr>
                <w:del w:id="8628" w:author="Caree2" w:date="2016-10-26T18:37:00Z"/>
              </w:rPr>
              <w:pPrChange w:id="8629"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30" w:author="Caree2" w:date="2016-10-26T18:37:00Z"/>
              </w:rPr>
              <w:pPrChange w:id="8631" w:author="Caree2" w:date="2016-10-28T06:24:00Z">
                <w:pPr>
                  <w:shd w:val="clear" w:color="auto" w:fill="FFFFFF"/>
                </w:pPr>
              </w:pPrChange>
            </w:pPr>
          </w:p>
          <w:p w:rsidR="000F44A3" w:rsidRPr="00871E1A" w:rsidDel="00D66FFA" w:rsidRDefault="000F44A3">
            <w:pPr>
              <w:pStyle w:val="h1"/>
              <w:rPr>
                <w:del w:id="8632" w:author="Caree2" w:date="2016-10-26T18:37:00Z"/>
              </w:rPr>
              <w:pPrChange w:id="8633" w:author="Caree2" w:date="2016-10-28T06:24:00Z">
                <w:pPr>
                  <w:shd w:val="clear" w:color="auto" w:fill="FFFFFF"/>
                </w:pPr>
              </w:pPrChange>
            </w:pPr>
          </w:p>
          <w:p w:rsidR="000F44A3" w:rsidRPr="00871E1A" w:rsidDel="00D66FFA" w:rsidRDefault="000F44A3">
            <w:pPr>
              <w:pStyle w:val="h1"/>
              <w:rPr>
                <w:del w:id="8634" w:author="Caree2" w:date="2016-10-26T18:37:00Z"/>
              </w:rPr>
              <w:pPrChange w:id="8635"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36" w:author="Caree2" w:date="2016-10-26T18:37:00Z"/>
              </w:rPr>
              <w:pPrChange w:id="8637" w:author="Caree2" w:date="2016-10-28T06:24:00Z">
                <w:pPr>
                  <w:shd w:val="clear" w:color="auto" w:fill="FFFFFF"/>
                </w:pPr>
              </w:pPrChange>
            </w:pPr>
          </w:p>
          <w:p w:rsidR="000F44A3" w:rsidRPr="00871E1A" w:rsidDel="00D66FFA" w:rsidRDefault="000F44A3">
            <w:pPr>
              <w:pStyle w:val="h1"/>
              <w:rPr>
                <w:del w:id="8638" w:author="Caree2" w:date="2016-10-26T18:37:00Z"/>
              </w:rPr>
              <w:pPrChange w:id="8639" w:author="Caree2" w:date="2016-10-28T06:24:00Z">
                <w:pPr>
                  <w:shd w:val="clear" w:color="auto" w:fill="FFFFFF"/>
                </w:pPr>
              </w:pPrChange>
            </w:pPr>
          </w:p>
        </w:tc>
      </w:tr>
      <w:tr w:rsidR="000F44A3" w:rsidRPr="00871E1A" w:rsidDel="00D66FFA" w:rsidTr="00D702B8">
        <w:trPr>
          <w:trHeight w:val="470"/>
          <w:del w:id="8640"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41" w:author="Caree2" w:date="2016-10-26T18:37:00Z"/>
              </w:rPr>
              <w:pPrChange w:id="8642" w:author="Caree2" w:date="2016-10-28T06:24:00Z">
                <w:pPr>
                  <w:shd w:val="clear" w:color="auto" w:fill="FFFFFF"/>
                </w:pPr>
              </w:pPrChange>
            </w:pPr>
          </w:p>
          <w:p w:rsidR="000F44A3" w:rsidRPr="00871E1A" w:rsidDel="00D66FFA" w:rsidRDefault="000F44A3">
            <w:pPr>
              <w:pStyle w:val="h1"/>
              <w:rPr>
                <w:del w:id="8643" w:author="Caree2" w:date="2016-10-26T18:37:00Z"/>
              </w:rPr>
              <w:pPrChange w:id="8644"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45" w:author="Caree2" w:date="2016-10-26T18:37:00Z"/>
              </w:rPr>
              <w:pPrChange w:id="8646" w:author="Caree2" w:date="2016-10-28T06:24:00Z">
                <w:pPr>
                  <w:shd w:val="clear" w:color="auto" w:fill="FFFFFF"/>
                </w:pPr>
              </w:pPrChange>
            </w:pPr>
          </w:p>
          <w:p w:rsidR="000F44A3" w:rsidRPr="00871E1A" w:rsidDel="00D66FFA" w:rsidRDefault="001853D7">
            <w:pPr>
              <w:pStyle w:val="h1"/>
              <w:rPr>
                <w:del w:id="8647" w:author="Caree2" w:date="2016-10-26T18:37:00Z"/>
              </w:rPr>
              <w:pPrChange w:id="8648" w:author="Caree2" w:date="2016-10-28T06:24:00Z">
                <w:pPr>
                  <w:shd w:val="clear" w:color="auto" w:fill="FFFFFF"/>
                </w:pPr>
              </w:pPrChange>
            </w:pPr>
            <w:del w:id="8649" w:author="Caree2" w:date="2016-10-26T18:37:00Z">
              <w:r w:rsidDel="00D66FFA">
                <w:rPr>
                  <w:i w:val="0"/>
                  <w:noProof/>
                  <w:sz w:val="20"/>
                </w:rPr>
                <mc:AlternateContent>
                  <mc:Choice Requires="wps">
                    <w:drawing>
                      <wp:anchor distT="0" distB="0" distL="114300" distR="114300" simplePos="0" relativeHeight="251655168" behindDoc="0" locked="0" layoutInCell="1" allowOverlap="1" wp14:anchorId="22ABA53E" wp14:editId="2DEF12F7">
                        <wp:simplePos x="0" y="0"/>
                        <wp:positionH relativeFrom="column">
                          <wp:posOffset>1231900</wp:posOffset>
                        </wp:positionH>
                        <wp:positionV relativeFrom="paragraph">
                          <wp:posOffset>305435</wp:posOffset>
                        </wp:positionV>
                        <wp:extent cx="3543300" cy="914400"/>
                        <wp:effectExtent l="3175" t="635" r="0" b="0"/>
                        <wp:wrapNone/>
                        <wp:docPr id="15"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32" type="#_x0000_t202" style="position:absolute;left:0;text-align:left;margin-left:97pt;margin-top:24.05pt;width:279pt;height:1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" filled="f" stroked="f">
                        <v:textbo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50" w:author="Caree2" w:date="2016-10-26T18:37:00Z"/>
              </w:rPr>
              <w:pPrChange w:id="8651" w:author="Caree2" w:date="2016-10-28T06:24:00Z">
                <w:pPr>
                  <w:shd w:val="clear" w:color="auto" w:fill="FFFFFF"/>
                </w:pPr>
              </w:pPrChange>
            </w:pPr>
          </w:p>
          <w:p w:rsidR="000F44A3" w:rsidRPr="00871E1A" w:rsidDel="00D66FFA" w:rsidRDefault="000F44A3">
            <w:pPr>
              <w:pStyle w:val="h1"/>
              <w:rPr>
                <w:del w:id="8652" w:author="Caree2" w:date="2016-10-26T18:37:00Z"/>
              </w:rPr>
              <w:pPrChange w:id="8653" w:author="Caree2" w:date="2016-10-28T06:24:00Z">
                <w:pPr>
                  <w:shd w:val="clear" w:color="auto" w:fill="FFFFFF"/>
                </w:pPr>
              </w:pPrChange>
            </w:pPr>
          </w:p>
          <w:p w:rsidR="000F44A3" w:rsidRPr="00871E1A" w:rsidDel="00D66FFA" w:rsidRDefault="000F44A3">
            <w:pPr>
              <w:pStyle w:val="h1"/>
              <w:rPr>
                <w:del w:id="8654" w:author="Caree2" w:date="2016-10-26T18:37:00Z"/>
              </w:rPr>
              <w:pPrChange w:id="8655"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56" w:author="Caree2" w:date="2016-10-26T18:37:00Z"/>
              </w:rPr>
              <w:pPrChange w:id="8657" w:author="Caree2" w:date="2016-10-28T06:24:00Z">
                <w:pPr>
                  <w:shd w:val="clear" w:color="auto" w:fill="FFFFFF"/>
                </w:pPr>
              </w:pPrChange>
            </w:pPr>
          </w:p>
          <w:p w:rsidR="000F44A3" w:rsidRPr="00871E1A" w:rsidDel="00D66FFA" w:rsidRDefault="000F44A3">
            <w:pPr>
              <w:pStyle w:val="h1"/>
              <w:rPr>
                <w:del w:id="8658" w:author="Caree2" w:date="2016-10-26T18:37:00Z"/>
              </w:rPr>
              <w:pPrChange w:id="8659" w:author="Caree2" w:date="2016-10-28T06:24:00Z">
                <w:pPr>
                  <w:shd w:val="clear" w:color="auto" w:fill="FFFFFF"/>
                </w:pPr>
              </w:pPrChange>
            </w:pPr>
          </w:p>
        </w:tc>
      </w:tr>
      <w:tr w:rsidR="000F44A3" w:rsidRPr="00871E1A" w:rsidDel="00D66FFA" w:rsidTr="00D702B8">
        <w:trPr>
          <w:trHeight w:val="470"/>
          <w:del w:id="8660"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61" w:author="Caree2" w:date="2016-10-26T18:37:00Z"/>
              </w:rPr>
              <w:pPrChange w:id="8662" w:author="Caree2" w:date="2016-10-28T06:24:00Z">
                <w:pPr>
                  <w:shd w:val="clear" w:color="auto" w:fill="FFFFFF"/>
                </w:pPr>
              </w:pPrChange>
            </w:pPr>
          </w:p>
          <w:p w:rsidR="000F44A3" w:rsidRPr="00871E1A" w:rsidDel="00D66FFA" w:rsidRDefault="000F44A3">
            <w:pPr>
              <w:pStyle w:val="h1"/>
              <w:rPr>
                <w:del w:id="8663" w:author="Caree2" w:date="2016-10-26T18:37:00Z"/>
              </w:rPr>
              <w:pPrChange w:id="8664"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65" w:author="Caree2" w:date="2016-10-26T18:37:00Z"/>
              </w:rPr>
              <w:pPrChange w:id="8666" w:author="Caree2" w:date="2016-10-28T06:24:00Z">
                <w:pPr>
                  <w:shd w:val="clear" w:color="auto" w:fill="FFFFFF"/>
                </w:pPr>
              </w:pPrChange>
            </w:pPr>
          </w:p>
          <w:p w:rsidR="000F44A3" w:rsidRPr="00871E1A" w:rsidDel="00D66FFA" w:rsidRDefault="000F44A3">
            <w:pPr>
              <w:pStyle w:val="h1"/>
              <w:rPr>
                <w:del w:id="8667" w:author="Caree2" w:date="2016-10-26T18:37:00Z"/>
              </w:rPr>
              <w:pPrChange w:id="8668"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69" w:author="Caree2" w:date="2016-10-26T18:37:00Z"/>
              </w:rPr>
              <w:pPrChange w:id="8670" w:author="Caree2" w:date="2016-10-28T06:24:00Z">
                <w:pPr>
                  <w:shd w:val="clear" w:color="auto" w:fill="FFFFFF"/>
                </w:pPr>
              </w:pPrChange>
            </w:pPr>
          </w:p>
          <w:p w:rsidR="000F44A3" w:rsidRPr="00871E1A" w:rsidDel="00D66FFA" w:rsidRDefault="000F44A3">
            <w:pPr>
              <w:pStyle w:val="h1"/>
              <w:rPr>
                <w:del w:id="8671" w:author="Caree2" w:date="2016-10-26T18:37:00Z"/>
              </w:rPr>
              <w:pPrChange w:id="8672" w:author="Caree2" w:date="2016-10-28T06:24:00Z">
                <w:pPr>
                  <w:shd w:val="clear" w:color="auto" w:fill="FFFFFF"/>
                </w:pPr>
              </w:pPrChange>
            </w:pPr>
          </w:p>
          <w:p w:rsidR="000F44A3" w:rsidRPr="00871E1A" w:rsidDel="00D66FFA" w:rsidRDefault="000F44A3">
            <w:pPr>
              <w:pStyle w:val="h1"/>
              <w:rPr>
                <w:del w:id="8673" w:author="Caree2" w:date="2016-10-26T18:37:00Z"/>
              </w:rPr>
              <w:pPrChange w:id="8674"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75" w:author="Caree2" w:date="2016-10-26T18:37:00Z"/>
              </w:rPr>
              <w:pPrChange w:id="8676" w:author="Caree2" w:date="2016-10-28T06:24:00Z">
                <w:pPr>
                  <w:shd w:val="clear" w:color="auto" w:fill="FFFFFF"/>
                </w:pPr>
              </w:pPrChange>
            </w:pPr>
          </w:p>
          <w:p w:rsidR="000F44A3" w:rsidRPr="00871E1A" w:rsidDel="00D66FFA" w:rsidRDefault="000F44A3">
            <w:pPr>
              <w:pStyle w:val="h1"/>
              <w:rPr>
                <w:del w:id="8677" w:author="Caree2" w:date="2016-10-26T18:37:00Z"/>
              </w:rPr>
              <w:pPrChange w:id="8678" w:author="Caree2" w:date="2016-10-28T06:24:00Z">
                <w:pPr>
                  <w:shd w:val="clear" w:color="auto" w:fill="FFFFFF"/>
                </w:pPr>
              </w:pPrChange>
            </w:pPr>
          </w:p>
        </w:tc>
      </w:tr>
      <w:tr w:rsidR="000F44A3" w:rsidRPr="00871E1A" w:rsidDel="00D66FFA" w:rsidTr="00D702B8">
        <w:trPr>
          <w:trHeight w:val="470"/>
          <w:del w:id="8679"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80" w:author="Caree2" w:date="2016-10-26T18:37:00Z"/>
              </w:rPr>
              <w:pPrChange w:id="8681" w:author="Caree2" w:date="2016-10-28T06:24:00Z">
                <w:pPr>
                  <w:shd w:val="clear" w:color="auto" w:fill="FFFFFF"/>
                </w:pPr>
              </w:pPrChange>
            </w:pPr>
          </w:p>
          <w:p w:rsidR="000F44A3" w:rsidRPr="00871E1A" w:rsidDel="00D66FFA" w:rsidRDefault="000F44A3">
            <w:pPr>
              <w:pStyle w:val="h1"/>
              <w:rPr>
                <w:del w:id="8682" w:author="Caree2" w:date="2016-10-26T18:37:00Z"/>
              </w:rPr>
              <w:pPrChange w:id="8683"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84" w:author="Caree2" w:date="2016-10-26T18:37:00Z"/>
              </w:rPr>
              <w:pPrChange w:id="8685" w:author="Caree2" w:date="2016-10-28T06:24:00Z">
                <w:pPr>
                  <w:shd w:val="clear" w:color="auto" w:fill="FFFFFF"/>
                </w:pPr>
              </w:pPrChange>
            </w:pPr>
          </w:p>
          <w:p w:rsidR="000F44A3" w:rsidRPr="00871E1A" w:rsidDel="00D66FFA" w:rsidRDefault="000F44A3">
            <w:pPr>
              <w:pStyle w:val="h1"/>
              <w:rPr>
                <w:del w:id="8686" w:author="Caree2" w:date="2016-10-26T18:37:00Z"/>
              </w:rPr>
              <w:pPrChange w:id="8687"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88" w:author="Caree2" w:date="2016-10-26T18:37:00Z"/>
              </w:rPr>
              <w:pPrChange w:id="8689" w:author="Caree2" w:date="2016-10-28T06:24:00Z">
                <w:pPr>
                  <w:shd w:val="clear" w:color="auto" w:fill="FFFFFF"/>
                </w:pPr>
              </w:pPrChange>
            </w:pPr>
          </w:p>
          <w:p w:rsidR="000F44A3" w:rsidRPr="00871E1A" w:rsidDel="00D66FFA" w:rsidRDefault="000F44A3">
            <w:pPr>
              <w:pStyle w:val="h1"/>
              <w:rPr>
                <w:del w:id="8690" w:author="Caree2" w:date="2016-10-26T18:37:00Z"/>
              </w:rPr>
              <w:pPrChange w:id="8691" w:author="Caree2" w:date="2016-10-28T06:24:00Z">
                <w:pPr>
                  <w:shd w:val="clear" w:color="auto" w:fill="FFFFFF"/>
                </w:pPr>
              </w:pPrChange>
            </w:pPr>
          </w:p>
          <w:p w:rsidR="000F44A3" w:rsidRPr="00871E1A" w:rsidDel="00D66FFA" w:rsidRDefault="000F44A3">
            <w:pPr>
              <w:pStyle w:val="h1"/>
              <w:rPr>
                <w:del w:id="8692" w:author="Caree2" w:date="2016-10-26T18:37:00Z"/>
              </w:rPr>
              <w:pPrChange w:id="8693"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94" w:author="Caree2" w:date="2016-10-26T18:37:00Z"/>
              </w:rPr>
              <w:pPrChange w:id="8695" w:author="Caree2" w:date="2016-10-28T06:24:00Z">
                <w:pPr>
                  <w:shd w:val="clear" w:color="auto" w:fill="FFFFFF"/>
                </w:pPr>
              </w:pPrChange>
            </w:pPr>
          </w:p>
          <w:p w:rsidR="000F44A3" w:rsidRPr="00871E1A" w:rsidDel="00D66FFA" w:rsidRDefault="000F44A3">
            <w:pPr>
              <w:pStyle w:val="h1"/>
              <w:rPr>
                <w:del w:id="8696" w:author="Caree2" w:date="2016-10-26T18:37:00Z"/>
              </w:rPr>
              <w:pPrChange w:id="8697" w:author="Caree2" w:date="2016-10-28T06:24:00Z">
                <w:pPr>
                  <w:shd w:val="clear" w:color="auto" w:fill="FFFFFF"/>
                </w:pPr>
              </w:pPrChange>
            </w:pPr>
          </w:p>
        </w:tc>
      </w:tr>
      <w:tr w:rsidR="000F44A3" w:rsidRPr="00871E1A" w:rsidDel="00D66FFA" w:rsidTr="00D702B8">
        <w:trPr>
          <w:trHeight w:val="470"/>
          <w:del w:id="8698"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99" w:author="Caree2" w:date="2016-10-26T18:37:00Z"/>
              </w:rPr>
              <w:pPrChange w:id="8700" w:author="Caree2" w:date="2016-10-28T06:24:00Z">
                <w:pPr>
                  <w:shd w:val="clear" w:color="auto" w:fill="FFFFFF"/>
                </w:pPr>
              </w:pPrChange>
            </w:pPr>
          </w:p>
          <w:p w:rsidR="000F44A3" w:rsidRPr="00871E1A" w:rsidDel="00D66FFA" w:rsidRDefault="000F44A3">
            <w:pPr>
              <w:pStyle w:val="h1"/>
              <w:rPr>
                <w:del w:id="8701" w:author="Caree2" w:date="2016-10-26T18:37:00Z"/>
              </w:rPr>
              <w:pPrChange w:id="8702"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03" w:author="Caree2" w:date="2016-10-26T18:37:00Z"/>
              </w:rPr>
              <w:pPrChange w:id="8704" w:author="Caree2" w:date="2016-10-28T06:24:00Z">
                <w:pPr>
                  <w:shd w:val="clear" w:color="auto" w:fill="FFFFFF"/>
                </w:pPr>
              </w:pPrChange>
            </w:pPr>
          </w:p>
          <w:p w:rsidR="000F44A3" w:rsidRPr="00871E1A" w:rsidDel="00D66FFA" w:rsidRDefault="000F44A3">
            <w:pPr>
              <w:pStyle w:val="h1"/>
              <w:rPr>
                <w:del w:id="8705" w:author="Caree2" w:date="2016-10-26T18:37:00Z"/>
              </w:rPr>
              <w:pPrChange w:id="8706"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07" w:author="Caree2" w:date="2016-10-26T18:37:00Z"/>
              </w:rPr>
              <w:pPrChange w:id="8708" w:author="Caree2" w:date="2016-10-28T06:24:00Z">
                <w:pPr>
                  <w:shd w:val="clear" w:color="auto" w:fill="FFFFFF"/>
                </w:pPr>
              </w:pPrChange>
            </w:pPr>
          </w:p>
          <w:p w:rsidR="000F44A3" w:rsidRPr="00871E1A" w:rsidDel="00D66FFA" w:rsidRDefault="000F44A3">
            <w:pPr>
              <w:pStyle w:val="h1"/>
              <w:rPr>
                <w:del w:id="8709" w:author="Caree2" w:date="2016-10-26T18:37:00Z"/>
              </w:rPr>
              <w:pPrChange w:id="8710" w:author="Caree2" w:date="2016-10-28T06:24:00Z">
                <w:pPr>
                  <w:shd w:val="clear" w:color="auto" w:fill="FFFFFF"/>
                </w:pPr>
              </w:pPrChange>
            </w:pPr>
          </w:p>
          <w:p w:rsidR="000F44A3" w:rsidRPr="00871E1A" w:rsidDel="00D66FFA" w:rsidRDefault="000F44A3">
            <w:pPr>
              <w:pStyle w:val="h1"/>
              <w:rPr>
                <w:del w:id="8711" w:author="Caree2" w:date="2016-10-26T18:37:00Z"/>
              </w:rPr>
              <w:pPrChange w:id="8712"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13" w:author="Caree2" w:date="2016-10-26T18:37:00Z"/>
              </w:rPr>
              <w:pPrChange w:id="8714" w:author="Caree2" w:date="2016-10-28T06:24:00Z">
                <w:pPr>
                  <w:shd w:val="clear" w:color="auto" w:fill="FFFFFF"/>
                </w:pPr>
              </w:pPrChange>
            </w:pPr>
          </w:p>
          <w:p w:rsidR="000F44A3" w:rsidRPr="00871E1A" w:rsidDel="00D66FFA" w:rsidRDefault="000F44A3">
            <w:pPr>
              <w:pStyle w:val="h1"/>
              <w:rPr>
                <w:del w:id="8715" w:author="Caree2" w:date="2016-10-26T18:37:00Z"/>
              </w:rPr>
              <w:pPrChange w:id="8716" w:author="Caree2" w:date="2016-10-28T06:24:00Z">
                <w:pPr>
                  <w:shd w:val="clear" w:color="auto" w:fill="FFFFFF"/>
                </w:pPr>
              </w:pPrChange>
            </w:pPr>
          </w:p>
        </w:tc>
      </w:tr>
      <w:tr w:rsidR="000F44A3" w:rsidRPr="00871E1A" w:rsidDel="00D66FFA" w:rsidTr="00D702B8">
        <w:trPr>
          <w:trHeight w:val="470"/>
          <w:del w:id="8717"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18" w:author="Caree2" w:date="2016-10-26T18:37:00Z"/>
              </w:rPr>
              <w:pPrChange w:id="8719" w:author="Caree2" w:date="2016-10-28T06:24:00Z">
                <w:pPr>
                  <w:shd w:val="clear" w:color="auto" w:fill="FFFFFF"/>
                </w:pPr>
              </w:pPrChange>
            </w:pPr>
          </w:p>
          <w:p w:rsidR="000F44A3" w:rsidRPr="00871E1A" w:rsidDel="00D66FFA" w:rsidRDefault="000F44A3">
            <w:pPr>
              <w:pStyle w:val="h1"/>
              <w:rPr>
                <w:del w:id="8720" w:author="Caree2" w:date="2016-10-26T18:37:00Z"/>
              </w:rPr>
              <w:pPrChange w:id="8721"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22" w:author="Caree2" w:date="2016-10-26T18:37:00Z"/>
              </w:rPr>
              <w:pPrChange w:id="8723" w:author="Caree2" w:date="2016-10-28T06:24:00Z">
                <w:pPr>
                  <w:shd w:val="clear" w:color="auto" w:fill="FFFFFF"/>
                </w:pPr>
              </w:pPrChange>
            </w:pPr>
          </w:p>
          <w:p w:rsidR="000F44A3" w:rsidRPr="00871E1A" w:rsidDel="00D66FFA" w:rsidRDefault="000F44A3">
            <w:pPr>
              <w:pStyle w:val="h1"/>
              <w:rPr>
                <w:del w:id="8724" w:author="Caree2" w:date="2016-10-26T18:37:00Z"/>
              </w:rPr>
              <w:pPrChange w:id="8725"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26" w:author="Caree2" w:date="2016-10-26T18:37:00Z"/>
              </w:rPr>
              <w:pPrChange w:id="8727" w:author="Caree2" w:date="2016-10-28T06:24:00Z">
                <w:pPr>
                  <w:shd w:val="clear" w:color="auto" w:fill="FFFFFF"/>
                </w:pPr>
              </w:pPrChange>
            </w:pPr>
          </w:p>
          <w:p w:rsidR="000F44A3" w:rsidRPr="00871E1A" w:rsidDel="00D66FFA" w:rsidRDefault="000F44A3">
            <w:pPr>
              <w:pStyle w:val="h1"/>
              <w:rPr>
                <w:del w:id="8728" w:author="Caree2" w:date="2016-10-26T18:37:00Z"/>
              </w:rPr>
              <w:pPrChange w:id="8729" w:author="Caree2" w:date="2016-10-28T06:24:00Z">
                <w:pPr>
                  <w:shd w:val="clear" w:color="auto" w:fill="FFFFFF"/>
                </w:pPr>
              </w:pPrChange>
            </w:pPr>
          </w:p>
          <w:p w:rsidR="000F44A3" w:rsidRPr="00871E1A" w:rsidDel="00D66FFA" w:rsidRDefault="000F44A3">
            <w:pPr>
              <w:pStyle w:val="h1"/>
              <w:rPr>
                <w:del w:id="8730" w:author="Caree2" w:date="2016-10-26T18:37:00Z"/>
              </w:rPr>
              <w:pPrChange w:id="8731"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32" w:author="Caree2" w:date="2016-10-26T18:37:00Z"/>
              </w:rPr>
              <w:pPrChange w:id="8733" w:author="Caree2" w:date="2016-10-28T06:24:00Z">
                <w:pPr>
                  <w:shd w:val="clear" w:color="auto" w:fill="FFFFFF"/>
                </w:pPr>
              </w:pPrChange>
            </w:pPr>
          </w:p>
          <w:p w:rsidR="000F44A3" w:rsidRPr="00871E1A" w:rsidDel="00D66FFA" w:rsidRDefault="000F44A3">
            <w:pPr>
              <w:pStyle w:val="h1"/>
              <w:rPr>
                <w:del w:id="8734" w:author="Caree2" w:date="2016-10-26T18:37:00Z"/>
              </w:rPr>
              <w:pPrChange w:id="8735" w:author="Caree2" w:date="2016-10-28T06:24:00Z">
                <w:pPr>
                  <w:shd w:val="clear" w:color="auto" w:fill="FFFFFF"/>
                </w:pPr>
              </w:pPrChange>
            </w:pPr>
          </w:p>
        </w:tc>
      </w:tr>
      <w:tr w:rsidR="000F44A3" w:rsidRPr="00871E1A" w:rsidDel="00D66FFA" w:rsidTr="00D702B8">
        <w:trPr>
          <w:trHeight w:val="470"/>
          <w:del w:id="8736"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37" w:author="Caree2" w:date="2016-10-26T18:37:00Z"/>
              </w:rPr>
              <w:pPrChange w:id="8738"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39" w:author="Caree2" w:date="2016-10-26T18:37:00Z"/>
              </w:rPr>
              <w:pPrChange w:id="8740" w:author="Caree2" w:date="2016-10-28T06:24:00Z">
                <w:pPr>
                  <w:shd w:val="clear" w:color="auto" w:fill="FFFFFF"/>
                </w:pPr>
              </w:pPrChange>
            </w:pPr>
          </w:p>
          <w:p w:rsidR="000F44A3" w:rsidRPr="00871E1A" w:rsidDel="00D66FFA" w:rsidRDefault="000F44A3">
            <w:pPr>
              <w:pStyle w:val="h1"/>
              <w:rPr>
                <w:del w:id="8741" w:author="Caree2" w:date="2016-10-26T18:37:00Z"/>
              </w:rPr>
              <w:pPrChange w:id="8742" w:author="Caree2" w:date="2016-10-28T06:24:00Z">
                <w:pPr>
                  <w:shd w:val="clear" w:color="auto" w:fill="FFFFFF"/>
                </w:pPr>
              </w:pPrChange>
            </w:pPr>
          </w:p>
          <w:p w:rsidR="000F44A3" w:rsidRPr="00871E1A" w:rsidDel="00D66FFA" w:rsidRDefault="000F44A3">
            <w:pPr>
              <w:pStyle w:val="h1"/>
              <w:rPr>
                <w:del w:id="8743" w:author="Caree2" w:date="2016-10-26T18:37:00Z"/>
              </w:rPr>
              <w:pPrChange w:id="8744"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45" w:author="Caree2" w:date="2016-10-26T18:37:00Z"/>
              </w:rPr>
              <w:pPrChange w:id="8746"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47" w:author="Caree2" w:date="2016-10-26T18:37:00Z"/>
              </w:rPr>
              <w:pPrChange w:id="8748" w:author="Caree2" w:date="2016-10-28T06:24:00Z">
                <w:pPr>
                  <w:shd w:val="clear" w:color="auto" w:fill="FFFFFF"/>
                </w:pPr>
              </w:pPrChange>
            </w:pPr>
          </w:p>
        </w:tc>
      </w:tr>
    </w:tbl>
    <w:p w:rsidR="000F44A3" w:rsidRPr="00871E1A" w:rsidDel="00D66FFA" w:rsidRDefault="000F44A3">
      <w:pPr>
        <w:pStyle w:val="h1"/>
        <w:rPr>
          <w:del w:id="8749" w:author="Caree2" w:date="2016-10-26T18:37:00Z"/>
          <w:b/>
          <w:bCs/>
        </w:rPr>
        <w:pPrChange w:id="8750" w:author="Caree2" w:date="2016-10-28T06:24:00Z">
          <w:pPr>
            <w:shd w:val="clear" w:color="auto" w:fill="FFFFFF"/>
          </w:pPr>
        </w:pPrChange>
      </w:pPr>
    </w:p>
    <w:p w:rsidR="000F44A3" w:rsidRPr="00871E1A" w:rsidDel="00D66FFA" w:rsidRDefault="000F44A3">
      <w:pPr>
        <w:pStyle w:val="h1"/>
        <w:rPr>
          <w:del w:id="8751" w:author="Caree2" w:date="2016-10-26T18:37:00Z"/>
        </w:rPr>
        <w:pPrChange w:id="8752" w:author="Caree2" w:date="2016-10-28T06:24:00Z">
          <w:pPr>
            <w:shd w:val="clear" w:color="auto" w:fill="FFFFFF"/>
          </w:pPr>
        </w:pPrChange>
      </w:pPr>
      <w:del w:id="8753" w:author="Caree2" w:date="2016-10-26T18:37:00Z">
        <w:r w:rsidRPr="00871E1A" w:rsidDel="00D66FFA">
          <w:delText xml:space="preserve">Training Topics (Principles </w:delText>
        </w:r>
        <w:r w:rsidR="008275AE" w:rsidDel="00D66FFA">
          <w:delText>and</w:delText>
        </w:r>
        <w:r w:rsidRPr="00871E1A" w:rsidDel="00D66FFA">
          <w:delText xml:space="preserve"> Practice)</w:delText>
        </w:r>
      </w:del>
    </w:p>
    <w:p w:rsidR="000F44A3" w:rsidRPr="00871E1A" w:rsidDel="00D66FFA" w:rsidRDefault="000F44A3">
      <w:pPr>
        <w:pStyle w:val="h1"/>
        <w:rPr>
          <w:del w:id="8754" w:author="Caree2" w:date="2016-10-26T18:37:00Z"/>
        </w:rPr>
        <w:pPrChange w:id="8755" w:author="Caree2" w:date="2016-10-28T06:24:00Z">
          <w:pPr>
            <w:shd w:val="clear" w:color="auto" w:fill="FFFFFF"/>
            <w:ind w:left="720"/>
          </w:pPr>
        </w:pPrChange>
      </w:pPr>
      <w:del w:id="8756" w:author="Caree2" w:date="2016-10-26T18:37:00Z">
        <w:r w:rsidRPr="00871E1A" w:rsidDel="00D66FFA">
          <w:delText xml:space="preserve">Include MPPU Operator’s Guide: Safe </w:delText>
        </w:r>
        <w:r w:rsidR="008275AE" w:rsidDel="00D66FFA">
          <w:delText>and</w:delText>
        </w:r>
        <w:r w:rsidRPr="00871E1A" w:rsidDel="00D66FFA">
          <w:delText xml:space="preserve"> Humane Poultry Processing </w:delText>
        </w:r>
        <w:r w:rsidR="008275AE" w:rsidDel="00D66FFA">
          <w:delText>and</w:delText>
        </w:r>
        <w:r w:rsidRPr="00871E1A" w:rsidDel="00D66FFA">
          <w:delText xml:space="preserve"> </w:delText>
        </w:r>
        <w:r w:rsidR="002D0935" w:rsidDel="00D66FFA">
          <w:delText>H</w:delText>
        </w:r>
        <w:r w:rsidRPr="00871E1A" w:rsidDel="00D66FFA">
          <w:delText>andling</w:delText>
        </w:r>
        <w:r w:rsidR="002D0935" w:rsidDel="00D66FFA">
          <w:delText>, and</w:delText>
        </w:r>
        <w:r w:rsidRPr="00871E1A" w:rsidDel="00D66FFA">
          <w:delText xml:space="preserve"> Meeting Organic </w:delText>
        </w:r>
        <w:r w:rsidR="008275AE" w:rsidDel="00D66FFA">
          <w:delText>and</w:delText>
        </w:r>
        <w:r w:rsidRPr="00871E1A" w:rsidDel="00D66FFA">
          <w:delText xml:space="preserve"> Humane Livestock Handling Standards as text.</w:delText>
        </w:r>
      </w:del>
    </w:p>
    <w:p w:rsidR="000F44A3" w:rsidRPr="00871E1A" w:rsidDel="00D66FFA" w:rsidRDefault="000F44A3">
      <w:pPr>
        <w:pStyle w:val="h1"/>
        <w:rPr>
          <w:del w:id="8757" w:author="Caree2" w:date="2016-10-26T18:37:00Z"/>
          <w:sz w:val="22"/>
        </w:rPr>
        <w:pPrChange w:id="8758" w:author="Caree2" w:date="2016-10-28T06:24:00Z">
          <w:pPr>
            <w:shd w:val="clear" w:color="auto" w:fill="FFFFFF"/>
            <w:jc w:val="right"/>
          </w:pPr>
        </w:pPrChange>
      </w:pPr>
      <w:del w:id="8759" w:author="Caree2" w:date="2016-10-26T18:37:00Z">
        <w:r w:rsidRPr="00871E1A" w:rsidDel="00D66FFA">
          <w:rPr>
            <w:sz w:val="22"/>
          </w:rPr>
          <w:delText>Signed/Date___________________________________________</w:delText>
        </w:r>
      </w:del>
    </w:p>
    <w:p w:rsidR="000F44A3" w:rsidRPr="003D6C9B" w:rsidDel="00D66FFA" w:rsidRDefault="000F44A3">
      <w:pPr>
        <w:pStyle w:val="h1"/>
        <w:rPr>
          <w:del w:id="8760" w:author="Caree2" w:date="2016-10-26T18:37:00Z"/>
          <w:b/>
          <w:bCs/>
          <w:sz w:val="36"/>
        </w:rPr>
        <w:pPrChange w:id="8761" w:author="Caree2" w:date="2016-10-28T06:24:00Z">
          <w:pPr>
            <w:shd w:val="clear" w:color="auto" w:fill="FFFFFF"/>
            <w:ind w:left="90"/>
          </w:pPr>
        </w:pPrChange>
      </w:pPr>
      <w:del w:id="8762" w:author="Caree2" w:date="2016-10-26T18:37:00Z">
        <w:r w:rsidRPr="003D6C9B" w:rsidDel="00D66FFA">
          <w:rPr>
            <w:b/>
            <w:bCs/>
            <w:sz w:val="36"/>
          </w:rPr>
          <w:delText xml:space="preserve">Sample MPPU Personnel Training </w:delText>
        </w:r>
        <w:r w:rsidR="008275AE" w:rsidRPr="003D6C9B" w:rsidDel="00D66FFA">
          <w:rPr>
            <w:b/>
            <w:bCs/>
            <w:sz w:val="36"/>
          </w:rPr>
          <w:delText>and</w:delText>
        </w:r>
        <w:r w:rsidRPr="003D6C9B" w:rsidDel="00D66FFA">
          <w:rPr>
            <w:b/>
            <w:bCs/>
            <w:sz w:val="36"/>
          </w:rPr>
          <w:delText xml:space="preserve"> Observation Log: Equipment Operation, Maintenance </w:delText>
        </w:r>
        <w:r w:rsidR="008275AE" w:rsidRPr="003D6C9B" w:rsidDel="00D66FFA">
          <w:rPr>
            <w:b/>
            <w:bCs/>
            <w:sz w:val="36"/>
          </w:rPr>
          <w:delText>and</w:delText>
        </w:r>
        <w:r w:rsidRPr="003D6C9B" w:rsidDel="00D66FFA">
          <w:rPr>
            <w:b/>
            <w:bCs/>
            <w:sz w:val="36"/>
          </w:rPr>
          <w:delText xml:space="preserve"> Repair</w:delText>
        </w:r>
        <w:r w:rsidR="00350F7F" w:rsidRPr="003D6C9B" w:rsidDel="00D66FFA">
          <w:rPr>
            <w:b/>
            <w:bCs/>
            <w:sz w:val="36"/>
          </w:rPr>
          <w:delText xml:space="preserve"> </w:delText>
        </w:r>
      </w:del>
    </w:p>
    <w:p w:rsidR="000F44A3" w:rsidRPr="00871E1A" w:rsidDel="00D66FFA" w:rsidRDefault="000F44A3">
      <w:pPr>
        <w:pStyle w:val="h1"/>
        <w:rPr>
          <w:del w:id="8763" w:author="Caree2" w:date="2016-10-26T18:37:00Z"/>
          <w:sz w:val="32"/>
        </w:rPr>
        <w:pPrChange w:id="8764" w:author="Caree2" w:date="2016-10-28T06:24:00Z">
          <w:pPr>
            <w:shd w:val="clear" w:color="auto" w:fill="FFFFFF"/>
            <w:ind w:left="90"/>
          </w:pPr>
        </w:pPrChange>
      </w:pPr>
      <w:del w:id="8765" w:author="Caree2" w:date="2016-10-26T18:37:00Z">
        <w:r w:rsidRPr="00871E1A" w:rsidDel="00D66FFA">
          <w:rPr>
            <w:sz w:val="32"/>
          </w:rPr>
          <w:delText>(Use to document GMP 1)</w:delText>
        </w:r>
      </w:del>
    </w:p>
    <w:p w:rsidR="000F44A3" w:rsidRPr="00871E1A" w:rsidDel="00D66FFA" w:rsidRDefault="000F44A3">
      <w:pPr>
        <w:pStyle w:val="h1"/>
        <w:rPr>
          <w:del w:id="8766" w:author="Caree2" w:date="2016-10-26T18:37:00Z"/>
          <w:sz w:val="16"/>
        </w:rPr>
        <w:pPrChange w:id="8767" w:author="Caree2" w:date="2016-10-28T06:24:00Z">
          <w:pPr>
            <w:shd w:val="clear" w:color="auto" w:fill="FFFFFF"/>
          </w:pPr>
        </w:pPrChange>
      </w:pPr>
    </w:p>
    <w:tbl>
      <w:tblPr>
        <w:tblW w:w="13680" w:type="dxa"/>
        <w:tblInd w:w="-140" w:type="dxa"/>
        <w:tblLayout w:type="fixed"/>
        <w:tblCellMar>
          <w:left w:w="40" w:type="dxa"/>
          <w:right w:w="40" w:type="dxa"/>
        </w:tblCellMar>
        <w:tblLook w:val="0000" w:firstRow="0" w:lastRow="0" w:firstColumn="0" w:lastColumn="0" w:noHBand="0" w:noVBand="0"/>
      </w:tblPr>
      <w:tblGrid>
        <w:gridCol w:w="1980"/>
        <w:gridCol w:w="4590"/>
        <w:gridCol w:w="3210"/>
        <w:gridCol w:w="3900"/>
      </w:tblGrid>
      <w:tr w:rsidR="000F44A3" w:rsidRPr="00871E1A" w:rsidDel="00D66FFA" w:rsidTr="00D702B8">
        <w:trPr>
          <w:trHeight w:val="499"/>
          <w:del w:id="8768" w:author="Caree2" w:date="2016-10-26T18:37:00Z"/>
        </w:trPr>
        <w:tc>
          <w:tcPr>
            <w:tcW w:w="1980" w:type="dxa"/>
            <w:tcBorders>
              <w:top w:val="single" w:sz="6" w:space="0" w:color="auto"/>
              <w:left w:val="single" w:sz="6" w:space="0" w:color="auto"/>
              <w:bottom w:val="single" w:sz="6" w:space="0" w:color="auto"/>
              <w:right w:val="single" w:sz="6" w:space="0" w:color="auto"/>
            </w:tcBorders>
            <w:shd w:val="clear" w:color="auto" w:fill="E6E6E6"/>
          </w:tcPr>
          <w:p w:rsidR="000F44A3" w:rsidRPr="00871E1A" w:rsidDel="00D66FFA" w:rsidRDefault="000F44A3">
            <w:pPr>
              <w:pStyle w:val="h1"/>
              <w:rPr>
                <w:del w:id="8769" w:author="Caree2" w:date="2016-10-26T18:37:00Z"/>
                <w:sz w:val="16"/>
              </w:rPr>
              <w:pPrChange w:id="8770" w:author="Caree2" w:date="2016-10-28T06:24:00Z">
                <w:pPr>
                  <w:shd w:val="clear" w:color="auto" w:fill="FFFFFF"/>
                </w:pPr>
              </w:pPrChange>
            </w:pPr>
          </w:p>
          <w:p w:rsidR="000F44A3" w:rsidRPr="00871E1A" w:rsidDel="00D66FFA" w:rsidRDefault="000F44A3">
            <w:pPr>
              <w:pStyle w:val="h1"/>
              <w:rPr>
                <w:del w:id="8771" w:author="Caree2" w:date="2016-10-26T18:37:00Z"/>
              </w:rPr>
              <w:pPrChange w:id="8772" w:author="Caree2" w:date="2016-10-28T06:24:00Z">
                <w:pPr>
                  <w:pStyle w:val="Heading1"/>
                </w:pPr>
              </w:pPrChange>
            </w:pPr>
            <w:del w:id="8773" w:author="Caree2" w:date="2016-10-26T18:37:00Z">
              <w:r w:rsidRPr="00871E1A" w:rsidDel="00D66FFA">
                <w:delText>Training Date</w:delText>
              </w:r>
            </w:del>
          </w:p>
          <w:p w:rsidR="000F44A3" w:rsidRPr="00871E1A" w:rsidDel="00D66FFA" w:rsidRDefault="000F44A3">
            <w:pPr>
              <w:pStyle w:val="h1"/>
              <w:rPr>
                <w:del w:id="8774" w:author="Caree2" w:date="2016-10-26T18:37:00Z"/>
                <w:sz w:val="16"/>
              </w:rPr>
              <w:pPrChange w:id="8775"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76" w:author="Caree2" w:date="2016-10-26T18:37:00Z"/>
                <w:sz w:val="16"/>
                <w:szCs w:val="21"/>
              </w:rPr>
              <w:pPrChange w:id="8777" w:author="Caree2" w:date="2016-10-28T06:24:00Z">
                <w:pPr>
                  <w:shd w:val="clear" w:color="auto" w:fill="FFFFFF"/>
                </w:pPr>
              </w:pPrChange>
            </w:pPr>
          </w:p>
          <w:p w:rsidR="000F44A3" w:rsidRPr="00871E1A" w:rsidDel="00D66FFA" w:rsidRDefault="000F44A3">
            <w:pPr>
              <w:pStyle w:val="h1"/>
              <w:rPr>
                <w:del w:id="8778" w:author="Caree2" w:date="2016-10-26T18:37:00Z"/>
              </w:rPr>
              <w:pPrChange w:id="8779" w:author="Caree2" w:date="2016-10-28T06:24:00Z">
                <w:pPr>
                  <w:pStyle w:val="Heading2"/>
                  <w:jc w:val="center"/>
                </w:pPr>
              </w:pPrChange>
            </w:pPr>
            <w:del w:id="8780" w:author="Caree2" w:date="2016-10-26T18:37:00Z">
              <w:r w:rsidRPr="00871E1A" w:rsidDel="00D66FFA">
                <w:delText>Training Topic</w:delText>
              </w:r>
            </w:del>
          </w:p>
          <w:p w:rsidR="000F44A3" w:rsidRPr="00871E1A" w:rsidDel="00D66FFA" w:rsidRDefault="000F44A3">
            <w:pPr>
              <w:pStyle w:val="h1"/>
              <w:rPr>
                <w:del w:id="8781" w:author="Caree2" w:date="2016-10-26T18:37:00Z"/>
                <w:sz w:val="16"/>
              </w:rPr>
              <w:pPrChange w:id="8782"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83" w:author="Caree2" w:date="2016-10-26T18:37:00Z"/>
                <w:sz w:val="16"/>
                <w:szCs w:val="21"/>
              </w:rPr>
              <w:pPrChange w:id="8784" w:author="Caree2" w:date="2016-10-28T06:24:00Z">
                <w:pPr>
                  <w:shd w:val="clear" w:color="auto" w:fill="FFFFFF"/>
                </w:pPr>
              </w:pPrChange>
            </w:pPr>
          </w:p>
          <w:p w:rsidR="000F44A3" w:rsidRPr="00871E1A" w:rsidDel="00D66FFA" w:rsidRDefault="000F44A3">
            <w:pPr>
              <w:pStyle w:val="h1"/>
              <w:rPr>
                <w:del w:id="8785" w:author="Caree2" w:date="2016-10-26T18:37:00Z"/>
              </w:rPr>
              <w:pPrChange w:id="8786" w:author="Caree2" w:date="2016-10-28T06:24:00Z">
                <w:pPr>
                  <w:pStyle w:val="Heading2"/>
                  <w:jc w:val="center"/>
                </w:pPr>
              </w:pPrChange>
            </w:pPr>
            <w:del w:id="8787" w:author="Caree2" w:date="2016-10-26T18:37:00Z">
              <w:r w:rsidRPr="00871E1A" w:rsidDel="00D66FFA">
                <w:delText>Trainee(s)</w:delText>
              </w:r>
            </w:del>
          </w:p>
          <w:p w:rsidR="000F44A3" w:rsidRPr="00871E1A" w:rsidDel="00D66FFA" w:rsidRDefault="000F44A3">
            <w:pPr>
              <w:pStyle w:val="h1"/>
              <w:rPr>
                <w:del w:id="8788" w:author="Caree2" w:date="2016-10-26T18:37:00Z"/>
                <w:sz w:val="16"/>
              </w:rPr>
              <w:pPrChange w:id="8789"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90" w:author="Caree2" w:date="2016-10-26T18:37:00Z"/>
                <w:sz w:val="16"/>
                <w:szCs w:val="21"/>
              </w:rPr>
              <w:pPrChange w:id="8791" w:author="Caree2" w:date="2016-10-28T06:24:00Z">
                <w:pPr>
                  <w:shd w:val="clear" w:color="auto" w:fill="FFFFFF"/>
                </w:pPr>
              </w:pPrChange>
            </w:pPr>
          </w:p>
          <w:p w:rsidR="000F44A3" w:rsidRPr="00871E1A" w:rsidDel="00D66FFA" w:rsidRDefault="000F44A3">
            <w:pPr>
              <w:pStyle w:val="h1"/>
              <w:rPr>
                <w:del w:id="8792" w:author="Caree2" w:date="2016-10-26T18:37:00Z"/>
              </w:rPr>
              <w:pPrChange w:id="8793" w:author="Caree2" w:date="2016-10-28T06:24:00Z">
                <w:pPr>
                  <w:pStyle w:val="Heading2"/>
                  <w:jc w:val="center"/>
                </w:pPr>
              </w:pPrChange>
            </w:pPr>
            <w:del w:id="8794" w:author="Caree2" w:date="2016-10-26T18:37:00Z">
              <w:r w:rsidRPr="00871E1A" w:rsidDel="00D66FFA">
                <w:delText xml:space="preserve">Trained </w:delText>
              </w:r>
              <w:r w:rsidR="008275AE" w:rsidDel="00D66FFA">
                <w:delText>and</w:delText>
              </w:r>
              <w:r w:rsidRPr="00871E1A" w:rsidDel="00D66FFA">
                <w:delText xml:space="preserve"> Observed by:</w:delText>
              </w:r>
            </w:del>
          </w:p>
          <w:p w:rsidR="000F44A3" w:rsidRPr="00871E1A" w:rsidDel="00D66FFA" w:rsidRDefault="000F44A3">
            <w:pPr>
              <w:pStyle w:val="h1"/>
              <w:rPr>
                <w:del w:id="8795" w:author="Caree2" w:date="2016-10-26T18:37:00Z"/>
                <w:sz w:val="16"/>
              </w:rPr>
              <w:pPrChange w:id="8796" w:author="Caree2" w:date="2016-10-28T06:24:00Z">
                <w:pPr>
                  <w:shd w:val="clear" w:color="auto" w:fill="FFFFFF"/>
                </w:pPr>
              </w:pPrChange>
            </w:pPr>
          </w:p>
        </w:tc>
      </w:tr>
      <w:tr w:rsidR="000F44A3" w:rsidRPr="00871E1A" w:rsidDel="00D66FFA" w:rsidTr="00D702B8">
        <w:trPr>
          <w:trHeight w:val="470"/>
          <w:del w:id="8797"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98" w:author="Caree2" w:date="2016-10-26T18:37:00Z"/>
              </w:rPr>
              <w:pPrChange w:id="8799" w:author="Caree2" w:date="2016-10-28T06:24:00Z">
                <w:pPr>
                  <w:shd w:val="clear" w:color="auto" w:fill="FFFFFF"/>
                </w:pPr>
              </w:pPrChange>
            </w:pPr>
          </w:p>
          <w:p w:rsidR="000F44A3" w:rsidRPr="00871E1A" w:rsidDel="00D66FFA" w:rsidRDefault="000F44A3">
            <w:pPr>
              <w:pStyle w:val="h1"/>
              <w:rPr>
                <w:del w:id="8800" w:author="Caree2" w:date="2016-10-26T18:37:00Z"/>
              </w:rPr>
              <w:pPrChange w:id="8801"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02" w:author="Caree2" w:date="2016-10-26T18:37:00Z"/>
              </w:rPr>
              <w:pPrChange w:id="8803" w:author="Caree2" w:date="2016-10-28T06:24:00Z">
                <w:pPr>
                  <w:shd w:val="clear" w:color="auto" w:fill="FFFFFF"/>
                </w:pPr>
              </w:pPrChange>
            </w:pPr>
          </w:p>
          <w:p w:rsidR="000F44A3" w:rsidRPr="00871E1A" w:rsidDel="00D66FFA" w:rsidRDefault="000F44A3">
            <w:pPr>
              <w:pStyle w:val="h1"/>
              <w:rPr>
                <w:del w:id="8804" w:author="Caree2" w:date="2016-10-26T18:37:00Z"/>
              </w:rPr>
              <w:pPrChange w:id="8805" w:author="Caree2" w:date="2016-10-28T06:24:00Z">
                <w:pPr>
                  <w:shd w:val="clear" w:color="auto" w:fill="FFFFFF"/>
                </w:pPr>
              </w:pPrChange>
            </w:pPr>
            <w:del w:id="8806" w:author="Caree2" w:date="2016-10-26T18:37:00Z">
              <w:r w:rsidRPr="00871E1A" w:rsidDel="00D66FFA">
                <w:delText xml:space="preserve"> </w:delText>
              </w:r>
            </w:del>
          </w:p>
          <w:p w:rsidR="000F44A3" w:rsidRPr="00871E1A" w:rsidDel="00D66FFA" w:rsidRDefault="000F44A3">
            <w:pPr>
              <w:pStyle w:val="h1"/>
              <w:rPr>
                <w:del w:id="8807" w:author="Caree2" w:date="2016-10-26T18:37:00Z"/>
              </w:rPr>
              <w:pPrChange w:id="8808"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09" w:author="Caree2" w:date="2016-10-26T18:37:00Z"/>
              </w:rPr>
              <w:pPrChange w:id="8810" w:author="Caree2" w:date="2016-10-28T06:24:00Z">
                <w:pPr>
                  <w:shd w:val="clear" w:color="auto" w:fill="FFFFFF"/>
                </w:pPr>
              </w:pPrChange>
            </w:pPr>
          </w:p>
          <w:p w:rsidR="000F44A3" w:rsidRPr="00871E1A" w:rsidDel="00D66FFA" w:rsidRDefault="000F44A3">
            <w:pPr>
              <w:pStyle w:val="h1"/>
              <w:rPr>
                <w:del w:id="8811" w:author="Caree2" w:date="2016-10-26T18:37:00Z"/>
              </w:rPr>
              <w:pPrChange w:id="8812"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13" w:author="Caree2" w:date="2016-10-26T18:37:00Z"/>
              </w:rPr>
              <w:pPrChange w:id="8814" w:author="Caree2" w:date="2016-10-28T06:24:00Z">
                <w:pPr>
                  <w:shd w:val="clear" w:color="auto" w:fill="FFFFFF"/>
                </w:pPr>
              </w:pPrChange>
            </w:pPr>
          </w:p>
          <w:p w:rsidR="000F44A3" w:rsidRPr="00871E1A" w:rsidDel="00D66FFA" w:rsidRDefault="000F44A3">
            <w:pPr>
              <w:pStyle w:val="h1"/>
              <w:rPr>
                <w:del w:id="8815" w:author="Caree2" w:date="2016-10-26T18:37:00Z"/>
              </w:rPr>
              <w:pPrChange w:id="8816" w:author="Caree2" w:date="2016-10-28T06:24:00Z">
                <w:pPr>
                  <w:shd w:val="clear" w:color="auto" w:fill="FFFFFF"/>
                </w:pPr>
              </w:pPrChange>
            </w:pPr>
          </w:p>
        </w:tc>
      </w:tr>
      <w:tr w:rsidR="000F44A3" w:rsidRPr="00871E1A" w:rsidDel="00D66FFA" w:rsidTr="00D702B8">
        <w:trPr>
          <w:trHeight w:val="470"/>
          <w:del w:id="8817"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18" w:author="Caree2" w:date="2016-10-26T18:37:00Z"/>
              </w:rPr>
              <w:pPrChange w:id="8819" w:author="Caree2" w:date="2016-10-28T06:24:00Z">
                <w:pPr>
                  <w:shd w:val="clear" w:color="auto" w:fill="FFFFFF"/>
                </w:pPr>
              </w:pPrChange>
            </w:pPr>
          </w:p>
          <w:p w:rsidR="000F44A3" w:rsidRPr="00871E1A" w:rsidDel="00D66FFA" w:rsidRDefault="000F44A3">
            <w:pPr>
              <w:pStyle w:val="h1"/>
              <w:rPr>
                <w:del w:id="8820" w:author="Caree2" w:date="2016-10-26T18:37:00Z"/>
              </w:rPr>
              <w:pPrChange w:id="8821"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22" w:author="Caree2" w:date="2016-10-26T18:37:00Z"/>
              </w:rPr>
              <w:pPrChange w:id="8823" w:author="Caree2" w:date="2016-10-28T06:24:00Z">
                <w:pPr>
                  <w:shd w:val="clear" w:color="auto" w:fill="FFFFFF"/>
                </w:pPr>
              </w:pPrChange>
            </w:pPr>
          </w:p>
          <w:p w:rsidR="000F44A3" w:rsidRPr="00871E1A" w:rsidDel="00D66FFA" w:rsidRDefault="000F44A3">
            <w:pPr>
              <w:pStyle w:val="h1"/>
              <w:rPr>
                <w:del w:id="8824" w:author="Caree2" w:date="2016-10-26T18:37:00Z"/>
              </w:rPr>
              <w:pPrChange w:id="8825" w:author="Caree2" w:date="2016-10-28T06:24:00Z">
                <w:pPr>
                  <w:shd w:val="clear" w:color="auto" w:fill="FFFFFF"/>
                </w:pPr>
              </w:pPrChange>
            </w:pPr>
          </w:p>
          <w:p w:rsidR="000F44A3" w:rsidRPr="00871E1A" w:rsidDel="00D66FFA" w:rsidRDefault="001853D7">
            <w:pPr>
              <w:pStyle w:val="h1"/>
              <w:rPr>
                <w:del w:id="8826" w:author="Caree2" w:date="2016-10-26T18:37:00Z"/>
              </w:rPr>
              <w:pPrChange w:id="8827" w:author="Caree2" w:date="2016-10-28T06:24:00Z">
                <w:pPr>
                  <w:shd w:val="clear" w:color="auto" w:fill="FFFFFF"/>
                </w:pPr>
              </w:pPrChange>
            </w:pPr>
            <w:del w:id="8828" w:author="Caree2" w:date="2016-10-26T18:37:00Z">
              <w:r w:rsidDel="00D66FFA">
                <w:rPr>
                  <w:i w:val="0"/>
                  <w:noProof/>
                  <w:sz w:val="20"/>
                </w:rPr>
                <mc:AlternateContent>
                  <mc:Choice Requires="wps">
                    <w:drawing>
                      <wp:anchor distT="0" distB="0" distL="114300" distR="114300" simplePos="0" relativeHeight="251654144" behindDoc="0" locked="0" layoutInCell="1" allowOverlap="1" wp14:anchorId="47B76698" wp14:editId="61E7BF64">
                        <wp:simplePos x="0" y="0"/>
                        <wp:positionH relativeFrom="column">
                          <wp:posOffset>1346200</wp:posOffset>
                        </wp:positionH>
                        <wp:positionV relativeFrom="paragraph">
                          <wp:posOffset>148590</wp:posOffset>
                        </wp:positionV>
                        <wp:extent cx="3886200" cy="1143000"/>
                        <wp:effectExtent l="3175" t="0" r="0" b="3810"/>
                        <wp:wrapNone/>
                        <wp:docPr id="1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 o:spid="_x0000_s1033" type="#_x0000_t202" style="position:absolute;left:0;text-align:left;margin-left:106pt;margin-top:11.7pt;width:306pt;height:9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" filled="f" stroked="f">
                        <v:textbo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29" w:author="Caree2" w:date="2016-10-26T18:37:00Z"/>
              </w:rPr>
              <w:pPrChange w:id="8830" w:author="Caree2" w:date="2016-10-28T06:24:00Z">
                <w:pPr>
                  <w:shd w:val="clear" w:color="auto" w:fill="FFFFFF"/>
                </w:pPr>
              </w:pPrChange>
            </w:pPr>
          </w:p>
          <w:p w:rsidR="000F44A3" w:rsidRPr="00871E1A" w:rsidDel="00D66FFA" w:rsidRDefault="000F44A3">
            <w:pPr>
              <w:pStyle w:val="h1"/>
              <w:rPr>
                <w:del w:id="8831" w:author="Caree2" w:date="2016-10-26T18:37:00Z"/>
              </w:rPr>
              <w:pPrChange w:id="8832"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33" w:author="Caree2" w:date="2016-10-26T18:37:00Z"/>
              </w:rPr>
              <w:pPrChange w:id="8834" w:author="Caree2" w:date="2016-10-28T06:24:00Z">
                <w:pPr>
                  <w:shd w:val="clear" w:color="auto" w:fill="FFFFFF"/>
                </w:pPr>
              </w:pPrChange>
            </w:pPr>
          </w:p>
          <w:p w:rsidR="000F44A3" w:rsidRPr="00871E1A" w:rsidDel="00D66FFA" w:rsidRDefault="000F44A3">
            <w:pPr>
              <w:pStyle w:val="h1"/>
              <w:rPr>
                <w:del w:id="8835" w:author="Caree2" w:date="2016-10-26T18:37:00Z"/>
              </w:rPr>
              <w:pPrChange w:id="8836" w:author="Caree2" w:date="2016-10-28T06:24:00Z">
                <w:pPr>
                  <w:shd w:val="clear" w:color="auto" w:fill="FFFFFF"/>
                </w:pPr>
              </w:pPrChange>
            </w:pPr>
          </w:p>
        </w:tc>
      </w:tr>
      <w:tr w:rsidR="000F44A3" w:rsidRPr="00871E1A" w:rsidDel="00D66FFA" w:rsidTr="00D702B8">
        <w:trPr>
          <w:trHeight w:val="470"/>
          <w:del w:id="8837"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38" w:author="Caree2" w:date="2016-10-26T18:37:00Z"/>
              </w:rPr>
              <w:pPrChange w:id="8839" w:author="Caree2" w:date="2016-10-28T06:24:00Z">
                <w:pPr>
                  <w:shd w:val="clear" w:color="auto" w:fill="FFFFFF"/>
                </w:pPr>
              </w:pPrChange>
            </w:pPr>
          </w:p>
          <w:p w:rsidR="000F44A3" w:rsidRPr="00871E1A" w:rsidDel="00D66FFA" w:rsidRDefault="000F44A3">
            <w:pPr>
              <w:pStyle w:val="h1"/>
              <w:rPr>
                <w:del w:id="8840" w:author="Caree2" w:date="2016-10-26T18:37:00Z"/>
              </w:rPr>
              <w:pPrChange w:id="8841"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42" w:author="Caree2" w:date="2016-10-26T18:37:00Z"/>
              </w:rPr>
              <w:pPrChange w:id="8843" w:author="Caree2" w:date="2016-10-28T06:24:00Z">
                <w:pPr>
                  <w:shd w:val="clear" w:color="auto" w:fill="FFFFFF"/>
                </w:pPr>
              </w:pPrChange>
            </w:pPr>
          </w:p>
          <w:p w:rsidR="000F44A3" w:rsidRPr="00871E1A" w:rsidDel="00D66FFA" w:rsidRDefault="000F44A3">
            <w:pPr>
              <w:pStyle w:val="h1"/>
              <w:rPr>
                <w:del w:id="8844" w:author="Caree2" w:date="2016-10-26T18:37:00Z"/>
              </w:rPr>
              <w:pPrChange w:id="8845" w:author="Caree2" w:date="2016-10-28T06:24:00Z">
                <w:pPr>
                  <w:shd w:val="clear" w:color="auto" w:fill="FFFFFF"/>
                </w:pPr>
              </w:pPrChange>
            </w:pPr>
          </w:p>
          <w:p w:rsidR="000F44A3" w:rsidRPr="00871E1A" w:rsidDel="00D66FFA" w:rsidRDefault="000F44A3">
            <w:pPr>
              <w:pStyle w:val="h1"/>
              <w:rPr>
                <w:del w:id="8846" w:author="Caree2" w:date="2016-10-26T18:37:00Z"/>
              </w:rPr>
              <w:pPrChange w:id="8847"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48" w:author="Caree2" w:date="2016-10-26T18:37:00Z"/>
              </w:rPr>
              <w:pPrChange w:id="8849" w:author="Caree2" w:date="2016-10-28T06:24:00Z">
                <w:pPr>
                  <w:shd w:val="clear" w:color="auto" w:fill="FFFFFF"/>
                </w:pPr>
              </w:pPrChange>
            </w:pPr>
          </w:p>
          <w:p w:rsidR="000F44A3" w:rsidRPr="00871E1A" w:rsidDel="00D66FFA" w:rsidRDefault="000F44A3">
            <w:pPr>
              <w:pStyle w:val="h1"/>
              <w:rPr>
                <w:del w:id="8850" w:author="Caree2" w:date="2016-10-26T18:37:00Z"/>
              </w:rPr>
              <w:pPrChange w:id="8851"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52" w:author="Caree2" w:date="2016-10-26T18:37:00Z"/>
              </w:rPr>
              <w:pPrChange w:id="8853" w:author="Caree2" w:date="2016-10-28T06:24:00Z">
                <w:pPr>
                  <w:shd w:val="clear" w:color="auto" w:fill="FFFFFF"/>
                </w:pPr>
              </w:pPrChange>
            </w:pPr>
          </w:p>
          <w:p w:rsidR="000F44A3" w:rsidRPr="00871E1A" w:rsidDel="00D66FFA" w:rsidRDefault="000F44A3">
            <w:pPr>
              <w:pStyle w:val="h1"/>
              <w:rPr>
                <w:del w:id="8854" w:author="Caree2" w:date="2016-10-26T18:37:00Z"/>
              </w:rPr>
              <w:pPrChange w:id="8855" w:author="Caree2" w:date="2016-10-28T06:24:00Z">
                <w:pPr>
                  <w:shd w:val="clear" w:color="auto" w:fill="FFFFFF"/>
                </w:pPr>
              </w:pPrChange>
            </w:pPr>
          </w:p>
        </w:tc>
      </w:tr>
      <w:tr w:rsidR="000F44A3" w:rsidRPr="00871E1A" w:rsidDel="00D66FFA" w:rsidTr="00D702B8">
        <w:trPr>
          <w:trHeight w:val="470"/>
          <w:del w:id="8856"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57" w:author="Caree2" w:date="2016-10-26T18:37:00Z"/>
              </w:rPr>
              <w:pPrChange w:id="8858" w:author="Caree2" w:date="2016-10-28T06:24:00Z">
                <w:pPr>
                  <w:shd w:val="clear" w:color="auto" w:fill="FFFFFF"/>
                </w:pPr>
              </w:pPrChange>
            </w:pPr>
          </w:p>
          <w:p w:rsidR="000F44A3" w:rsidRPr="00871E1A" w:rsidDel="00D66FFA" w:rsidRDefault="000F44A3">
            <w:pPr>
              <w:pStyle w:val="h1"/>
              <w:rPr>
                <w:del w:id="8859" w:author="Caree2" w:date="2016-10-26T18:37:00Z"/>
              </w:rPr>
              <w:pPrChange w:id="8860"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61" w:author="Caree2" w:date="2016-10-26T18:37:00Z"/>
              </w:rPr>
              <w:pPrChange w:id="8862" w:author="Caree2" w:date="2016-10-28T06:24:00Z">
                <w:pPr>
                  <w:shd w:val="clear" w:color="auto" w:fill="FFFFFF"/>
                </w:pPr>
              </w:pPrChange>
            </w:pPr>
          </w:p>
          <w:p w:rsidR="000F44A3" w:rsidRPr="00871E1A" w:rsidDel="00D66FFA" w:rsidRDefault="000F44A3">
            <w:pPr>
              <w:pStyle w:val="h1"/>
              <w:rPr>
                <w:del w:id="8863" w:author="Caree2" w:date="2016-10-26T18:37:00Z"/>
              </w:rPr>
              <w:pPrChange w:id="8864" w:author="Caree2" w:date="2016-10-28T06:24:00Z">
                <w:pPr>
                  <w:shd w:val="clear" w:color="auto" w:fill="FFFFFF"/>
                </w:pPr>
              </w:pPrChange>
            </w:pPr>
          </w:p>
          <w:p w:rsidR="000F44A3" w:rsidRPr="00871E1A" w:rsidDel="00D66FFA" w:rsidRDefault="000F44A3">
            <w:pPr>
              <w:pStyle w:val="h1"/>
              <w:rPr>
                <w:del w:id="8865" w:author="Caree2" w:date="2016-10-26T18:37:00Z"/>
              </w:rPr>
              <w:pPrChange w:id="8866"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67" w:author="Caree2" w:date="2016-10-26T18:37:00Z"/>
              </w:rPr>
              <w:pPrChange w:id="8868" w:author="Caree2" w:date="2016-10-28T06:24:00Z">
                <w:pPr>
                  <w:shd w:val="clear" w:color="auto" w:fill="FFFFFF"/>
                </w:pPr>
              </w:pPrChange>
            </w:pPr>
          </w:p>
          <w:p w:rsidR="000F44A3" w:rsidRPr="00871E1A" w:rsidDel="00D66FFA" w:rsidRDefault="000F44A3">
            <w:pPr>
              <w:pStyle w:val="h1"/>
              <w:rPr>
                <w:del w:id="8869" w:author="Caree2" w:date="2016-10-26T18:37:00Z"/>
              </w:rPr>
              <w:pPrChange w:id="8870"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71" w:author="Caree2" w:date="2016-10-26T18:37:00Z"/>
              </w:rPr>
              <w:pPrChange w:id="8872" w:author="Caree2" w:date="2016-10-28T06:24:00Z">
                <w:pPr>
                  <w:shd w:val="clear" w:color="auto" w:fill="FFFFFF"/>
                </w:pPr>
              </w:pPrChange>
            </w:pPr>
          </w:p>
          <w:p w:rsidR="000F44A3" w:rsidRPr="00871E1A" w:rsidDel="00D66FFA" w:rsidRDefault="000F44A3">
            <w:pPr>
              <w:pStyle w:val="h1"/>
              <w:rPr>
                <w:del w:id="8873" w:author="Caree2" w:date="2016-10-26T18:37:00Z"/>
              </w:rPr>
              <w:pPrChange w:id="8874" w:author="Caree2" w:date="2016-10-28T06:24:00Z">
                <w:pPr>
                  <w:shd w:val="clear" w:color="auto" w:fill="FFFFFF"/>
                </w:pPr>
              </w:pPrChange>
            </w:pPr>
          </w:p>
        </w:tc>
      </w:tr>
      <w:tr w:rsidR="000F44A3" w:rsidRPr="00871E1A" w:rsidDel="00D66FFA" w:rsidTr="00D702B8">
        <w:trPr>
          <w:trHeight w:val="470"/>
          <w:del w:id="8875"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76" w:author="Caree2" w:date="2016-10-26T18:37:00Z"/>
              </w:rPr>
              <w:pPrChange w:id="8877" w:author="Caree2" w:date="2016-10-28T06:24:00Z">
                <w:pPr>
                  <w:shd w:val="clear" w:color="auto" w:fill="FFFFFF"/>
                </w:pPr>
              </w:pPrChange>
            </w:pPr>
          </w:p>
          <w:p w:rsidR="000F44A3" w:rsidRPr="00871E1A" w:rsidDel="00D66FFA" w:rsidRDefault="000F44A3">
            <w:pPr>
              <w:pStyle w:val="h1"/>
              <w:rPr>
                <w:del w:id="8878" w:author="Caree2" w:date="2016-10-26T18:37:00Z"/>
              </w:rPr>
              <w:pPrChange w:id="8879"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80" w:author="Caree2" w:date="2016-10-26T18:37:00Z"/>
              </w:rPr>
              <w:pPrChange w:id="8881" w:author="Caree2" w:date="2016-10-28T06:24:00Z">
                <w:pPr>
                  <w:shd w:val="clear" w:color="auto" w:fill="FFFFFF"/>
                </w:pPr>
              </w:pPrChange>
            </w:pPr>
          </w:p>
          <w:p w:rsidR="000F44A3" w:rsidRPr="00871E1A" w:rsidDel="00D66FFA" w:rsidRDefault="000F44A3">
            <w:pPr>
              <w:pStyle w:val="h1"/>
              <w:rPr>
                <w:del w:id="8882" w:author="Caree2" w:date="2016-10-26T18:37:00Z"/>
              </w:rPr>
              <w:pPrChange w:id="8883" w:author="Caree2" w:date="2016-10-28T06:24:00Z">
                <w:pPr>
                  <w:shd w:val="clear" w:color="auto" w:fill="FFFFFF"/>
                </w:pPr>
              </w:pPrChange>
            </w:pPr>
          </w:p>
          <w:p w:rsidR="000F44A3" w:rsidRPr="00871E1A" w:rsidDel="00D66FFA" w:rsidRDefault="000F44A3">
            <w:pPr>
              <w:pStyle w:val="h1"/>
              <w:rPr>
                <w:del w:id="8884" w:author="Caree2" w:date="2016-10-26T18:37:00Z"/>
              </w:rPr>
              <w:pPrChange w:id="8885"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86" w:author="Caree2" w:date="2016-10-26T18:37:00Z"/>
              </w:rPr>
              <w:pPrChange w:id="8887" w:author="Caree2" w:date="2016-10-28T06:24:00Z">
                <w:pPr>
                  <w:shd w:val="clear" w:color="auto" w:fill="FFFFFF"/>
                </w:pPr>
              </w:pPrChange>
            </w:pPr>
          </w:p>
          <w:p w:rsidR="000F44A3" w:rsidRPr="00871E1A" w:rsidDel="00D66FFA" w:rsidRDefault="000F44A3">
            <w:pPr>
              <w:pStyle w:val="h1"/>
              <w:rPr>
                <w:del w:id="8888" w:author="Caree2" w:date="2016-10-26T18:37:00Z"/>
              </w:rPr>
              <w:pPrChange w:id="8889"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90" w:author="Caree2" w:date="2016-10-26T18:37:00Z"/>
              </w:rPr>
              <w:pPrChange w:id="8891" w:author="Caree2" w:date="2016-10-28T06:24:00Z">
                <w:pPr>
                  <w:shd w:val="clear" w:color="auto" w:fill="FFFFFF"/>
                </w:pPr>
              </w:pPrChange>
            </w:pPr>
          </w:p>
          <w:p w:rsidR="000F44A3" w:rsidRPr="00871E1A" w:rsidDel="00D66FFA" w:rsidRDefault="000F44A3">
            <w:pPr>
              <w:pStyle w:val="h1"/>
              <w:rPr>
                <w:del w:id="8892" w:author="Caree2" w:date="2016-10-26T18:37:00Z"/>
              </w:rPr>
              <w:pPrChange w:id="8893" w:author="Caree2" w:date="2016-10-28T06:24:00Z">
                <w:pPr>
                  <w:shd w:val="clear" w:color="auto" w:fill="FFFFFF"/>
                </w:pPr>
              </w:pPrChange>
            </w:pPr>
          </w:p>
        </w:tc>
      </w:tr>
      <w:tr w:rsidR="000F44A3" w:rsidRPr="00871E1A" w:rsidDel="00D66FFA" w:rsidTr="00D702B8">
        <w:trPr>
          <w:trHeight w:val="470"/>
          <w:del w:id="8894"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95" w:author="Caree2" w:date="2016-10-26T18:37:00Z"/>
              </w:rPr>
              <w:pPrChange w:id="8896" w:author="Caree2" w:date="2016-10-28T06:24:00Z">
                <w:pPr>
                  <w:shd w:val="clear" w:color="auto" w:fill="FFFFFF"/>
                </w:pPr>
              </w:pPrChange>
            </w:pPr>
          </w:p>
          <w:p w:rsidR="000F44A3" w:rsidRPr="00871E1A" w:rsidDel="00D66FFA" w:rsidRDefault="000F44A3">
            <w:pPr>
              <w:pStyle w:val="h1"/>
              <w:rPr>
                <w:del w:id="8897" w:author="Caree2" w:date="2016-10-26T18:37:00Z"/>
              </w:rPr>
              <w:pPrChange w:id="8898"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99" w:author="Caree2" w:date="2016-10-26T18:37:00Z"/>
              </w:rPr>
              <w:pPrChange w:id="8900" w:author="Caree2" w:date="2016-10-28T06:24:00Z">
                <w:pPr>
                  <w:shd w:val="clear" w:color="auto" w:fill="FFFFFF"/>
                </w:pPr>
              </w:pPrChange>
            </w:pPr>
          </w:p>
          <w:p w:rsidR="000F44A3" w:rsidRPr="00871E1A" w:rsidDel="00D66FFA" w:rsidRDefault="000F44A3">
            <w:pPr>
              <w:pStyle w:val="h1"/>
              <w:rPr>
                <w:del w:id="8901" w:author="Caree2" w:date="2016-10-26T18:37:00Z"/>
              </w:rPr>
              <w:pPrChange w:id="8902" w:author="Caree2" w:date="2016-10-28T06:24:00Z">
                <w:pPr>
                  <w:shd w:val="clear" w:color="auto" w:fill="FFFFFF"/>
                </w:pPr>
              </w:pPrChange>
            </w:pPr>
          </w:p>
          <w:p w:rsidR="000F44A3" w:rsidRPr="00871E1A" w:rsidDel="00D66FFA" w:rsidRDefault="000F44A3">
            <w:pPr>
              <w:pStyle w:val="h1"/>
              <w:rPr>
                <w:del w:id="8903" w:author="Caree2" w:date="2016-10-26T18:37:00Z"/>
              </w:rPr>
              <w:pPrChange w:id="8904"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05" w:author="Caree2" w:date="2016-10-26T18:37:00Z"/>
              </w:rPr>
              <w:pPrChange w:id="8906" w:author="Caree2" w:date="2016-10-28T06:24:00Z">
                <w:pPr>
                  <w:shd w:val="clear" w:color="auto" w:fill="FFFFFF"/>
                </w:pPr>
              </w:pPrChange>
            </w:pPr>
          </w:p>
          <w:p w:rsidR="000F44A3" w:rsidRPr="00871E1A" w:rsidDel="00D66FFA" w:rsidRDefault="000F44A3">
            <w:pPr>
              <w:pStyle w:val="h1"/>
              <w:rPr>
                <w:del w:id="8907" w:author="Caree2" w:date="2016-10-26T18:37:00Z"/>
              </w:rPr>
              <w:pPrChange w:id="8908"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09" w:author="Caree2" w:date="2016-10-26T18:37:00Z"/>
              </w:rPr>
              <w:pPrChange w:id="8910" w:author="Caree2" w:date="2016-10-28T06:24:00Z">
                <w:pPr>
                  <w:shd w:val="clear" w:color="auto" w:fill="FFFFFF"/>
                </w:pPr>
              </w:pPrChange>
            </w:pPr>
          </w:p>
          <w:p w:rsidR="000F44A3" w:rsidRPr="00871E1A" w:rsidDel="00D66FFA" w:rsidRDefault="000F44A3">
            <w:pPr>
              <w:pStyle w:val="h1"/>
              <w:rPr>
                <w:del w:id="8911" w:author="Caree2" w:date="2016-10-26T18:37:00Z"/>
              </w:rPr>
              <w:pPrChange w:id="8912" w:author="Caree2" w:date="2016-10-28T06:24:00Z">
                <w:pPr>
                  <w:shd w:val="clear" w:color="auto" w:fill="FFFFFF"/>
                </w:pPr>
              </w:pPrChange>
            </w:pPr>
          </w:p>
        </w:tc>
      </w:tr>
      <w:tr w:rsidR="000F44A3" w:rsidRPr="00871E1A" w:rsidDel="00D66FFA" w:rsidTr="00D702B8">
        <w:trPr>
          <w:trHeight w:val="470"/>
          <w:del w:id="8913"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14" w:author="Caree2" w:date="2016-10-26T18:37:00Z"/>
              </w:rPr>
              <w:pPrChange w:id="8915" w:author="Caree2" w:date="2016-10-28T06:24:00Z">
                <w:pPr>
                  <w:shd w:val="clear" w:color="auto" w:fill="FFFFFF"/>
                </w:pPr>
              </w:pPrChange>
            </w:pPr>
          </w:p>
          <w:p w:rsidR="000F44A3" w:rsidRPr="00871E1A" w:rsidDel="00D66FFA" w:rsidRDefault="000F44A3">
            <w:pPr>
              <w:pStyle w:val="h1"/>
              <w:rPr>
                <w:del w:id="8916" w:author="Caree2" w:date="2016-10-26T18:37:00Z"/>
              </w:rPr>
              <w:pPrChange w:id="8917"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18" w:author="Caree2" w:date="2016-10-26T18:37:00Z"/>
              </w:rPr>
              <w:pPrChange w:id="8919" w:author="Caree2" w:date="2016-10-28T06:24:00Z">
                <w:pPr>
                  <w:shd w:val="clear" w:color="auto" w:fill="FFFFFF"/>
                </w:pPr>
              </w:pPrChange>
            </w:pPr>
          </w:p>
          <w:p w:rsidR="000F44A3" w:rsidRPr="00871E1A" w:rsidDel="00D66FFA" w:rsidRDefault="000F44A3">
            <w:pPr>
              <w:pStyle w:val="h1"/>
              <w:rPr>
                <w:del w:id="8920" w:author="Caree2" w:date="2016-10-26T18:37:00Z"/>
              </w:rPr>
              <w:pPrChange w:id="8921" w:author="Caree2" w:date="2016-10-28T06:24:00Z">
                <w:pPr>
                  <w:shd w:val="clear" w:color="auto" w:fill="FFFFFF"/>
                </w:pPr>
              </w:pPrChange>
            </w:pPr>
          </w:p>
          <w:p w:rsidR="000F44A3" w:rsidRPr="00871E1A" w:rsidDel="00D66FFA" w:rsidRDefault="000F44A3">
            <w:pPr>
              <w:pStyle w:val="h1"/>
              <w:rPr>
                <w:del w:id="8922" w:author="Caree2" w:date="2016-10-26T18:37:00Z"/>
              </w:rPr>
              <w:pPrChange w:id="8923"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24" w:author="Caree2" w:date="2016-10-26T18:37:00Z"/>
              </w:rPr>
              <w:pPrChange w:id="8925" w:author="Caree2" w:date="2016-10-28T06:24:00Z">
                <w:pPr>
                  <w:shd w:val="clear" w:color="auto" w:fill="FFFFFF"/>
                </w:pPr>
              </w:pPrChange>
            </w:pPr>
          </w:p>
          <w:p w:rsidR="000F44A3" w:rsidRPr="00871E1A" w:rsidDel="00D66FFA" w:rsidRDefault="000F44A3">
            <w:pPr>
              <w:pStyle w:val="h1"/>
              <w:rPr>
                <w:del w:id="8926" w:author="Caree2" w:date="2016-10-26T18:37:00Z"/>
              </w:rPr>
              <w:pPrChange w:id="8927"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28" w:author="Caree2" w:date="2016-10-26T18:37:00Z"/>
              </w:rPr>
              <w:pPrChange w:id="8929" w:author="Caree2" w:date="2016-10-28T06:24:00Z">
                <w:pPr>
                  <w:shd w:val="clear" w:color="auto" w:fill="FFFFFF"/>
                </w:pPr>
              </w:pPrChange>
            </w:pPr>
          </w:p>
          <w:p w:rsidR="000F44A3" w:rsidRPr="00871E1A" w:rsidDel="00D66FFA" w:rsidRDefault="000F44A3">
            <w:pPr>
              <w:pStyle w:val="h1"/>
              <w:rPr>
                <w:del w:id="8930" w:author="Caree2" w:date="2016-10-26T18:37:00Z"/>
              </w:rPr>
              <w:pPrChange w:id="8931" w:author="Caree2" w:date="2016-10-28T06:24:00Z">
                <w:pPr>
                  <w:shd w:val="clear" w:color="auto" w:fill="FFFFFF"/>
                </w:pPr>
              </w:pPrChange>
            </w:pPr>
          </w:p>
        </w:tc>
      </w:tr>
    </w:tbl>
    <w:p w:rsidR="000F44A3" w:rsidRPr="00871E1A" w:rsidDel="00D66FFA" w:rsidRDefault="000F44A3">
      <w:pPr>
        <w:pStyle w:val="h1"/>
        <w:rPr>
          <w:del w:id="8932" w:author="Caree2" w:date="2016-10-26T18:37:00Z"/>
        </w:rPr>
        <w:pPrChange w:id="8933" w:author="Caree2" w:date="2016-10-28T06:24:00Z">
          <w:pPr>
            <w:shd w:val="clear" w:color="auto" w:fill="FFFFFF"/>
          </w:pPr>
        </w:pPrChange>
      </w:pPr>
    </w:p>
    <w:p w:rsidR="000F44A3" w:rsidRPr="00871E1A" w:rsidDel="00D66FFA" w:rsidRDefault="000F44A3">
      <w:pPr>
        <w:pStyle w:val="h1"/>
        <w:rPr>
          <w:del w:id="8934" w:author="Caree2" w:date="2016-10-26T18:37:00Z"/>
        </w:rPr>
        <w:pPrChange w:id="8935" w:author="Caree2" w:date="2016-10-28T06:24:00Z">
          <w:pPr>
            <w:shd w:val="clear" w:color="auto" w:fill="FFFFFF"/>
          </w:pPr>
        </w:pPrChange>
      </w:pPr>
      <w:del w:id="8936" w:author="Caree2" w:date="2016-10-26T18:37:00Z">
        <w:r w:rsidRPr="00871E1A" w:rsidDel="00D66FFA">
          <w:delText xml:space="preserve">Training Topic: (Principles </w:delText>
        </w:r>
        <w:r w:rsidR="008275AE" w:rsidDel="00D66FFA">
          <w:delText>and</w:delText>
        </w:r>
        <w:r w:rsidRPr="00871E1A" w:rsidDel="00D66FFA">
          <w:delText xml:space="preserve"> Practice):</w:delText>
        </w:r>
      </w:del>
    </w:p>
    <w:p w:rsidR="000F44A3" w:rsidRPr="00871E1A" w:rsidDel="00D66FFA" w:rsidRDefault="000F44A3">
      <w:pPr>
        <w:pStyle w:val="h1"/>
        <w:rPr>
          <w:del w:id="8937" w:author="Caree2" w:date="2016-10-26T18:37:00Z"/>
        </w:rPr>
        <w:pPrChange w:id="8938" w:author="Caree2" w:date="2016-10-28T06:24:00Z">
          <w:pPr>
            <w:shd w:val="clear" w:color="auto" w:fill="FFFFFF"/>
          </w:pPr>
        </w:pPrChange>
      </w:pPr>
      <w:del w:id="8939" w:author="Caree2" w:date="2016-10-26T18:37:00Z">
        <w:r w:rsidRPr="00871E1A" w:rsidDel="00D66FFA">
          <w:tab/>
          <w:delText>Include MPPU Bio-Security Protocol as text.</w:delText>
        </w:r>
      </w:del>
    </w:p>
    <w:p w:rsidR="000F44A3" w:rsidRPr="00871E1A" w:rsidDel="00D66FFA" w:rsidRDefault="000F44A3">
      <w:pPr>
        <w:pStyle w:val="h1"/>
        <w:rPr>
          <w:del w:id="8940" w:author="Caree2" w:date="2016-10-26T18:37:00Z"/>
          <w:sz w:val="22"/>
        </w:rPr>
        <w:pPrChange w:id="8941" w:author="Caree2" w:date="2016-10-28T06:24:00Z">
          <w:pPr>
            <w:shd w:val="clear" w:color="auto" w:fill="FFFFFF"/>
            <w:jc w:val="right"/>
          </w:pPr>
        </w:pPrChange>
      </w:pPr>
      <w:del w:id="8942" w:author="Caree2" w:date="2016-10-26T18:37:00Z">
        <w:r w:rsidRPr="00871E1A" w:rsidDel="00D66FFA">
          <w:rPr>
            <w:sz w:val="22"/>
          </w:rPr>
          <w:delText>Signed/Date___________________________________________</w:delText>
        </w:r>
      </w:del>
    </w:p>
    <w:p w:rsidR="000F44A3" w:rsidRPr="00871E1A" w:rsidDel="00D66FFA" w:rsidRDefault="000F44A3">
      <w:pPr>
        <w:pStyle w:val="h1"/>
        <w:rPr>
          <w:del w:id="8943" w:author="Caree2" w:date="2016-10-26T18:37:00Z"/>
        </w:rPr>
        <w:pPrChange w:id="8944" w:author="Caree2" w:date="2016-10-28T06:24:00Z">
          <w:pPr>
            <w:shd w:val="clear" w:color="auto" w:fill="FFFFFF"/>
            <w:jc w:val="right"/>
          </w:pPr>
        </w:pPrChange>
      </w:pPr>
    </w:p>
    <w:p w:rsidR="000F44A3" w:rsidRPr="00871E1A" w:rsidDel="00682868" w:rsidRDefault="000F44A3">
      <w:pPr>
        <w:pStyle w:val="h1"/>
        <w:rPr>
          <w:del w:id="8945" w:author="Caree2" w:date="2016-10-28T06:24:00Z"/>
          <w:i w:val="0"/>
        </w:rPr>
        <w:sectPr w:rsidR="000F44A3" w:rsidRPr="00871E1A" w:rsidDel="00682868" w:rsidSect="00682868">
          <w:headerReference w:type="even" r:id="rId40"/>
          <w:footerReference w:type="even" r:id="rId41"/>
          <w:headerReference w:type="first" r:id="rId42"/>
          <w:pgSz w:w="12240" w:h="15840" w:orient="portrait" w:code="1"/>
          <w:pgMar w:top="1440" w:right="1440" w:bottom="1152" w:left="1152" w:header="720" w:footer="720" w:gutter="0"/>
          <w:pgNumType w:start="29"/>
          <w:cols w:space="720"/>
          <w:docGrid w:linePitch="360"/>
          <w:sectPrChange w:id="8946" w:author="Caree2" w:date="2016-10-28T06:24:00Z">
            <w:sectPr w:rsidR="000F44A3" w:rsidRPr="00871E1A" w:rsidDel="00682868" w:rsidSect="00682868">
              <w:pgSz w:w="15840" w:h="12240" w:orient="landscape"/>
              <w:pgMar w:top="1440" w:right="1152" w:bottom="1152" w:left="1440" w:header="720" w:footer="720" w:gutter="0"/>
            </w:sectPr>
          </w:sectPrChange>
        </w:sectPr>
        <w:pPrChange w:id="8947" w:author="Caree2" w:date="2016-10-28T06:24:00Z">
          <w:pPr>
            <w:pStyle w:val="Heading9"/>
          </w:pPr>
        </w:pPrChange>
      </w:pPr>
    </w:p>
    <w:p w:rsidR="000F44A3" w:rsidRPr="003D6C9B" w:rsidDel="00D66FFA" w:rsidRDefault="000F44A3">
      <w:pPr>
        <w:pStyle w:val="h1"/>
        <w:rPr>
          <w:del w:id="8948" w:author="Caree2" w:date="2016-10-26T18:38:00Z"/>
          <w:sz w:val="36"/>
        </w:rPr>
        <w:pPrChange w:id="8949" w:author="Caree2" w:date="2016-10-28T06:24:00Z">
          <w:pPr>
            <w:pStyle w:val="Heading9"/>
          </w:pPr>
        </w:pPrChange>
      </w:pPr>
      <w:del w:id="8950" w:author="Caree2" w:date="2016-10-26T18:38:00Z">
        <w:r w:rsidRPr="003D6C9B" w:rsidDel="00D66FFA">
          <w:rPr>
            <w:sz w:val="36"/>
          </w:rPr>
          <w:delText xml:space="preserve">Sample Monthly Log: Farm Site Inspection </w:delText>
        </w:r>
        <w:r w:rsidR="008275AE" w:rsidRPr="003D6C9B" w:rsidDel="00D66FFA">
          <w:rPr>
            <w:sz w:val="36"/>
          </w:rPr>
          <w:delText>and</w:delText>
        </w:r>
        <w:r w:rsidRPr="003D6C9B" w:rsidDel="00D66FFA">
          <w:rPr>
            <w:sz w:val="36"/>
          </w:rPr>
          <w:delText xml:space="preserve"> Pest Control </w:delText>
        </w:r>
      </w:del>
    </w:p>
    <w:p w:rsidR="000F44A3" w:rsidRPr="00871E1A" w:rsidDel="00D66FFA" w:rsidRDefault="000F44A3">
      <w:pPr>
        <w:pStyle w:val="h1"/>
        <w:rPr>
          <w:del w:id="8951" w:author="Caree2" w:date="2016-10-26T18:38:00Z"/>
        </w:rPr>
        <w:pPrChange w:id="8952" w:author="Caree2" w:date="2016-10-28T06:24:00Z">
          <w:pPr>
            <w:shd w:val="clear" w:color="auto" w:fill="FFFFFF"/>
          </w:pPr>
        </w:pPrChange>
      </w:pPr>
      <w:del w:id="8953" w:author="Caree2" w:date="2016-10-26T18:38:00Z">
        <w:r w:rsidRPr="00871E1A" w:rsidDel="00D66FFA">
          <w:delText>(Use to document SOP 1)</w:delText>
        </w:r>
      </w:del>
    </w:p>
    <w:p w:rsidR="000F44A3" w:rsidRPr="00871E1A" w:rsidDel="00D66FFA" w:rsidRDefault="000F44A3">
      <w:pPr>
        <w:pStyle w:val="h1"/>
        <w:rPr>
          <w:del w:id="8954" w:author="Caree2" w:date="2016-10-26T18:38:00Z"/>
        </w:rPr>
        <w:pPrChange w:id="8955" w:author="Caree2" w:date="2016-10-28T06:24:00Z">
          <w:pPr>
            <w:shd w:val="clear" w:color="auto" w:fill="FFFFFF"/>
          </w:pPr>
        </w:pPrChange>
      </w:pPr>
    </w:p>
    <w:p w:rsidR="000F44A3" w:rsidRPr="00871E1A" w:rsidDel="00D66FFA" w:rsidRDefault="000F44A3">
      <w:pPr>
        <w:pStyle w:val="h1"/>
        <w:rPr>
          <w:del w:id="8956" w:author="Caree2" w:date="2016-10-26T18:38:00Z"/>
          <w:sz w:val="16"/>
        </w:rPr>
        <w:pPrChange w:id="8957" w:author="Caree2" w:date="2016-10-28T06:24:00Z">
          <w:pPr>
            <w:shd w:val="clear" w:color="auto" w:fill="FFFFFF"/>
            <w:ind w:right="108"/>
          </w:pPr>
        </w:pPrChange>
      </w:pPr>
    </w:p>
    <w:tbl>
      <w:tblPr>
        <w:tblW w:w="10260" w:type="dxa"/>
        <w:tblInd w:w="40" w:type="dxa"/>
        <w:tblLayout w:type="fixed"/>
        <w:tblCellMar>
          <w:left w:w="40" w:type="dxa"/>
          <w:right w:w="40" w:type="dxa"/>
        </w:tblCellMar>
        <w:tblLook w:val="0000" w:firstRow="0" w:lastRow="0" w:firstColumn="0" w:lastColumn="0" w:noHBand="0" w:noVBand="0"/>
      </w:tblPr>
      <w:tblGrid>
        <w:gridCol w:w="900"/>
        <w:gridCol w:w="3420"/>
        <w:gridCol w:w="1080"/>
        <w:gridCol w:w="3827"/>
        <w:gridCol w:w="1033"/>
      </w:tblGrid>
      <w:tr w:rsidR="000F44A3" w:rsidRPr="00871E1A" w:rsidDel="00D66FFA" w:rsidTr="00D702B8">
        <w:trPr>
          <w:trHeight w:val="499"/>
          <w:del w:id="8958"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59" w:author="Caree2" w:date="2016-10-26T18:38:00Z"/>
                <w:sz w:val="16"/>
              </w:rPr>
              <w:pPrChange w:id="8960" w:author="Caree2" w:date="2016-10-28T06:24:00Z">
                <w:pPr>
                  <w:pStyle w:val="Heading1"/>
                </w:pPr>
              </w:pPrChange>
            </w:pPr>
          </w:p>
          <w:p w:rsidR="000F44A3" w:rsidRPr="00871E1A" w:rsidDel="00D66FFA" w:rsidRDefault="000F44A3">
            <w:pPr>
              <w:pStyle w:val="h1"/>
              <w:rPr>
                <w:del w:id="8961" w:author="Caree2" w:date="2016-10-26T18:38:00Z"/>
              </w:rPr>
              <w:pPrChange w:id="8962" w:author="Caree2" w:date="2016-10-28T06:24:00Z">
                <w:pPr>
                  <w:pStyle w:val="Heading1"/>
                </w:pPr>
              </w:pPrChange>
            </w:pPr>
            <w:del w:id="8963" w:author="Caree2" w:date="2016-10-26T18:38:00Z">
              <w:r w:rsidRPr="00871E1A" w:rsidDel="00D66FFA">
                <w:delText>DATE</w:delText>
              </w:r>
            </w:del>
          </w:p>
          <w:p w:rsidR="000F44A3" w:rsidRPr="00871E1A" w:rsidDel="00D66FFA" w:rsidRDefault="000F44A3">
            <w:pPr>
              <w:pStyle w:val="h1"/>
              <w:rPr>
                <w:del w:id="8964" w:author="Caree2" w:date="2016-10-26T18:38:00Z"/>
                <w:sz w:val="22"/>
              </w:rPr>
              <w:pPrChange w:id="8965" w:author="Caree2" w:date="2016-10-28T06:24:00Z">
                <w:pPr>
                  <w:jc w:val="center"/>
                </w:pPr>
              </w:pPrChange>
            </w:pPr>
            <w:del w:id="8966" w:author="Caree2" w:date="2016-10-26T18:38:00Z">
              <w:r w:rsidRPr="00871E1A" w:rsidDel="00D66FFA">
                <w:rPr>
                  <w:sz w:val="22"/>
                </w:rPr>
                <w:delText>(Month/</w:delText>
              </w:r>
            </w:del>
          </w:p>
          <w:p w:rsidR="000F44A3" w:rsidRPr="00871E1A" w:rsidDel="00D66FFA" w:rsidRDefault="000F44A3">
            <w:pPr>
              <w:pStyle w:val="h1"/>
              <w:rPr>
                <w:del w:id="8967" w:author="Caree2" w:date="2016-10-26T18:38:00Z"/>
              </w:rPr>
              <w:pPrChange w:id="8968" w:author="Caree2" w:date="2016-10-28T06:24:00Z">
                <w:pPr>
                  <w:jc w:val="center"/>
                </w:pPr>
              </w:pPrChange>
            </w:pPr>
            <w:del w:id="8969" w:author="Caree2" w:date="2016-10-26T18:38:00Z">
              <w:r w:rsidRPr="00871E1A" w:rsidDel="00D66FFA">
                <w:rPr>
                  <w:sz w:val="22"/>
                </w:rPr>
                <w:delText>Year)</w:delText>
              </w:r>
            </w:del>
          </w:p>
          <w:p w:rsidR="000F44A3" w:rsidRPr="00871E1A" w:rsidDel="00D66FFA" w:rsidRDefault="000F44A3">
            <w:pPr>
              <w:pStyle w:val="h1"/>
              <w:rPr>
                <w:del w:id="8970" w:author="Caree2" w:date="2016-10-26T18:38:00Z"/>
                <w:sz w:val="16"/>
              </w:rPr>
              <w:pPrChange w:id="8971"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72" w:author="Caree2" w:date="2016-10-26T18:38:00Z"/>
                <w:sz w:val="16"/>
              </w:rPr>
              <w:pPrChange w:id="8973" w:author="Caree2" w:date="2016-10-28T06:24:00Z">
                <w:pPr>
                  <w:pStyle w:val="Heading2"/>
                  <w:jc w:val="center"/>
                </w:pPr>
              </w:pPrChange>
            </w:pPr>
          </w:p>
          <w:p w:rsidR="000F44A3" w:rsidRPr="00871E1A" w:rsidDel="00D66FFA" w:rsidRDefault="000F44A3">
            <w:pPr>
              <w:pStyle w:val="h1"/>
              <w:rPr>
                <w:del w:id="8974" w:author="Caree2" w:date="2016-10-26T18:38:00Z"/>
                <w:sz w:val="22"/>
              </w:rPr>
              <w:pPrChange w:id="8975" w:author="Caree2" w:date="2016-10-28T06:24:00Z">
                <w:pPr>
                  <w:pStyle w:val="Heading2"/>
                  <w:jc w:val="center"/>
                </w:pPr>
              </w:pPrChange>
            </w:pPr>
            <w:del w:id="8976" w:author="Caree2" w:date="2016-10-26T18:38:00Z">
              <w:r w:rsidRPr="00871E1A" w:rsidDel="00D66FFA">
                <w:rPr>
                  <w:sz w:val="22"/>
                </w:rPr>
                <w:delText>AREA INSPECTED/</w:delText>
              </w:r>
            </w:del>
          </w:p>
          <w:p w:rsidR="000F44A3" w:rsidRPr="00871E1A" w:rsidDel="00D66FFA" w:rsidRDefault="000F44A3">
            <w:pPr>
              <w:pStyle w:val="h1"/>
              <w:rPr>
                <w:del w:id="8977" w:author="Caree2" w:date="2016-10-26T18:38:00Z"/>
                <w:sz w:val="22"/>
              </w:rPr>
              <w:pPrChange w:id="8978" w:author="Caree2" w:date="2016-10-28T06:24:00Z">
                <w:pPr>
                  <w:pStyle w:val="Heading2"/>
                  <w:jc w:val="center"/>
                </w:pPr>
              </w:pPrChange>
            </w:pPr>
            <w:del w:id="8979" w:author="Caree2" w:date="2016-10-26T18:38:00Z">
              <w:r w:rsidRPr="00871E1A" w:rsidDel="00D66FFA">
                <w:rPr>
                  <w:sz w:val="22"/>
                </w:rPr>
                <w:delText xml:space="preserve">CORRECTIVE ACTIONS </w:delText>
              </w:r>
            </w:del>
          </w:p>
          <w:p w:rsidR="000F44A3" w:rsidRPr="00871E1A" w:rsidDel="00D66FFA" w:rsidRDefault="000F44A3">
            <w:pPr>
              <w:pStyle w:val="h1"/>
              <w:rPr>
                <w:del w:id="8980" w:author="Caree2" w:date="2016-10-26T18:38:00Z"/>
                <w:sz w:val="16"/>
              </w:rPr>
              <w:pPrChange w:id="8981" w:author="Caree2" w:date="2016-10-28T06:24:00Z">
                <w:pPr>
                  <w:shd w:val="clear" w:color="auto" w:fill="FFFFFF"/>
                  <w:jc w:val="center"/>
                </w:pPr>
              </w:pPrChange>
            </w:pPr>
            <w:del w:id="8982" w:author="Caree2" w:date="2016-10-26T18:38:00Z">
              <w:r w:rsidRPr="00871E1A" w:rsidDel="00D66FFA">
                <w:rPr>
                  <w:sz w:val="22"/>
                </w:rPr>
                <w:delText>NEEDED (IF ANY):</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83" w:author="Caree2" w:date="2016-10-26T18:38:00Z"/>
                <w:sz w:val="16"/>
              </w:rPr>
              <w:pPrChange w:id="8984" w:author="Caree2" w:date="2016-10-28T06:24:00Z">
                <w:pPr>
                  <w:pStyle w:val="Heading2"/>
                  <w:jc w:val="center"/>
                </w:pPr>
              </w:pPrChange>
            </w:pPr>
          </w:p>
          <w:p w:rsidR="000F44A3" w:rsidRPr="00871E1A" w:rsidDel="00D66FFA" w:rsidRDefault="000F44A3">
            <w:pPr>
              <w:pStyle w:val="h1"/>
              <w:rPr>
                <w:del w:id="8985" w:author="Caree2" w:date="2016-10-26T18:38:00Z"/>
              </w:rPr>
              <w:pPrChange w:id="8986" w:author="Caree2" w:date="2016-10-28T06:24:00Z">
                <w:pPr>
                  <w:pStyle w:val="Heading2"/>
                  <w:jc w:val="center"/>
                </w:pPr>
              </w:pPrChange>
            </w:pPr>
            <w:del w:id="8987" w:author="Caree2" w:date="2016-10-26T18:38:00Z">
              <w:r w:rsidRPr="00871E1A" w:rsidDel="00D66FFA">
                <w:delText>Initial/</w:delText>
              </w:r>
            </w:del>
          </w:p>
          <w:p w:rsidR="000F44A3" w:rsidRPr="00871E1A" w:rsidDel="00D66FFA" w:rsidRDefault="000F44A3">
            <w:pPr>
              <w:pStyle w:val="h1"/>
              <w:rPr>
                <w:del w:id="8988" w:author="Caree2" w:date="2016-10-26T18:38:00Z"/>
              </w:rPr>
              <w:pPrChange w:id="8989" w:author="Caree2" w:date="2016-10-28T06:24:00Z">
                <w:pPr>
                  <w:pStyle w:val="Heading2"/>
                  <w:jc w:val="center"/>
                </w:pPr>
              </w:pPrChange>
            </w:pPr>
            <w:del w:id="8990" w:author="Caree2" w:date="2016-10-26T18:38:00Z">
              <w:r w:rsidRPr="00871E1A" w:rsidDel="00D66FFA">
                <w:delText>Date:</w:delText>
              </w:r>
            </w:del>
          </w:p>
          <w:p w:rsidR="000F44A3" w:rsidRPr="00871E1A" w:rsidDel="00D66FFA" w:rsidRDefault="000F44A3">
            <w:pPr>
              <w:pStyle w:val="h1"/>
              <w:rPr>
                <w:del w:id="8991" w:author="Caree2" w:date="2016-10-26T18:38:00Z"/>
                <w:sz w:val="16"/>
              </w:rPr>
              <w:pPrChange w:id="8992"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93" w:author="Caree2" w:date="2016-10-26T18:38:00Z"/>
                <w:sz w:val="16"/>
                <w:szCs w:val="21"/>
              </w:rPr>
              <w:pPrChange w:id="8994" w:author="Caree2" w:date="2016-10-28T06:24:00Z">
                <w:pPr>
                  <w:shd w:val="clear" w:color="auto" w:fill="FFFFFF"/>
                </w:pPr>
              </w:pPrChange>
            </w:pPr>
          </w:p>
          <w:p w:rsidR="000F44A3" w:rsidRPr="00871E1A" w:rsidDel="00D66FFA" w:rsidRDefault="000F44A3">
            <w:pPr>
              <w:pStyle w:val="h1"/>
              <w:rPr>
                <w:del w:id="8995" w:author="Caree2" w:date="2016-10-26T18:38:00Z"/>
                <w:sz w:val="22"/>
              </w:rPr>
              <w:pPrChange w:id="8996" w:author="Caree2" w:date="2016-10-28T06:24:00Z">
                <w:pPr>
                  <w:pStyle w:val="Heading2"/>
                  <w:jc w:val="center"/>
                </w:pPr>
              </w:pPrChange>
            </w:pPr>
            <w:del w:id="8997" w:author="Caree2" w:date="2016-10-26T18:38:00Z">
              <w:r w:rsidRPr="00871E1A" w:rsidDel="00D66FFA">
                <w:rPr>
                  <w:sz w:val="22"/>
                </w:rPr>
                <w:delText>NOTES/CORRECTIVE</w:delText>
              </w:r>
            </w:del>
          </w:p>
          <w:p w:rsidR="000F44A3" w:rsidRPr="00871E1A" w:rsidDel="00D66FFA" w:rsidRDefault="000F44A3">
            <w:pPr>
              <w:pStyle w:val="h1"/>
              <w:rPr>
                <w:del w:id="8998" w:author="Caree2" w:date="2016-10-26T18:38:00Z"/>
                <w:sz w:val="22"/>
              </w:rPr>
              <w:pPrChange w:id="8999" w:author="Caree2" w:date="2016-10-28T06:24:00Z">
                <w:pPr>
                  <w:pStyle w:val="Heading2"/>
                  <w:jc w:val="center"/>
                </w:pPr>
              </w:pPrChange>
            </w:pPr>
            <w:del w:id="9000" w:author="Caree2" w:date="2016-10-26T18:38:00Z">
              <w:r w:rsidRPr="00871E1A" w:rsidDel="00D66FFA">
                <w:rPr>
                  <w:sz w:val="22"/>
                </w:rPr>
                <w:delText>ACTIONS TAKEN:</w:delText>
              </w:r>
            </w:del>
          </w:p>
          <w:p w:rsidR="000F44A3" w:rsidRPr="00871E1A" w:rsidDel="00D66FFA" w:rsidRDefault="000F44A3">
            <w:pPr>
              <w:pStyle w:val="h1"/>
              <w:rPr>
                <w:del w:id="9001" w:author="Caree2" w:date="2016-10-26T18:38:00Z"/>
                <w:sz w:val="16"/>
              </w:rPr>
              <w:pPrChange w:id="9002" w:author="Caree2" w:date="2016-10-28T06:24:00Z">
                <w:pPr>
                  <w:shd w:val="clear" w:color="auto" w:fill="FFFFFF"/>
                  <w:jc w:val="center"/>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03" w:author="Caree2" w:date="2016-10-26T18:38:00Z"/>
                <w:sz w:val="16"/>
                <w:szCs w:val="21"/>
              </w:rPr>
              <w:pPrChange w:id="9004" w:author="Caree2" w:date="2016-10-28T06:24:00Z">
                <w:pPr>
                  <w:shd w:val="clear" w:color="auto" w:fill="FFFFFF"/>
                </w:pPr>
              </w:pPrChange>
            </w:pPr>
          </w:p>
          <w:p w:rsidR="000F44A3" w:rsidRPr="00871E1A" w:rsidDel="00D66FFA" w:rsidRDefault="000F44A3">
            <w:pPr>
              <w:pStyle w:val="h1"/>
              <w:rPr>
                <w:del w:id="9005" w:author="Caree2" w:date="2016-10-26T18:38:00Z"/>
              </w:rPr>
              <w:pPrChange w:id="9006" w:author="Caree2" w:date="2016-10-28T06:24:00Z">
                <w:pPr>
                  <w:shd w:val="clear" w:color="auto" w:fill="FFFFFF"/>
                  <w:jc w:val="center"/>
                </w:pPr>
              </w:pPrChange>
            </w:pPr>
            <w:del w:id="9007" w:author="Caree2" w:date="2016-10-26T18:38:00Z">
              <w:r w:rsidRPr="00871E1A" w:rsidDel="00D66FFA">
                <w:delText>Initial/</w:delText>
              </w:r>
            </w:del>
          </w:p>
          <w:p w:rsidR="000F44A3" w:rsidRPr="00871E1A" w:rsidDel="00D66FFA" w:rsidRDefault="000F44A3">
            <w:pPr>
              <w:pStyle w:val="h1"/>
              <w:rPr>
                <w:del w:id="9008" w:author="Caree2" w:date="2016-10-26T18:38:00Z"/>
                <w:szCs w:val="21"/>
              </w:rPr>
              <w:pPrChange w:id="9009" w:author="Caree2" w:date="2016-10-28T06:24:00Z">
                <w:pPr>
                  <w:shd w:val="clear" w:color="auto" w:fill="FFFFFF"/>
                  <w:jc w:val="center"/>
                </w:pPr>
              </w:pPrChange>
            </w:pPr>
            <w:del w:id="9010" w:author="Caree2" w:date="2016-10-26T18:38:00Z">
              <w:r w:rsidRPr="00871E1A" w:rsidDel="00D66FFA">
                <w:delText>Date:</w:delText>
              </w:r>
            </w:del>
          </w:p>
        </w:tc>
      </w:tr>
      <w:tr w:rsidR="000F44A3" w:rsidRPr="00871E1A" w:rsidDel="00D66FFA" w:rsidTr="00D702B8">
        <w:trPr>
          <w:trHeight w:val="470"/>
          <w:del w:id="9011"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12" w:author="Caree2" w:date="2016-10-26T18:38:00Z"/>
                <w:sz w:val="16"/>
              </w:rPr>
              <w:pPrChange w:id="9013" w:author="Caree2" w:date="2016-10-28T06:24:00Z">
                <w:pPr>
                  <w:shd w:val="clear" w:color="auto" w:fill="FFFFFF"/>
                </w:pPr>
              </w:pPrChange>
            </w:pPr>
          </w:p>
          <w:p w:rsidR="000F44A3" w:rsidRPr="00871E1A" w:rsidDel="00D66FFA" w:rsidRDefault="000F44A3">
            <w:pPr>
              <w:pStyle w:val="h1"/>
              <w:rPr>
                <w:del w:id="9014" w:author="Caree2" w:date="2016-10-26T18:38:00Z"/>
                <w:sz w:val="20"/>
              </w:rPr>
              <w:pPrChange w:id="9015"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16" w:author="Caree2" w:date="2016-10-26T18:38:00Z"/>
                <w:sz w:val="16"/>
              </w:rPr>
              <w:pPrChange w:id="9017" w:author="Caree2" w:date="2016-10-28T06:24:00Z">
                <w:pPr>
                  <w:shd w:val="clear" w:color="auto" w:fill="FFFFFF"/>
                </w:pPr>
              </w:pPrChange>
            </w:pPr>
          </w:p>
          <w:p w:rsidR="000F44A3" w:rsidRPr="00871E1A" w:rsidDel="00D66FFA" w:rsidRDefault="000F44A3">
            <w:pPr>
              <w:pStyle w:val="h1"/>
              <w:rPr>
                <w:del w:id="9018" w:author="Caree2" w:date="2016-10-26T18:38:00Z"/>
              </w:rPr>
              <w:pPrChange w:id="9019" w:author="Caree2" w:date="2016-10-28T06:24:00Z">
                <w:pPr>
                  <w:shd w:val="clear" w:color="auto" w:fill="FFFFFF"/>
                </w:pPr>
              </w:pPrChange>
            </w:pPr>
            <w:del w:id="9020" w:author="Caree2" w:date="2016-10-26T18:38:00Z">
              <w:r w:rsidRPr="00871E1A" w:rsidDel="00D66FFA">
                <w:delText>1</w:delText>
              </w:r>
            </w:del>
          </w:p>
          <w:p w:rsidR="000F44A3" w:rsidRPr="00871E1A" w:rsidDel="00D66FFA" w:rsidRDefault="000F44A3">
            <w:pPr>
              <w:pStyle w:val="h1"/>
              <w:rPr>
                <w:del w:id="9021" w:author="Caree2" w:date="2016-10-26T18:38:00Z"/>
                <w:sz w:val="20"/>
              </w:rPr>
              <w:pPrChange w:id="9022" w:author="Caree2" w:date="2016-10-28T06:24:00Z">
                <w:pPr>
                  <w:shd w:val="clear" w:color="auto" w:fill="FFFFFF"/>
                </w:pPr>
              </w:pPrChange>
            </w:pPr>
          </w:p>
          <w:p w:rsidR="000F44A3" w:rsidRPr="00871E1A" w:rsidDel="00D66FFA" w:rsidRDefault="000F44A3">
            <w:pPr>
              <w:pStyle w:val="h1"/>
              <w:rPr>
                <w:del w:id="9023" w:author="Caree2" w:date="2016-10-26T18:38:00Z"/>
                <w:sz w:val="20"/>
              </w:rPr>
              <w:pPrChange w:id="9024"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25" w:author="Caree2" w:date="2016-10-26T18:38:00Z"/>
                <w:sz w:val="16"/>
              </w:rPr>
              <w:pPrChange w:id="9026" w:author="Caree2" w:date="2016-10-28T06:24:00Z">
                <w:pPr>
                  <w:shd w:val="clear" w:color="auto" w:fill="FFFFFF"/>
                </w:pPr>
              </w:pPrChange>
            </w:pPr>
          </w:p>
          <w:p w:rsidR="000F44A3" w:rsidRPr="00871E1A" w:rsidDel="00D66FFA" w:rsidRDefault="000F44A3">
            <w:pPr>
              <w:pStyle w:val="h1"/>
              <w:rPr>
                <w:del w:id="9027" w:author="Caree2" w:date="2016-10-26T18:38:00Z"/>
                <w:sz w:val="20"/>
              </w:rPr>
              <w:pPrChange w:id="9028"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29" w:author="Caree2" w:date="2016-10-26T18:38:00Z"/>
                <w:sz w:val="16"/>
              </w:rPr>
              <w:pPrChange w:id="9030" w:author="Caree2" w:date="2016-10-28T06:24:00Z">
                <w:pPr>
                  <w:shd w:val="clear" w:color="auto" w:fill="FFFFFF"/>
                </w:pPr>
              </w:pPrChange>
            </w:pPr>
          </w:p>
          <w:p w:rsidR="000F44A3" w:rsidRPr="00871E1A" w:rsidDel="00D66FFA" w:rsidRDefault="000F44A3">
            <w:pPr>
              <w:pStyle w:val="h1"/>
              <w:rPr>
                <w:del w:id="9031" w:author="Caree2" w:date="2016-10-26T18:38:00Z"/>
              </w:rPr>
              <w:pPrChange w:id="9032"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33" w:author="Caree2" w:date="2016-10-26T18:38:00Z"/>
                <w:sz w:val="16"/>
              </w:rPr>
              <w:pPrChange w:id="9034" w:author="Caree2" w:date="2016-10-28T06:24:00Z">
                <w:pPr>
                  <w:shd w:val="clear" w:color="auto" w:fill="FFFFFF"/>
                </w:pPr>
              </w:pPrChange>
            </w:pPr>
          </w:p>
        </w:tc>
      </w:tr>
      <w:tr w:rsidR="000F44A3" w:rsidRPr="00871E1A" w:rsidDel="00D66FFA" w:rsidTr="00D702B8">
        <w:trPr>
          <w:trHeight w:val="470"/>
          <w:del w:id="9035" w:author="Caree2" w:date="2016-10-26T18:38:00Z"/>
        </w:trPr>
        <w:tc>
          <w:tcPr>
            <w:tcW w:w="900" w:type="dxa"/>
            <w:tcBorders>
              <w:top w:val="single" w:sz="6" w:space="0" w:color="auto"/>
              <w:right w:val="single" w:sz="6" w:space="0" w:color="auto"/>
            </w:tcBorders>
          </w:tcPr>
          <w:p w:rsidR="000F44A3" w:rsidRPr="00871E1A" w:rsidDel="00D66FFA" w:rsidRDefault="000F44A3">
            <w:pPr>
              <w:pStyle w:val="h1"/>
              <w:rPr>
                <w:del w:id="9036" w:author="Caree2" w:date="2016-10-26T18:38:00Z"/>
                <w:sz w:val="16"/>
              </w:rPr>
              <w:pPrChange w:id="9037" w:author="Caree2" w:date="2016-10-28T06:24:00Z">
                <w:pPr>
                  <w:shd w:val="clear" w:color="auto" w:fill="FFFFFF"/>
                </w:pPr>
              </w:pPrChange>
            </w:pPr>
          </w:p>
          <w:p w:rsidR="000F44A3" w:rsidRPr="00871E1A" w:rsidDel="00D66FFA" w:rsidRDefault="000F44A3">
            <w:pPr>
              <w:pStyle w:val="h1"/>
              <w:rPr>
                <w:del w:id="9038" w:author="Caree2" w:date="2016-10-26T18:38:00Z"/>
                <w:sz w:val="20"/>
              </w:rPr>
              <w:pPrChange w:id="9039"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40" w:author="Caree2" w:date="2016-10-26T18:38:00Z"/>
                <w:sz w:val="16"/>
              </w:rPr>
              <w:pPrChange w:id="9041" w:author="Caree2" w:date="2016-10-28T06:24:00Z">
                <w:pPr>
                  <w:shd w:val="clear" w:color="auto" w:fill="FFFFFF"/>
                </w:pPr>
              </w:pPrChange>
            </w:pPr>
          </w:p>
          <w:p w:rsidR="000F44A3" w:rsidRPr="00871E1A" w:rsidDel="00D66FFA" w:rsidRDefault="000F44A3">
            <w:pPr>
              <w:pStyle w:val="h1"/>
              <w:rPr>
                <w:del w:id="9042" w:author="Caree2" w:date="2016-10-26T18:38:00Z"/>
              </w:rPr>
              <w:pPrChange w:id="9043" w:author="Caree2" w:date="2016-10-28T06:24:00Z">
                <w:pPr>
                  <w:shd w:val="clear" w:color="auto" w:fill="FFFFFF"/>
                </w:pPr>
              </w:pPrChange>
            </w:pPr>
            <w:del w:id="9044" w:author="Caree2" w:date="2016-10-26T18:38:00Z">
              <w:r w:rsidRPr="00871E1A" w:rsidDel="00D66FFA">
                <w:delText>2</w:delText>
              </w:r>
            </w:del>
          </w:p>
          <w:p w:rsidR="000F44A3" w:rsidRPr="00871E1A" w:rsidDel="00D66FFA" w:rsidRDefault="000F44A3">
            <w:pPr>
              <w:pStyle w:val="h1"/>
              <w:rPr>
                <w:del w:id="9045" w:author="Caree2" w:date="2016-10-26T18:38:00Z"/>
                <w:sz w:val="20"/>
              </w:rPr>
              <w:pPrChange w:id="9046" w:author="Caree2" w:date="2016-10-28T06:24:00Z">
                <w:pPr>
                  <w:shd w:val="clear" w:color="auto" w:fill="FFFFFF"/>
                </w:pPr>
              </w:pPrChange>
            </w:pPr>
          </w:p>
          <w:p w:rsidR="000F44A3" w:rsidRPr="00871E1A" w:rsidDel="00D66FFA" w:rsidRDefault="000F44A3">
            <w:pPr>
              <w:pStyle w:val="h1"/>
              <w:rPr>
                <w:del w:id="9047" w:author="Caree2" w:date="2016-10-26T18:38:00Z"/>
                <w:sz w:val="20"/>
              </w:rPr>
              <w:pPrChange w:id="9048"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49" w:author="Caree2" w:date="2016-10-26T18:38:00Z"/>
                <w:sz w:val="16"/>
              </w:rPr>
              <w:pPrChange w:id="9050" w:author="Caree2" w:date="2016-10-28T06:24:00Z">
                <w:pPr>
                  <w:shd w:val="clear" w:color="auto" w:fill="FFFFFF"/>
                </w:pPr>
              </w:pPrChange>
            </w:pPr>
          </w:p>
          <w:p w:rsidR="000F44A3" w:rsidRPr="00871E1A" w:rsidDel="00D66FFA" w:rsidRDefault="000F44A3">
            <w:pPr>
              <w:pStyle w:val="h1"/>
              <w:rPr>
                <w:del w:id="9051" w:author="Caree2" w:date="2016-10-26T18:38:00Z"/>
                <w:sz w:val="20"/>
              </w:rPr>
              <w:pPrChange w:id="9052"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53" w:author="Caree2" w:date="2016-10-26T18:38:00Z"/>
                <w:sz w:val="16"/>
              </w:rPr>
              <w:pPrChange w:id="9054" w:author="Caree2" w:date="2016-10-28T06:24:00Z">
                <w:pPr>
                  <w:shd w:val="clear" w:color="auto" w:fill="FFFFFF"/>
                </w:pPr>
              </w:pPrChange>
            </w:pPr>
          </w:p>
          <w:p w:rsidR="000F44A3" w:rsidRPr="00871E1A" w:rsidDel="00D66FFA" w:rsidRDefault="000F44A3">
            <w:pPr>
              <w:pStyle w:val="h1"/>
              <w:rPr>
                <w:del w:id="9055" w:author="Caree2" w:date="2016-10-26T18:38:00Z"/>
                <w:sz w:val="20"/>
              </w:rPr>
              <w:pPrChange w:id="9056"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57" w:author="Caree2" w:date="2016-10-26T18:38:00Z"/>
                <w:sz w:val="16"/>
              </w:rPr>
              <w:pPrChange w:id="9058" w:author="Caree2" w:date="2016-10-28T06:24:00Z">
                <w:pPr>
                  <w:shd w:val="clear" w:color="auto" w:fill="FFFFFF"/>
                </w:pPr>
              </w:pPrChange>
            </w:pPr>
          </w:p>
        </w:tc>
      </w:tr>
      <w:tr w:rsidR="000F44A3" w:rsidRPr="00871E1A" w:rsidDel="00D66FFA" w:rsidTr="00D702B8">
        <w:trPr>
          <w:trHeight w:val="470"/>
          <w:del w:id="9059" w:author="Caree2" w:date="2016-10-26T18:38:00Z"/>
        </w:trPr>
        <w:tc>
          <w:tcPr>
            <w:tcW w:w="900" w:type="dxa"/>
            <w:tcBorders>
              <w:right w:val="single" w:sz="6" w:space="0" w:color="auto"/>
            </w:tcBorders>
          </w:tcPr>
          <w:p w:rsidR="000F44A3" w:rsidRPr="00871E1A" w:rsidDel="00D66FFA" w:rsidRDefault="000F44A3">
            <w:pPr>
              <w:pStyle w:val="h1"/>
              <w:rPr>
                <w:del w:id="9060" w:author="Caree2" w:date="2016-10-26T18:38:00Z"/>
                <w:sz w:val="20"/>
              </w:rPr>
              <w:pPrChange w:id="9061" w:author="Caree2" w:date="2016-10-28T06:24:00Z">
                <w:pPr>
                  <w:shd w:val="clear" w:color="auto" w:fill="FFFFFF"/>
                </w:pPr>
              </w:pPrChange>
            </w:pPr>
          </w:p>
          <w:p w:rsidR="000F44A3" w:rsidRPr="00871E1A" w:rsidDel="00D66FFA" w:rsidRDefault="000F44A3">
            <w:pPr>
              <w:pStyle w:val="h1"/>
              <w:rPr>
                <w:del w:id="9062" w:author="Caree2" w:date="2016-10-26T18:38:00Z"/>
                <w:sz w:val="20"/>
              </w:rPr>
              <w:pPrChange w:id="9063"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64" w:author="Caree2" w:date="2016-10-26T18:38:00Z"/>
                <w:sz w:val="20"/>
              </w:rPr>
              <w:pPrChange w:id="9065" w:author="Caree2" w:date="2016-10-28T06:24:00Z">
                <w:pPr>
                  <w:shd w:val="clear" w:color="auto" w:fill="FFFFFF"/>
                </w:pPr>
              </w:pPrChange>
            </w:pPr>
          </w:p>
          <w:p w:rsidR="000F44A3" w:rsidRPr="00871E1A" w:rsidDel="00D66FFA" w:rsidRDefault="001853D7">
            <w:pPr>
              <w:pStyle w:val="h1"/>
              <w:rPr>
                <w:del w:id="9066" w:author="Caree2" w:date="2016-10-26T18:38:00Z"/>
              </w:rPr>
              <w:pPrChange w:id="9067" w:author="Caree2" w:date="2016-10-28T06:24:00Z">
                <w:pPr>
                  <w:shd w:val="clear" w:color="auto" w:fill="FFFFFF"/>
                </w:pPr>
              </w:pPrChange>
            </w:pPr>
            <w:del w:id="9068" w:author="Caree2" w:date="2016-10-26T18:38:00Z">
              <w:r w:rsidDel="00D66FFA">
                <w:rPr>
                  <w:i w:val="0"/>
                  <w:noProof/>
                  <w:sz w:val="20"/>
                </w:rPr>
                <mc:AlternateContent>
                  <mc:Choice Requires="wps">
                    <w:drawing>
                      <wp:anchor distT="0" distB="0" distL="114300" distR="114300" simplePos="0" relativeHeight="251660288" behindDoc="0" locked="0" layoutInCell="1" allowOverlap="1" wp14:anchorId="12A647EE" wp14:editId="10223ED2">
                        <wp:simplePos x="0" y="0"/>
                        <wp:positionH relativeFrom="column">
                          <wp:posOffset>1444625</wp:posOffset>
                        </wp:positionH>
                        <wp:positionV relativeFrom="paragraph">
                          <wp:posOffset>96520</wp:posOffset>
                        </wp:positionV>
                        <wp:extent cx="3886200" cy="916305"/>
                        <wp:effectExtent l="0" t="1270" r="3175" b="0"/>
                        <wp:wrapNone/>
                        <wp:docPr id="13"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916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34" type="#_x0000_t202" style="position:absolute;left:0;text-align:left;margin-left:113.75pt;margin-top:7.6pt;width:306pt;height:72.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" filled="f" stroked="f">
                        <v:textbo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r w:rsidR="000F44A3" w:rsidRPr="00871E1A" w:rsidDel="00D66FFA">
                <w:delText>3</w:delText>
              </w:r>
            </w:del>
          </w:p>
          <w:p w:rsidR="000F44A3" w:rsidRPr="00871E1A" w:rsidDel="00D66FFA" w:rsidRDefault="000F44A3">
            <w:pPr>
              <w:pStyle w:val="h1"/>
              <w:rPr>
                <w:del w:id="9069" w:author="Caree2" w:date="2016-10-26T18:38:00Z"/>
                <w:sz w:val="20"/>
              </w:rPr>
              <w:pPrChange w:id="9070" w:author="Caree2" w:date="2016-10-28T06:24:00Z">
                <w:pPr>
                  <w:shd w:val="clear" w:color="auto" w:fill="FFFFFF"/>
                </w:pPr>
              </w:pPrChange>
            </w:pPr>
          </w:p>
          <w:p w:rsidR="000F44A3" w:rsidRPr="00871E1A" w:rsidDel="00D66FFA" w:rsidRDefault="000F44A3">
            <w:pPr>
              <w:pStyle w:val="h1"/>
              <w:rPr>
                <w:del w:id="9071" w:author="Caree2" w:date="2016-10-26T18:38:00Z"/>
                <w:sz w:val="20"/>
              </w:rPr>
              <w:pPrChange w:id="9072"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73" w:author="Caree2" w:date="2016-10-26T18:38:00Z"/>
                <w:sz w:val="20"/>
              </w:rPr>
              <w:pPrChange w:id="9074" w:author="Caree2" w:date="2016-10-28T06:24:00Z">
                <w:pPr>
                  <w:shd w:val="clear" w:color="auto" w:fill="FFFFFF"/>
                </w:pPr>
              </w:pPrChange>
            </w:pPr>
          </w:p>
          <w:p w:rsidR="000F44A3" w:rsidRPr="00871E1A" w:rsidDel="00D66FFA" w:rsidRDefault="000F44A3">
            <w:pPr>
              <w:pStyle w:val="h1"/>
              <w:rPr>
                <w:del w:id="9075" w:author="Caree2" w:date="2016-10-26T18:38:00Z"/>
                <w:sz w:val="20"/>
              </w:rPr>
              <w:pPrChange w:id="9076"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77" w:author="Caree2" w:date="2016-10-26T18:38:00Z"/>
                <w:sz w:val="20"/>
              </w:rPr>
              <w:pPrChange w:id="9078" w:author="Caree2" w:date="2016-10-28T06:24:00Z">
                <w:pPr>
                  <w:shd w:val="clear" w:color="auto" w:fill="FFFFFF"/>
                </w:pPr>
              </w:pPrChange>
            </w:pPr>
          </w:p>
          <w:p w:rsidR="000F44A3" w:rsidRPr="00871E1A" w:rsidDel="00D66FFA" w:rsidRDefault="000F44A3">
            <w:pPr>
              <w:pStyle w:val="h1"/>
              <w:rPr>
                <w:del w:id="9079" w:author="Caree2" w:date="2016-10-26T18:38:00Z"/>
                <w:sz w:val="20"/>
              </w:rPr>
              <w:pPrChange w:id="9080"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81" w:author="Caree2" w:date="2016-10-26T18:38:00Z"/>
                <w:sz w:val="20"/>
              </w:rPr>
              <w:pPrChange w:id="9082" w:author="Caree2" w:date="2016-10-28T06:24:00Z">
                <w:pPr>
                  <w:shd w:val="clear" w:color="auto" w:fill="FFFFFF"/>
                </w:pPr>
              </w:pPrChange>
            </w:pPr>
          </w:p>
        </w:tc>
      </w:tr>
      <w:tr w:rsidR="000F44A3" w:rsidRPr="00871E1A" w:rsidDel="00D66FFA" w:rsidTr="00D702B8">
        <w:trPr>
          <w:trHeight w:val="470"/>
          <w:del w:id="9083" w:author="Caree2" w:date="2016-10-26T18:38:00Z"/>
        </w:trPr>
        <w:tc>
          <w:tcPr>
            <w:tcW w:w="900" w:type="dxa"/>
            <w:tcBorders>
              <w:right w:val="single" w:sz="6" w:space="0" w:color="auto"/>
            </w:tcBorders>
          </w:tcPr>
          <w:p w:rsidR="000F44A3" w:rsidRPr="00871E1A" w:rsidDel="00D66FFA" w:rsidRDefault="000F44A3">
            <w:pPr>
              <w:pStyle w:val="h1"/>
              <w:rPr>
                <w:del w:id="9084" w:author="Caree2" w:date="2016-10-26T18:38:00Z"/>
                <w:sz w:val="20"/>
              </w:rPr>
              <w:pPrChange w:id="9085" w:author="Caree2" w:date="2016-10-28T06:24:00Z">
                <w:pPr>
                  <w:shd w:val="clear" w:color="auto" w:fill="FFFFFF"/>
                </w:pPr>
              </w:pPrChange>
            </w:pPr>
          </w:p>
          <w:p w:rsidR="000F44A3" w:rsidRPr="00871E1A" w:rsidDel="00D66FFA" w:rsidRDefault="000F44A3">
            <w:pPr>
              <w:pStyle w:val="h1"/>
              <w:rPr>
                <w:del w:id="9086" w:author="Caree2" w:date="2016-10-26T18:38:00Z"/>
                <w:sz w:val="20"/>
              </w:rPr>
              <w:pPrChange w:id="9087"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88" w:author="Caree2" w:date="2016-10-26T18:38:00Z"/>
                <w:sz w:val="20"/>
              </w:rPr>
              <w:pPrChange w:id="9089" w:author="Caree2" w:date="2016-10-28T06:24:00Z">
                <w:pPr>
                  <w:shd w:val="clear" w:color="auto" w:fill="FFFFFF"/>
                </w:pPr>
              </w:pPrChange>
            </w:pPr>
          </w:p>
          <w:p w:rsidR="000F44A3" w:rsidRPr="00871E1A" w:rsidDel="00D66FFA" w:rsidRDefault="000F44A3">
            <w:pPr>
              <w:pStyle w:val="h1"/>
              <w:rPr>
                <w:del w:id="9090" w:author="Caree2" w:date="2016-10-26T18:38:00Z"/>
                <w:sz w:val="20"/>
              </w:rPr>
              <w:pPrChange w:id="9091" w:author="Caree2" w:date="2016-10-28T06:24:00Z">
                <w:pPr>
                  <w:shd w:val="clear" w:color="auto" w:fill="FFFFFF"/>
                </w:pPr>
              </w:pPrChange>
            </w:pPr>
            <w:del w:id="9092" w:author="Caree2" w:date="2016-10-26T18:38:00Z">
              <w:r w:rsidRPr="00871E1A" w:rsidDel="00D66FFA">
                <w:delText>4</w:delText>
              </w:r>
            </w:del>
          </w:p>
          <w:p w:rsidR="000F44A3" w:rsidRPr="00871E1A" w:rsidDel="00D66FFA" w:rsidRDefault="000F44A3">
            <w:pPr>
              <w:pStyle w:val="h1"/>
              <w:rPr>
                <w:del w:id="9093" w:author="Caree2" w:date="2016-10-26T18:38:00Z"/>
                <w:sz w:val="20"/>
              </w:rPr>
              <w:pPrChange w:id="9094" w:author="Caree2" w:date="2016-10-28T06:24:00Z">
                <w:pPr>
                  <w:shd w:val="clear" w:color="auto" w:fill="FFFFFF"/>
                </w:pPr>
              </w:pPrChange>
            </w:pPr>
          </w:p>
          <w:p w:rsidR="000F44A3" w:rsidRPr="00871E1A" w:rsidDel="00D66FFA" w:rsidRDefault="000F44A3">
            <w:pPr>
              <w:pStyle w:val="h1"/>
              <w:rPr>
                <w:del w:id="9095" w:author="Caree2" w:date="2016-10-26T18:38:00Z"/>
                <w:sz w:val="20"/>
              </w:rPr>
              <w:pPrChange w:id="9096"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97" w:author="Caree2" w:date="2016-10-26T18:38:00Z"/>
                <w:sz w:val="20"/>
              </w:rPr>
              <w:pPrChange w:id="9098" w:author="Caree2" w:date="2016-10-28T06:24:00Z">
                <w:pPr>
                  <w:shd w:val="clear" w:color="auto" w:fill="FFFFFF"/>
                </w:pPr>
              </w:pPrChange>
            </w:pPr>
          </w:p>
          <w:p w:rsidR="000F44A3" w:rsidRPr="00871E1A" w:rsidDel="00D66FFA" w:rsidRDefault="000F44A3">
            <w:pPr>
              <w:pStyle w:val="h1"/>
              <w:rPr>
                <w:del w:id="9099" w:author="Caree2" w:date="2016-10-26T18:38:00Z"/>
                <w:sz w:val="20"/>
              </w:rPr>
              <w:pPrChange w:id="9100"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01" w:author="Caree2" w:date="2016-10-26T18:38:00Z"/>
                <w:sz w:val="20"/>
              </w:rPr>
              <w:pPrChange w:id="9102" w:author="Caree2" w:date="2016-10-28T06:24:00Z">
                <w:pPr>
                  <w:shd w:val="clear" w:color="auto" w:fill="FFFFFF"/>
                </w:pPr>
              </w:pPrChange>
            </w:pPr>
          </w:p>
          <w:p w:rsidR="000F44A3" w:rsidRPr="00871E1A" w:rsidDel="00D66FFA" w:rsidRDefault="000F44A3">
            <w:pPr>
              <w:pStyle w:val="h1"/>
              <w:rPr>
                <w:del w:id="9103" w:author="Caree2" w:date="2016-10-26T18:38:00Z"/>
                <w:sz w:val="20"/>
              </w:rPr>
              <w:pPrChange w:id="9104"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05" w:author="Caree2" w:date="2016-10-26T18:38:00Z"/>
                <w:sz w:val="20"/>
              </w:rPr>
              <w:pPrChange w:id="9106" w:author="Caree2" w:date="2016-10-28T06:24:00Z">
                <w:pPr>
                  <w:shd w:val="clear" w:color="auto" w:fill="FFFFFF"/>
                </w:pPr>
              </w:pPrChange>
            </w:pPr>
          </w:p>
        </w:tc>
      </w:tr>
      <w:tr w:rsidR="000F44A3" w:rsidRPr="00871E1A" w:rsidDel="00D66FFA" w:rsidTr="00D702B8">
        <w:trPr>
          <w:trHeight w:val="470"/>
          <w:del w:id="9107" w:author="Caree2" w:date="2016-10-26T18:38:00Z"/>
        </w:trPr>
        <w:tc>
          <w:tcPr>
            <w:tcW w:w="900" w:type="dxa"/>
            <w:tcBorders>
              <w:right w:val="single" w:sz="6" w:space="0" w:color="auto"/>
            </w:tcBorders>
          </w:tcPr>
          <w:p w:rsidR="000F44A3" w:rsidRPr="00871E1A" w:rsidDel="00D66FFA" w:rsidRDefault="000F44A3">
            <w:pPr>
              <w:pStyle w:val="h1"/>
              <w:rPr>
                <w:del w:id="9108" w:author="Caree2" w:date="2016-10-26T18:38:00Z"/>
                <w:sz w:val="20"/>
              </w:rPr>
              <w:pPrChange w:id="9109" w:author="Caree2" w:date="2016-10-28T06:24:00Z">
                <w:pPr>
                  <w:shd w:val="clear" w:color="auto" w:fill="FFFFFF"/>
                </w:pPr>
              </w:pPrChange>
            </w:pPr>
          </w:p>
          <w:p w:rsidR="000F44A3" w:rsidRPr="00871E1A" w:rsidDel="00D66FFA" w:rsidRDefault="000F44A3">
            <w:pPr>
              <w:pStyle w:val="h1"/>
              <w:rPr>
                <w:del w:id="9110" w:author="Caree2" w:date="2016-10-26T18:38:00Z"/>
                <w:sz w:val="20"/>
              </w:rPr>
              <w:pPrChange w:id="9111"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12" w:author="Caree2" w:date="2016-10-26T18:38:00Z"/>
                <w:sz w:val="20"/>
              </w:rPr>
              <w:pPrChange w:id="9113" w:author="Caree2" w:date="2016-10-28T06:24:00Z">
                <w:pPr>
                  <w:shd w:val="clear" w:color="auto" w:fill="FFFFFF"/>
                </w:pPr>
              </w:pPrChange>
            </w:pPr>
          </w:p>
          <w:p w:rsidR="000F44A3" w:rsidRPr="00871E1A" w:rsidDel="00D66FFA" w:rsidRDefault="000F44A3">
            <w:pPr>
              <w:pStyle w:val="h1"/>
              <w:rPr>
                <w:del w:id="9114" w:author="Caree2" w:date="2016-10-26T18:38:00Z"/>
              </w:rPr>
              <w:pPrChange w:id="9115" w:author="Caree2" w:date="2016-10-28T06:24:00Z">
                <w:pPr>
                  <w:shd w:val="clear" w:color="auto" w:fill="FFFFFF"/>
                </w:pPr>
              </w:pPrChange>
            </w:pPr>
            <w:del w:id="9116" w:author="Caree2" w:date="2016-10-26T18:38:00Z">
              <w:r w:rsidRPr="00871E1A" w:rsidDel="00D66FFA">
                <w:delText>5</w:delText>
              </w:r>
            </w:del>
          </w:p>
          <w:p w:rsidR="000F44A3" w:rsidRPr="00871E1A" w:rsidDel="00D66FFA" w:rsidRDefault="000F44A3">
            <w:pPr>
              <w:pStyle w:val="h1"/>
              <w:rPr>
                <w:del w:id="9117" w:author="Caree2" w:date="2016-10-26T18:38:00Z"/>
                <w:sz w:val="20"/>
              </w:rPr>
              <w:pPrChange w:id="9118" w:author="Caree2" w:date="2016-10-28T06:24:00Z">
                <w:pPr>
                  <w:shd w:val="clear" w:color="auto" w:fill="FFFFFF"/>
                </w:pPr>
              </w:pPrChange>
            </w:pPr>
          </w:p>
          <w:p w:rsidR="000F44A3" w:rsidRPr="00871E1A" w:rsidDel="00D66FFA" w:rsidRDefault="000F44A3">
            <w:pPr>
              <w:pStyle w:val="h1"/>
              <w:rPr>
                <w:del w:id="9119" w:author="Caree2" w:date="2016-10-26T18:38:00Z"/>
                <w:sz w:val="20"/>
              </w:rPr>
              <w:pPrChange w:id="9120"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21" w:author="Caree2" w:date="2016-10-26T18:38:00Z"/>
                <w:sz w:val="20"/>
              </w:rPr>
              <w:pPrChange w:id="9122" w:author="Caree2" w:date="2016-10-28T06:24:00Z">
                <w:pPr>
                  <w:shd w:val="clear" w:color="auto" w:fill="FFFFFF"/>
                </w:pPr>
              </w:pPrChange>
            </w:pPr>
          </w:p>
          <w:p w:rsidR="000F44A3" w:rsidRPr="00871E1A" w:rsidDel="00D66FFA" w:rsidRDefault="000F44A3">
            <w:pPr>
              <w:pStyle w:val="h1"/>
              <w:rPr>
                <w:del w:id="9123" w:author="Caree2" w:date="2016-10-26T18:38:00Z"/>
                <w:sz w:val="20"/>
              </w:rPr>
              <w:pPrChange w:id="9124"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25" w:author="Caree2" w:date="2016-10-26T18:38:00Z"/>
                <w:sz w:val="22"/>
              </w:rPr>
              <w:pPrChange w:id="9126" w:author="Caree2" w:date="2016-10-28T06:24:00Z">
                <w:pPr>
                  <w:shd w:val="clear" w:color="auto" w:fill="FFFFFF"/>
                </w:pPr>
              </w:pPrChange>
            </w:pPr>
          </w:p>
          <w:p w:rsidR="000F44A3" w:rsidRPr="00871E1A" w:rsidDel="00D66FFA" w:rsidRDefault="000F44A3">
            <w:pPr>
              <w:pStyle w:val="h1"/>
              <w:rPr>
                <w:del w:id="9127" w:author="Caree2" w:date="2016-10-26T18:38:00Z"/>
                <w:sz w:val="20"/>
              </w:rPr>
              <w:pPrChange w:id="9128"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29" w:author="Caree2" w:date="2016-10-26T18:38:00Z"/>
                <w:sz w:val="22"/>
              </w:rPr>
              <w:pPrChange w:id="9130" w:author="Caree2" w:date="2016-10-28T06:24:00Z">
                <w:pPr>
                  <w:shd w:val="clear" w:color="auto" w:fill="FFFFFF"/>
                </w:pPr>
              </w:pPrChange>
            </w:pPr>
          </w:p>
        </w:tc>
      </w:tr>
      <w:tr w:rsidR="000F44A3" w:rsidRPr="00871E1A" w:rsidDel="00D66FFA" w:rsidTr="00D702B8">
        <w:trPr>
          <w:trHeight w:val="470"/>
          <w:del w:id="9131" w:author="Caree2" w:date="2016-10-26T18:38:00Z"/>
        </w:trPr>
        <w:tc>
          <w:tcPr>
            <w:tcW w:w="900" w:type="dxa"/>
            <w:tcBorders>
              <w:right w:val="single" w:sz="6" w:space="0" w:color="auto"/>
            </w:tcBorders>
          </w:tcPr>
          <w:p w:rsidR="000F44A3" w:rsidRPr="00871E1A" w:rsidDel="00D66FFA" w:rsidRDefault="000F44A3">
            <w:pPr>
              <w:pStyle w:val="h1"/>
              <w:rPr>
                <w:del w:id="9132" w:author="Caree2" w:date="2016-10-26T18:38:00Z"/>
                <w:sz w:val="20"/>
              </w:rPr>
              <w:pPrChange w:id="9133" w:author="Caree2" w:date="2016-10-28T06:24:00Z">
                <w:pPr>
                  <w:shd w:val="clear" w:color="auto" w:fill="FFFFFF"/>
                </w:pPr>
              </w:pPrChange>
            </w:pPr>
          </w:p>
          <w:p w:rsidR="000F44A3" w:rsidRPr="00871E1A" w:rsidDel="00D66FFA" w:rsidRDefault="000F44A3">
            <w:pPr>
              <w:pStyle w:val="h1"/>
              <w:rPr>
                <w:del w:id="9134" w:author="Caree2" w:date="2016-10-26T18:38:00Z"/>
                <w:sz w:val="20"/>
              </w:rPr>
              <w:pPrChange w:id="9135"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36" w:author="Caree2" w:date="2016-10-26T18:38:00Z"/>
                <w:sz w:val="20"/>
              </w:rPr>
              <w:pPrChange w:id="9137" w:author="Caree2" w:date="2016-10-28T06:24:00Z">
                <w:pPr>
                  <w:shd w:val="clear" w:color="auto" w:fill="FFFFFF"/>
                </w:pPr>
              </w:pPrChange>
            </w:pPr>
          </w:p>
          <w:p w:rsidR="000F44A3" w:rsidRPr="00871E1A" w:rsidDel="00D66FFA" w:rsidRDefault="000F44A3">
            <w:pPr>
              <w:pStyle w:val="h1"/>
              <w:rPr>
                <w:del w:id="9138" w:author="Caree2" w:date="2016-10-26T18:38:00Z"/>
              </w:rPr>
              <w:pPrChange w:id="9139" w:author="Caree2" w:date="2016-10-28T06:24:00Z">
                <w:pPr>
                  <w:shd w:val="clear" w:color="auto" w:fill="FFFFFF"/>
                </w:pPr>
              </w:pPrChange>
            </w:pPr>
            <w:del w:id="9140" w:author="Caree2" w:date="2016-10-26T18:38:00Z">
              <w:r w:rsidRPr="00871E1A" w:rsidDel="00D66FFA">
                <w:delText>6</w:delText>
              </w:r>
            </w:del>
          </w:p>
          <w:p w:rsidR="000F44A3" w:rsidRPr="00871E1A" w:rsidDel="00D66FFA" w:rsidRDefault="000F44A3">
            <w:pPr>
              <w:pStyle w:val="h1"/>
              <w:rPr>
                <w:del w:id="9141" w:author="Caree2" w:date="2016-10-26T18:38:00Z"/>
                <w:sz w:val="20"/>
              </w:rPr>
              <w:pPrChange w:id="9142" w:author="Caree2" w:date="2016-10-28T06:24:00Z">
                <w:pPr>
                  <w:shd w:val="clear" w:color="auto" w:fill="FFFFFF"/>
                </w:pPr>
              </w:pPrChange>
            </w:pPr>
          </w:p>
          <w:p w:rsidR="000F44A3" w:rsidRPr="00871E1A" w:rsidDel="00D66FFA" w:rsidRDefault="000F44A3">
            <w:pPr>
              <w:pStyle w:val="h1"/>
              <w:rPr>
                <w:del w:id="9143" w:author="Caree2" w:date="2016-10-26T18:38:00Z"/>
                <w:sz w:val="20"/>
              </w:rPr>
              <w:pPrChange w:id="9144"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45" w:author="Caree2" w:date="2016-10-26T18:38:00Z"/>
                <w:sz w:val="20"/>
              </w:rPr>
              <w:pPrChange w:id="9146" w:author="Caree2" w:date="2016-10-28T06:24:00Z">
                <w:pPr>
                  <w:shd w:val="clear" w:color="auto" w:fill="FFFFFF"/>
                </w:pPr>
              </w:pPrChange>
            </w:pPr>
          </w:p>
          <w:p w:rsidR="000F44A3" w:rsidRPr="00871E1A" w:rsidDel="00D66FFA" w:rsidRDefault="000F44A3">
            <w:pPr>
              <w:pStyle w:val="h1"/>
              <w:rPr>
                <w:del w:id="9147" w:author="Caree2" w:date="2016-10-26T18:38:00Z"/>
                <w:sz w:val="20"/>
              </w:rPr>
              <w:pPrChange w:id="9148"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49" w:author="Caree2" w:date="2016-10-26T18:38:00Z"/>
                <w:sz w:val="20"/>
              </w:rPr>
              <w:pPrChange w:id="9150" w:author="Caree2" w:date="2016-10-28T06:24:00Z">
                <w:pPr>
                  <w:shd w:val="clear" w:color="auto" w:fill="FFFFFF"/>
                </w:pPr>
              </w:pPrChange>
            </w:pPr>
          </w:p>
          <w:p w:rsidR="000F44A3" w:rsidRPr="00871E1A" w:rsidDel="00D66FFA" w:rsidRDefault="000F44A3">
            <w:pPr>
              <w:pStyle w:val="h1"/>
              <w:rPr>
                <w:del w:id="9151" w:author="Caree2" w:date="2016-10-26T18:38:00Z"/>
                <w:sz w:val="20"/>
              </w:rPr>
              <w:pPrChange w:id="9152"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53" w:author="Caree2" w:date="2016-10-26T18:38:00Z"/>
                <w:sz w:val="20"/>
              </w:rPr>
              <w:pPrChange w:id="9154" w:author="Caree2" w:date="2016-10-28T06:24:00Z">
                <w:pPr>
                  <w:shd w:val="clear" w:color="auto" w:fill="FFFFFF"/>
                </w:pPr>
              </w:pPrChange>
            </w:pPr>
          </w:p>
        </w:tc>
      </w:tr>
      <w:tr w:rsidR="000F44A3" w:rsidRPr="00871E1A" w:rsidDel="00D66FFA" w:rsidTr="00D702B8">
        <w:trPr>
          <w:trHeight w:val="470"/>
          <w:del w:id="9155" w:author="Caree2" w:date="2016-10-26T18:38:00Z"/>
        </w:trPr>
        <w:tc>
          <w:tcPr>
            <w:tcW w:w="900" w:type="dxa"/>
            <w:tcBorders>
              <w:right w:val="single" w:sz="6" w:space="0" w:color="auto"/>
            </w:tcBorders>
          </w:tcPr>
          <w:p w:rsidR="000F44A3" w:rsidRPr="00871E1A" w:rsidDel="00D66FFA" w:rsidRDefault="000F44A3">
            <w:pPr>
              <w:pStyle w:val="h1"/>
              <w:rPr>
                <w:del w:id="9156" w:author="Caree2" w:date="2016-10-26T18:38:00Z"/>
                <w:sz w:val="20"/>
              </w:rPr>
              <w:pPrChange w:id="9157" w:author="Caree2" w:date="2016-10-28T06:24:00Z">
                <w:pPr>
                  <w:shd w:val="clear" w:color="auto" w:fill="FFFFFF"/>
                </w:pPr>
              </w:pPrChange>
            </w:pPr>
          </w:p>
          <w:p w:rsidR="000F44A3" w:rsidRPr="00871E1A" w:rsidDel="00D66FFA" w:rsidRDefault="000F44A3">
            <w:pPr>
              <w:pStyle w:val="h1"/>
              <w:rPr>
                <w:del w:id="9158" w:author="Caree2" w:date="2016-10-26T18:38:00Z"/>
                <w:sz w:val="20"/>
              </w:rPr>
              <w:pPrChange w:id="9159"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60" w:author="Caree2" w:date="2016-10-26T18:38:00Z"/>
                <w:sz w:val="20"/>
              </w:rPr>
              <w:pPrChange w:id="9161" w:author="Caree2" w:date="2016-10-28T06:24:00Z">
                <w:pPr>
                  <w:shd w:val="clear" w:color="auto" w:fill="FFFFFF"/>
                </w:pPr>
              </w:pPrChange>
            </w:pPr>
          </w:p>
          <w:p w:rsidR="000F44A3" w:rsidRPr="00871E1A" w:rsidDel="00D66FFA" w:rsidRDefault="000F44A3">
            <w:pPr>
              <w:pStyle w:val="h1"/>
              <w:rPr>
                <w:del w:id="9162" w:author="Caree2" w:date="2016-10-26T18:38:00Z"/>
              </w:rPr>
              <w:pPrChange w:id="9163" w:author="Caree2" w:date="2016-10-28T06:24:00Z">
                <w:pPr>
                  <w:shd w:val="clear" w:color="auto" w:fill="FFFFFF"/>
                </w:pPr>
              </w:pPrChange>
            </w:pPr>
            <w:del w:id="9164" w:author="Caree2" w:date="2016-10-26T18:38:00Z">
              <w:r w:rsidRPr="00871E1A" w:rsidDel="00D66FFA">
                <w:delText>7</w:delText>
              </w:r>
            </w:del>
          </w:p>
          <w:p w:rsidR="000F44A3" w:rsidRPr="00871E1A" w:rsidDel="00D66FFA" w:rsidRDefault="000F44A3">
            <w:pPr>
              <w:pStyle w:val="h1"/>
              <w:rPr>
                <w:del w:id="9165" w:author="Caree2" w:date="2016-10-26T18:38:00Z"/>
                <w:sz w:val="20"/>
              </w:rPr>
              <w:pPrChange w:id="9166" w:author="Caree2" w:date="2016-10-28T06:24:00Z">
                <w:pPr>
                  <w:shd w:val="clear" w:color="auto" w:fill="FFFFFF"/>
                </w:pPr>
              </w:pPrChange>
            </w:pPr>
          </w:p>
          <w:p w:rsidR="000F44A3" w:rsidRPr="00871E1A" w:rsidDel="00D66FFA" w:rsidRDefault="000F44A3">
            <w:pPr>
              <w:pStyle w:val="h1"/>
              <w:rPr>
                <w:del w:id="9167" w:author="Caree2" w:date="2016-10-26T18:38:00Z"/>
                <w:sz w:val="20"/>
              </w:rPr>
              <w:pPrChange w:id="9168"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69" w:author="Caree2" w:date="2016-10-26T18:38:00Z"/>
                <w:sz w:val="20"/>
              </w:rPr>
              <w:pPrChange w:id="9170" w:author="Caree2" w:date="2016-10-28T06:24:00Z">
                <w:pPr>
                  <w:shd w:val="clear" w:color="auto" w:fill="FFFFFF"/>
                </w:pPr>
              </w:pPrChange>
            </w:pPr>
          </w:p>
          <w:p w:rsidR="000F44A3" w:rsidRPr="00871E1A" w:rsidDel="00D66FFA" w:rsidRDefault="000F44A3">
            <w:pPr>
              <w:pStyle w:val="h1"/>
              <w:rPr>
                <w:del w:id="9171" w:author="Caree2" w:date="2016-10-26T18:38:00Z"/>
                <w:sz w:val="20"/>
              </w:rPr>
              <w:pPrChange w:id="9172"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73" w:author="Caree2" w:date="2016-10-26T18:38:00Z"/>
                <w:sz w:val="20"/>
              </w:rPr>
              <w:pPrChange w:id="9174" w:author="Caree2" w:date="2016-10-28T06:24:00Z">
                <w:pPr>
                  <w:shd w:val="clear" w:color="auto" w:fill="FFFFFF"/>
                </w:pPr>
              </w:pPrChange>
            </w:pPr>
          </w:p>
          <w:p w:rsidR="000F44A3" w:rsidRPr="00871E1A" w:rsidDel="00D66FFA" w:rsidRDefault="000F44A3">
            <w:pPr>
              <w:pStyle w:val="h1"/>
              <w:rPr>
                <w:del w:id="9175" w:author="Caree2" w:date="2016-10-26T18:38:00Z"/>
                <w:sz w:val="20"/>
              </w:rPr>
              <w:pPrChange w:id="9176"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77" w:author="Caree2" w:date="2016-10-26T18:38:00Z"/>
                <w:sz w:val="20"/>
              </w:rPr>
              <w:pPrChange w:id="9178" w:author="Caree2" w:date="2016-10-28T06:24:00Z">
                <w:pPr>
                  <w:shd w:val="clear" w:color="auto" w:fill="FFFFFF"/>
                </w:pPr>
              </w:pPrChange>
            </w:pPr>
          </w:p>
        </w:tc>
      </w:tr>
      <w:tr w:rsidR="000F44A3" w:rsidRPr="00871E1A" w:rsidDel="00D66FFA" w:rsidTr="00D702B8">
        <w:trPr>
          <w:trHeight w:val="470"/>
          <w:del w:id="9179" w:author="Caree2" w:date="2016-10-26T18:38:00Z"/>
        </w:trPr>
        <w:tc>
          <w:tcPr>
            <w:tcW w:w="900" w:type="dxa"/>
            <w:tcBorders>
              <w:right w:val="single" w:sz="6" w:space="0" w:color="auto"/>
            </w:tcBorders>
          </w:tcPr>
          <w:p w:rsidR="000F44A3" w:rsidRPr="00871E1A" w:rsidDel="00D66FFA" w:rsidRDefault="000F44A3">
            <w:pPr>
              <w:pStyle w:val="h1"/>
              <w:rPr>
                <w:del w:id="9180" w:author="Caree2" w:date="2016-10-26T18:38:00Z"/>
                <w:sz w:val="20"/>
              </w:rPr>
              <w:pPrChange w:id="9181" w:author="Caree2" w:date="2016-10-28T06:24:00Z">
                <w:pPr>
                  <w:shd w:val="clear" w:color="auto" w:fill="FFFFFF"/>
                </w:pPr>
              </w:pPrChange>
            </w:pPr>
          </w:p>
          <w:p w:rsidR="000F44A3" w:rsidRPr="00871E1A" w:rsidDel="00D66FFA" w:rsidRDefault="000F44A3">
            <w:pPr>
              <w:pStyle w:val="h1"/>
              <w:rPr>
                <w:del w:id="9182" w:author="Caree2" w:date="2016-10-26T18:38:00Z"/>
                <w:sz w:val="20"/>
              </w:rPr>
              <w:pPrChange w:id="9183"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84" w:author="Caree2" w:date="2016-10-26T18:38:00Z"/>
                <w:sz w:val="20"/>
              </w:rPr>
              <w:pPrChange w:id="9185" w:author="Caree2" w:date="2016-10-28T06:24:00Z">
                <w:pPr>
                  <w:shd w:val="clear" w:color="auto" w:fill="FFFFFF"/>
                </w:pPr>
              </w:pPrChange>
            </w:pPr>
          </w:p>
          <w:p w:rsidR="000F44A3" w:rsidRPr="00871E1A" w:rsidDel="00D66FFA" w:rsidRDefault="000F44A3">
            <w:pPr>
              <w:pStyle w:val="h1"/>
              <w:rPr>
                <w:del w:id="9186" w:author="Caree2" w:date="2016-10-26T18:38:00Z"/>
              </w:rPr>
              <w:pPrChange w:id="9187" w:author="Caree2" w:date="2016-10-28T06:24:00Z">
                <w:pPr>
                  <w:shd w:val="clear" w:color="auto" w:fill="FFFFFF"/>
                </w:pPr>
              </w:pPrChange>
            </w:pPr>
            <w:del w:id="9188" w:author="Caree2" w:date="2016-10-26T18:38:00Z">
              <w:r w:rsidRPr="00871E1A" w:rsidDel="00D66FFA">
                <w:delText>8</w:delText>
              </w:r>
            </w:del>
          </w:p>
          <w:p w:rsidR="000F44A3" w:rsidRPr="00871E1A" w:rsidDel="00D66FFA" w:rsidRDefault="000F44A3">
            <w:pPr>
              <w:pStyle w:val="h1"/>
              <w:rPr>
                <w:del w:id="9189" w:author="Caree2" w:date="2016-10-26T18:38:00Z"/>
                <w:sz w:val="20"/>
              </w:rPr>
              <w:pPrChange w:id="9190" w:author="Caree2" w:date="2016-10-28T06:24:00Z">
                <w:pPr>
                  <w:shd w:val="clear" w:color="auto" w:fill="FFFFFF"/>
                </w:pPr>
              </w:pPrChange>
            </w:pPr>
          </w:p>
          <w:p w:rsidR="000F44A3" w:rsidRPr="00871E1A" w:rsidDel="00D66FFA" w:rsidRDefault="000F44A3">
            <w:pPr>
              <w:pStyle w:val="h1"/>
              <w:rPr>
                <w:del w:id="9191" w:author="Caree2" w:date="2016-10-26T18:38:00Z"/>
                <w:sz w:val="20"/>
              </w:rPr>
              <w:pPrChange w:id="9192"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93" w:author="Caree2" w:date="2016-10-26T18:38:00Z"/>
                <w:sz w:val="20"/>
              </w:rPr>
              <w:pPrChange w:id="9194" w:author="Caree2" w:date="2016-10-28T06:24:00Z">
                <w:pPr>
                  <w:shd w:val="clear" w:color="auto" w:fill="FFFFFF"/>
                </w:pPr>
              </w:pPrChange>
            </w:pPr>
          </w:p>
          <w:p w:rsidR="000F44A3" w:rsidRPr="00871E1A" w:rsidDel="00D66FFA" w:rsidRDefault="000F44A3">
            <w:pPr>
              <w:pStyle w:val="h1"/>
              <w:rPr>
                <w:del w:id="9195" w:author="Caree2" w:date="2016-10-26T18:38:00Z"/>
                <w:sz w:val="20"/>
              </w:rPr>
              <w:pPrChange w:id="9196"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97" w:author="Caree2" w:date="2016-10-26T18:38:00Z"/>
                <w:sz w:val="20"/>
              </w:rPr>
              <w:pPrChange w:id="9198" w:author="Caree2" w:date="2016-10-28T06:24:00Z">
                <w:pPr>
                  <w:shd w:val="clear" w:color="auto" w:fill="FFFFFF"/>
                </w:pPr>
              </w:pPrChange>
            </w:pPr>
          </w:p>
          <w:p w:rsidR="000F44A3" w:rsidRPr="00871E1A" w:rsidDel="00D66FFA" w:rsidRDefault="000F44A3">
            <w:pPr>
              <w:pStyle w:val="h1"/>
              <w:rPr>
                <w:del w:id="9199" w:author="Caree2" w:date="2016-10-26T18:38:00Z"/>
                <w:sz w:val="20"/>
              </w:rPr>
              <w:pPrChange w:id="9200"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01" w:author="Caree2" w:date="2016-10-26T18:38:00Z"/>
                <w:sz w:val="20"/>
              </w:rPr>
              <w:pPrChange w:id="9202" w:author="Caree2" w:date="2016-10-28T06:24:00Z">
                <w:pPr>
                  <w:shd w:val="clear" w:color="auto" w:fill="FFFFFF"/>
                </w:pPr>
              </w:pPrChange>
            </w:pPr>
          </w:p>
        </w:tc>
      </w:tr>
    </w:tbl>
    <w:p w:rsidR="000F44A3" w:rsidRPr="00871E1A" w:rsidDel="00D66FFA" w:rsidRDefault="000F44A3">
      <w:pPr>
        <w:pStyle w:val="h1"/>
        <w:rPr>
          <w:del w:id="9203" w:author="Caree2" w:date="2016-10-26T18:38:00Z"/>
          <w:sz w:val="16"/>
        </w:rPr>
        <w:pPrChange w:id="9204" w:author="Caree2" w:date="2016-10-28T06:24:00Z">
          <w:pPr>
            <w:shd w:val="clear" w:color="auto" w:fill="FFFFFF"/>
          </w:pPr>
        </w:pPrChange>
      </w:pPr>
    </w:p>
    <w:p w:rsidR="000F44A3" w:rsidRPr="00871E1A" w:rsidDel="00D66FFA" w:rsidRDefault="000F44A3">
      <w:pPr>
        <w:pStyle w:val="h1"/>
        <w:rPr>
          <w:del w:id="9205" w:author="Caree2" w:date="2016-10-26T18:38:00Z"/>
          <w:sz w:val="16"/>
        </w:rPr>
        <w:pPrChange w:id="9206" w:author="Caree2" w:date="2016-10-28T06:24:00Z">
          <w:pPr>
            <w:shd w:val="clear" w:color="auto" w:fill="FFFFFF"/>
          </w:pPr>
        </w:pPrChange>
      </w:pPr>
    </w:p>
    <w:p w:rsidR="000F44A3" w:rsidRPr="00871E1A" w:rsidDel="00D66FFA" w:rsidRDefault="000F44A3">
      <w:pPr>
        <w:pStyle w:val="h1"/>
        <w:rPr>
          <w:del w:id="9207" w:author="Caree2" w:date="2016-10-26T18:38:00Z"/>
          <w:sz w:val="22"/>
        </w:rPr>
        <w:pPrChange w:id="9208" w:author="Caree2" w:date="2016-10-28T06:24:00Z">
          <w:pPr>
            <w:shd w:val="clear" w:color="auto" w:fill="FFFFFF"/>
          </w:pPr>
        </w:pPrChange>
      </w:pPr>
      <w:del w:id="9209" w:author="Caree2" w:date="2016-10-26T18:38:00Z">
        <w:r w:rsidRPr="00871E1A" w:rsidDel="00D66FFA">
          <w:rPr>
            <w:sz w:val="22"/>
          </w:rPr>
          <w:delText>Once each month of permit duration:</w:delText>
        </w:r>
      </w:del>
    </w:p>
    <w:p w:rsidR="000F44A3" w:rsidRPr="00871E1A" w:rsidDel="00D66FFA" w:rsidRDefault="000F44A3">
      <w:pPr>
        <w:pStyle w:val="h1"/>
        <w:rPr>
          <w:del w:id="9210" w:author="Caree2" w:date="2016-10-26T18:38:00Z"/>
          <w:sz w:val="22"/>
        </w:rPr>
        <w:pPrChange w:id="9211" w:author="Caree2" w:date="2016-10-28T06:24:00Z">
          <w:pPr>
            <w:numPr>
              <w:ilvl w:val="6"/>
              <w:numId w:val="3"/>
            </w:numPr>
            <w:shd w:val="clear" w:color="auto" w:fill="FFFFFF"/>
            <w:tabs>
              <w:tab w:val="num" w:pos="180"/>
              <w:tab w:val="num" w:pos="2520"/>
            </w:tabs>
            <w:ind w:left="180" w:hanging="180"/>
          </w:pPr>
        </w:pPrChange>
      </w:pPr>
      <w:del w:id="9212" w:author="Caree2" w:date="2016-10-26T18:38:00Z">
        <w:r w:rsidDel="00D66FFA">
          <w:rPr>
            <w:sz w:val="22"/>
          </w:rPr>
          <w:delText xml:space="preserve"> </w:delText>
        </w:r>
        <w:r w:rsidRPr="00871E1A" w:rsidDel="00D66FFA">
          <w:rPr>
            <w:sz w:val="22"/>
          </w:rPr>
          <w:delText xml:space="preserve">Producer-processor visually inspects processing environment (grounds </w:delText>
        </w:r>
        <w:r w:rsidR="008275AE" w:rsidDel="00D66FFA">
          <w:rPr>
            <w:sz w:val="22"/>
          </w:rPr>
          <w:delText>and</w:delText>
        </w:r>
        <w:r w:rsidRPr="00871E1A" w:rsidDel="00D66FFA">
          <w:rPr>
            <w:sz w:val="22"/>
          </w:rPr>
          <w:delText xml:space="preserve"> buildings, including storage areas </w:delText>
        </w:r>
        <w:r w:rsidR="008275AE" w:rsidDel="00D66FFA">
          <w:rPr>
            <w:sz w:val="22"/>
          </w:rPr>
          <w:delText>and</w:delText>
        </w:r>
        <w:r w:rsidRPr="00871E1A" w:rsidDel="00D66FFA">
          <w:rPr>
            <w:sz w:val="22"/>
          </w:rPr>
          <w:delText xml:space="preserve"> sanitary facilities) for cleanliness and presence of pests and trash, </w:delText>
        </w:r>
        <w:r w:rsidRPr="00EA56DE" w:rsidDel="00D66FFA">
          <w:rPr>
            <w:b/>
            <w:bCs/>
            <w:sz w:val="22"/>
          </w:rPr>
          <w:delText>once each month</w:delText>
        </w:r>
        <w:r w:rsidRPr="00871E1A" w:rsidDel="00D66FFA">
          <w:rPr>
            <w:sz w:val="22"/>
          </w:rPr>
          <w:delText xml:space="preserve"> during operational period. </w:delText>
        </w:r>
      </w:del>
    </w:p>
    <w:p w:rsidR="000F44A3" w:rsidRPr="00871E1A" w:rsidDel="00D66FFA" w:rsidRDefault="000F44A3">
      <w:pPr>
        <w:pStyle w:val="h1"/>
        <w:rPr>
          <w:del w:id="9213" w:author="Caree2" w:date="2016-10-26T18:38:00Z"/>
          <w:sz w:val="22"/>
        </w:rPr>
        <w:pPrChange w:id="9214" w:author="Caree2" w:date="2016-10-28T06:24:00Z">
          <w:pPr>
            <w:shd w:val="clear" w:color="auto" w:fill="FFFFFF"/>
          </w:pPr>
        </w:pPrChange>
      </w:pPr>
      <w:del w:id="9215" w:author="Caree2" w:date="2016-10-26T18:38:00Z">
        <w:r w:rsidRPr="00871E1A" w:rsidDel="00D66FFA">
          <w:rPr>
            <w:sz w:val="22"/>
          </w:rPr>
          <w:delText xml:space="preserve">   </w:delText>
        </w:r>
        <w:r w:rsidDel="00D66FFA">
          <w:rPr>
            <w:sz w:val="22"/>
          </w:rPr>
          <w:delText xml:space="preserve"> </w:delText>
        </w:r>
        <w:r w:rsidRPr="00871E1A" w:rsidDel="00D66FFA">
          <w:rPr>
            <w:sz w:val="22"/>
          </w:rPr>
          <w:delText>Lists needed corrective action and documents (initials log).</w:delText>
        </w:r>
      </w:del>
    </w:p>
    <w:p w:rsidR="000F44A3" w:rsidRPr="00871E1A" w:rsidDel="00D66FFA" w:rsidRDefault="000F44A3">
      <w:pPr>
        <w:pStyle w:val="h1"/>
        <w:rPr>
          <w:del w:id="9216" w:author="Caree2" w:date="2016-10-26T18:38:00Z"/>
        </w:rPr>
        <w:pPrChange w:id="9217" w:author="Caree2" w:date="2016-10-28T06:24:00Z">
          <w:pPr>
            <w:numPr>
              <w:ilvl w:val="6"/>
              <w:numId w:val="3"/>
            </w:numPr>
            <w:shd w:val="clear" w:color="auto" w:fill="FFFFFF"/>
            <w:tabs>
              <w:tab w:val="num" w:pos="180"/>
              <w:tab w:val="num" w:pos="2520"/>
            </w:tabs>
            <w:ind w:left="180" w:hanging="180"/>
          </w:pPr>
        </w:pPrChange>
      </w:pPr>
      <w:del w:id="9218" w:author="Caree2" w:date="2016-10-26T18:38:00Z">
        <w:r w:rsidDel="00D66FFA">
          <w:rPr>
            <w:sz w:val="22"/>
          </w:rPr>
          <w:delText xml:space="preserve"> </w:delText>
        </w:r>
        <w:r w:rsidRPr="00871E1A" w:rsidDel="00D66FFA">
          <w:rPr>
            <w:sz w:val="22"/>
          </w:rPr>
          <w:delText>Producer-processor performs corrective actions and documents (initials log).</w:delText>
        </w:r>
      </w:del>
    </w:p>
    <w:p w:rsidR="000F44A3" w:rsidRPr="00871E1A" w:rsidDel="00D66FFA" w:rsidRDefault="000F44A3">
      <w:pPr>
        <w:pStyle w:val="h1"/>
        <w:rPr>
          <w:del w:id="9219" w:author="Caree2" w:date="2016-10-26T18:38:00Z"/>
        </w:rPr>
        <w:pPrChange w:id="9220" w:author="Caree2" w:date="2016-10-28T06:24:00Z">
          <w:pPr>
            <w:numPr>
              <w:ilvl w:val="6"/>
              <w:numId w:val="3"/>
            </w:numPr>
            <w:shd w:val="clear" w:color="auto" w:fill="FFFFFF"/>
            <w:tabs>
              <w:tab w:val="num" w:pos="180"/>
              <w:tab w:val="num" w:pos="2520"/>
            </w:tabs>
            <w:ind w:left="180" w:hanging="180"/>
          </w:pPr>
        </w:pPrChange>
      </w:pPr>
      <w:del w:id="9221" w:author="Caree2" w:date="2016-10-26T18:38:00Z">
        <w:r w:rsidDel="00D66FFA">
          <w:rPr>
            <w:sz w:val="22"/>
          </w:rPr>
          <w:delText xml:space="preserve"> </w:delText>
        </w:r>
        <w:r w:rsidRPr="00871E1A" w:rsidDel="00D66FFA">
          <w:rPr>
            <w:sz w:val="22"/>
          </w:rPr>
          <w:delText>Producer-processor verifies, signs and dates each monthly log.</w:delText>
        </w:r>
        <w:r w:rsidR="00350F7F" w:rsidDel="00D66FFA">
          <w:rPr>
            <w:sz w:val="22"/>
          </w:rPr>
          <w:delText xml:space="preserve"> </w:delText>
        </w:r>
      </w:del>
    </w:p>
    <w:p w:rsidR="000F44A3" w:rsidRPr="00871E1A" w:rsidDel="00D66FFA" w:rsidRDefault="000F44A3">
      <w:pPr>
        <w:pStyle w:val="h1"/>
        <w:rPr>
          <w:del w:id="9222" w:author="Caree2" w:date="2016-10-26T18:38:00Z"/>
          <w:sz w:val="16"/>
        </w:rPr>
        <w:pPrChange w:id="9223" w:author="Caree2" w:date="2016-10-28T06:24:00Z">
          <w:pPr>
            <w:shd w:val="clear" w:color="auto" w:fill="FFFFFF"/>
          </w:pPr>
        </w:pPrChange>
      </w:pPr>
    </w:p>
    <w:p w:rsidR="000F44A3" w:rsidRPr="00871E1A" w:rsidDel="00D66FFA" w:rsidRDefault="000F44A3">
      <w:pPr>
        <w:pStyle w:val="h1"/>
        <w:rPr>
          <w:del w:id="9224" w:author="Caree2" w:date="2016-10-26T18:38:00Z"/>
          <w:sz w:val="22"/>
        </w:rPr>
        <w:pPrChange w:id="9225" w:author="Caree2" w:date="2016-10-28T06:24:00Z">
          <w:pPr>
            <w:shd w:val="clear" w:color="auto" w:fill="FFFFFF"/>
            <w:jc w:val="right"/>
          </w:pPr>
        </w:pPrChange>
      </w:pPr>
      <w:del w:id="9226" w:author="Caree2" w:date="2016-10-26T18:38:00Z">
        <w:r w:rsidRPr="00871E1A" w:rsidDel="00D66FFA">
          <w:rPr>
            <w:sz w:val="22"/>
          </w:rPr>
          <w:delText>Signed/Date___________________________________________</w:delText>
        </w:r>
      </w:del>
    </w:p>
    <w:p w:rsidR="000F44A3" w:rsidRPr="003D6C9B" w:rsidDel="00D66FFA" w:rsidRDefault="000F44A3">
      <w:pPr>
        <w:pStyle w:val="h1"/>
        <w:rPr>
          <w:del w:id="9227" w:author="Caree2" w:date="2016-10-26T18:38:00Z"/>
          <w:b/>
          <w:bCs/>
          <w:sz w:val="36"/>
        </w:rPr>
        <w:pPrChange w:id="9228" w:author="Caree2" w:date="2016-10-28T06:24:00Z">
          <w:pPr>
            <w:pStyle w:val="Heading8"/>
          </w:pPr>
        </w:pPrChange>
      </w:pPr>
      <w:del w:id="9229" w:author="Caree2" w:date="2016-10-26T18:38:00Z">
        <w:r w:rsidRPr="00871E1A" w:rsidDel="00D66FFA">
          <w:rPr>
            <w:b/>
            <w:bCs/>
          </w:rPr>
          <w:br w:type="page"/>
        </w:r>
        <w:r w:rsidRPr="003D6C9B" w:rsidDel="00D66FFA">
          <w:rPr>
            <w:b/>
            <w:bCs/>
            <w:sz w:val="36"/>
          </w:rPr>
          <w:delText xml:space="preserve">Sample Daily Log: Personnel Health </w:delText>
        </w:r>
        <w:r w:rsidR="008275AE" w:rsidRPr="003D6C9B" w:rsidDel="00D66FFA">
          <w:rPr>
            <w:b/>
            <w:bCs/>
            <w:sz w:val="36"/>
          </w:rPr>
          <w:delText>and</w:delText>
        </w:r>
        <w:r w:rsidRPr="003D6C9B" w:rsidDel="00D66FFA">
          <w:rPr>
            <w:b/>
            <w:bCs/>
            <w:sz w:val="36"/>
          </w:rPr>
          <w:delText xml:space="preserve"> Hygiene Assessment</w:delText>
        </w:r>
      </w:del>
    </w:p>
    <w:p w:rsidR="000F44A3" w:rsidRPr="00871E1A" w:rsidDel="00D66FFA" w:rsidRDefault="000F44A3">
      <w:pPr>
        <w:pStyle w:val="h1"/>
        <w:rPr>
          <w:del w:id="9230" w:author="Caree2" w:date="2016-10-26T18:38:00Z"/>
        </w:rPr>
        <w:pPrChange w:id="9231" w:author="Caree2" w:date="2016-10-28T06:24:00Z">
          <w:pPr>
            <w:shd w:val="clear" w:color="auto" w:fill="FFFFFF"/>
          </w:pPr>
        </w:pPrChange>
      </w:pPr>
      <w:del w:id="9232" w:author="Caree2" w:date="2016-10-26T18:38:00Z">
        <w:r w:rsidRPr="00871E1A" w:rsidDel="00D66FFA">
          <w:delText xml:space="preserve"> (Use to document SSOP 2)</w:delText>
        </w:r>
      </w:del>
    </w:p>
    <w:p w:rsidR="000F44A3" w:rsidRPr="00871E1A" w:rsidDel="00D66FFA" w:rsidRDefault="000F44A3">
      <w:pPr>
        <w:pStyle w:val="h1"/>
        <w:rPr>
          <w:del w:id="9233" w:author="Caree2" w:date="2016-10-26T18:38:00Z"/>
          <w:b/>
          <w:bCs/>
          <w:iCs/>
          <w:sz w:val="16"/>
          <w:szCs w:val="21"/>
        </w:rPr>
        <w:pPrChange w:id="9234" w:author="Caree2" w:date="2016-10-28T06:24:00Z">
          <w:pPr>
            <w:pStyle w:val="Header"/>
          </w:pPr>
        </w:pPrChange>
      </w:pPr>
    </w:p>
    <w:p w:rsidR="000F44A3" w:rsidRPr="00871E1A" w:rsidDel="00D66FFA" w:rsidRDefault="000F44A3">
      <w:pPr>
        <w:pStyle w:val="h1"/>
        <w:rPr>
          <w:del w:id="9235" w:author="Caree2" w:date="2016-10-26T18:38:00Z"/>
          <w:b/>
          <w:bCs/>
          <w:iCs/>
          <w:szCs w:val="21"/>
        </w:rPr>
        <w:pPrChange w:id="9236" w:author="Caree2" w:date="2016-10-28T06:24:00Z">
          <w:pPr>
            <w:pStyle w:val="Header"/>
          </w:pPr>
        </w:pPrChange>
      </w:pPr>
      <w:del w:id="9237" w:author="Caree2" w:date="2016-10-26T18:38:00Z">
        <w:r w:rsidRPr="00871E1A" w:rsidDel="00D66FFA">
          <w:rPr>
            <w:b/>
            <w:bCs/>
            <w:i w:val="0"/>
            <w:iCs/>
            <w:szCs w:val="21"/>
          </w:rPr>
          <w:delText>Farm:</w:delText>
        </w:r>
      </w:del>
    </w:p>
    <w:p w:rsidR="000F44A3" w:rsidRPr="00871E1A" w:rsidDel="00D66FFA" w:rsidRDefault="000F44A3">
      <w:pPr>
        <w:pStyle w:val="h1"/>
        <w:rPr>
          <w:del w:id="9238" w:author="Caree2" w:date="2016-10-26T18:38:00Z"/>
          <w:b/>
          <w:bCs/>
          <w:iCs/>
          <w:szCs w:val="21"/>
        </w:rPr>
        <w:pPrChange w:id="9239" w:author="Caree2" w:date="2016-10-28T06:24:00Z">
          <w:pPr>
            <w:pStyle w:val="Header"/>
          </w:pPr>
        </w:pPrChange>
      </w:pPr>
      <w:del w:id="9240" w:author="Caree2" w:date="2016-10-26T18:38:00Z">
        <w:r w:rsidRPr="00871E1A" w:rsidDel="00D66FFA">
          <w:rPr>
            <w:b/>
            <w:bCs/>
            <w:i w:val="0"/>
            <w:iCs/>
            <w:szCs w:val="21"/>
          </w:rPr>
          <w:delText>Date:</w:delText>
        </w:r>
      </w:del>
    </w:p>
    <w:p w:rsidR="000F44A3" w:rsidRPr="00871E1A" w:rsidDel="00D66FFA" w:rsidRDefault="000F44A3">
      <w:pPr>
        <w:pStyle w:val="h1"/>
        <w:rPr>
          <w:del w:id="9241" w:author="Caree2" w:date="2016-10-26T18:38:00Z"/>
          <w:b/>
          <w:bCs/>
          <w:iCs/>
          <w:szCs w:val="21"/>
        </w:rPr>
        <w:pPrChange w:id="9242" w:author="Caree2" w:date="2016-10-28T06:24:00Z">
          <w:pPr>
            <w:pStyle w:val="Header"/>
          </w:pPr>
        </w:pPrChange>
      </w:pPr>
      <w:del w:id="9243" w:author="Caree2" w:date="2016-10-26T18:38:00Z">
        <w:r w:rsidRPr="00871E1A" w:rsidDel="00D66FFA">
          <w:rPr>
            <w:b/>
            <w:bCs/>
            <w:i w:val="0"/>
            <w:iCs/>
            <w:szCs w:val="21"/>
          </w:rPr>
          <w:delText>Time:</w:delText>
        </w:r>
      </w:del>
    </w:p>
    <w:p w:rsidR="000F44A3" w:rsidRPr="00871E1A" w:rsidDel="00D66FFA" w:rsidRDefault="000F44A3">
      <w:pPr>
        <w:pStyle w:val="h1"/>
        <w:rPr>
          <w:del w:id="9244" w:author="Caree2" w:date="2016-10-26T18:38:00Z"/>
          <w:sz w:val="16"/>
        </w:rPr>
        <w:pPrChange w:id="9245" w:author="Caree2" w:date="2016-10-28T06:24:00Z">
          <w:pPr>
            <w:shd w:val="clear" w:color="auto" w:fill="FFFFFF"/>
          </w:pPr>
        </w:pPrChange>
      </w:pPr>
    </w:p>
    <w:tbl>
      <w:tblPr>
        <w:tblW w:w="9900" w:type="dxa"/>
        <w:tblInd w:w="40" w:type="dxa"/>
        <w:tblLayout w:type="fixed"/>
        <w:tblCellMar>
          <w:left w:w="40" w:type="dxa"/>
          <w:right w:w="40" w:type="dxa"/>
        </w:tblCellMar>
        <w:tblLook w:val="0000" w:firstRow="0" w:lastRow="0" w:firstColumn="0" w:lastColumn="0" w:noHBand="0" w:noVBand="0"/>
      </w:tblPr>
      <w:tblGrid>
        <w:gridCol w:w="2700"/>
        <w:gridCol w:w="1980"/>
        <w:gridCol w:w="3240"/>
        <w:gridCol w:w="1980"/>
      </w:tblGrid>
      <w:tr w:rsidR="000F44A3" w:rsidRPr="00871E1A" w:rsidDel="00D66FFA" w:rsidTr="00D702B8">
        <w:trPr>
          <w:trHeight w:val="499"/>
          <w:del w:id="9246"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47" w:author="Caree2" w:date="2016-10-26T18:38:00Z"/>
                <w:sz w:val="16"/>
                <w:szCs w:val="21"/>
              </w:rPr>
              <w:pPrChange w:id="9248" w:author="Caree2" w:date="2016-10-28T06:24:00Z">
                <w:pPr>
                  <w:shd w:val="clear" w:color="auto" w:fill="FFFFFF"/>
                </w:pPr>
              </w:pPrChange>
            </w:pPr>
          </w:p>
          <w:p w:rsidR="000F44A3" w:rsidRPr="00871E1A" w:rsidDel="00D66FFA" w:rsidRDefault="000F44A3">
            <w:pPr>
              <w:pStyle w:val="h1"/>
              <w:rPr>
                <w:del w:id="9249" w:author="Caree2" w:date="2016-10-26T18:38:00Z"/>
                <w:sz w:val="22"/>
              </w:rPr>
              <w:pPrChange w:id="9250" w:author="Caree2" w:date="2016-10-28T06:24:00Z">
                <w:pPr>
                  <w:pStyle w:val="Heading2"/>
                  <w:jc w:val="center"/>
                </w:pPr>
              </w:pPrChange>
            </w:pPr>
            <w:del w:id="9251" w:author="Caree2" w:date="2016-10-26T18:38:00Z">
              <w:r w:rsidRPr="00871E1A" w:rsidDel="00D66FFA">
                <w:rPr>
                  <w:sz w:val="22"/>
                </w:rPr>
                <w:delText>NAME:</w:delText>
              </w:r>
            </w:del>
          </w:p>
          <w:p w:rsidR="000F44A3" w:rsidRPr="00871E1A" w:rsidDel="00D66FFA" w:rsidRDefault="000F44A3">
            <w:pPr>
              <w:pStyle w:val="h1"/>
              <w:rPr>
                <w:del w:id="9252" w:author="Caree2" w:date="2016-10-26T18:38:00Z"/>
                <w:sz w:val="16"/>
              </w:rPr>
              <w:pPrChange w:id="9253"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54" w:author="Caree2" w:date="2016-10-26T18:38:00Z"/>
                <w:sz w:val="16"/>
                <w:szCs w:val="21"/>
              </w:rPr>
              <w:pPrChange w:id="9255" w:author="Caree2" w:date="2016-10-28T06:24:00Z">
                <w:pPr>
                  <w:shd w:val="clear" w:color="auto" w:fill="FFFFFF"/>
                </w:pPr>
              </w:pPrChange>
            </w:pPr>
          </w:p>
          <w:p w:rsidR="000F44A3" w:rsidRPr="00871E1A" w:rsidDel="00D66FFA" w:rsidRDefault="000F44A3">
            <w:pPr>
              <w:pStyle w:val="h1"/>
              <w:rPr>
                <w:del w:id="9256" w:author="Caree2" w:date="2016-10-26T18:38:00Z"/>
                <w:sz w:val="22"/>
              </w:rPr>
              <w:pPrChange w:id="9257" w:author="Caree2" w:date="2016-10-28T06:24:00Z">
                <w:pPr>
                  <w:pStyle w:val="Heading2"/>
                  <w:jc w:val="center"/>
                </w:pPr>
              </w:pPrChange>
            </w:pPr>
            <w:del w:id="9258" w:author="Caree2" w:date="2016-10-26T18:38:00Z">
              <w:r w:rsidRPr="00871E1A" w:rsidDel="00D66FFA">
                <w:rPr>
                  <w:sz w:val="22"/>
                </w:rPr>
                <w:delText>ASSESSSED BY:</w:delText>
              </w:r>
            </w:del>
          </w:p>
          <w:p w:rsidR="000F44A3" w:rsidRPr="00871E1A" w:rsidDel="00D66FFA" w:rsidRDefault="000F44A3">
            <w:pPr>
              <w:pStyle w:val="h1"/>
              <w:rPr>
                <w:del w:id="9259" w:author="Caree2" w:date="2016-10-26T18:38:00Z"/>
                <w:sz w:val="20"/>
              </w:rPr>
              <w:pPrChange w:id="9260" w:author="Caree2" w:date="2016-10-28T06:24:00Z">
                <w:pPr>
                  <w:jc w:val="center"/>
                </w:pPr>
              </w:pPrChange>
            </w:pPr>
          </w:p>
          <w:p w:rsidR="000F44A3" w:rsidRPr="00871E1A" w:rsidDel="00D66FFA" w:rsidRDefault="000F44A3">
            <w:pPr>
              <w:pStyle w:val="h1"/>
              <w:rPr>
                <w:del w:id="9261" w:author="Caree2" w:date="2016-10-26T18:38:00Z"/>
                <w:sz w:val="16"/>
              </w:rPr>
              <w:pPrChange w:id="9262"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63" w:author="Caree2" w:date="2016-10-26T18:38:00Z"/>
                <w:sz w:val="16"/>
                <w:szCs w:val="21"/>
              </w:rPr>
              <w:pPrChange w:id="9264" w:author="Caree2" w:date="2016-10-28T06:24:00Z">
                <w:pPr>
                  <w:shd w:val="clear" w:color="auto" w:fill="FFFFFF"/>
                </w:pPr>
              </w:pPrChange>
            </w:pPr>
          </w:p>
          <w:p w:rsidR="000F44A3" w:rsidRPr="00871E1A" w:rsidDel="00D66FFA" w:rsidRDefault="000F44A3">
            <w:pPr>
              <w:pStyle w:val="h1"/>
              <w:rPr>
                <w:del w:id="9265" w:author="Caree2" w:date="2016-10-26T18:38:00Z"/>
                <w:sz w:val="22"/>
              </w:rPr>
              <w:pPrChange w:id="9266" w:author="Caree2" w:date="2016-10-28T06:24:00Z">
                <w:pPr>
                  <w:pStyle w:val="Heading2"/>
                  <w:jc w:val="center"/>
                </w:pPr>
              </w:pPrChange>
            </w:pPr>
            <w:del w:id="9267" w:author="Caree2" w:date="2016-10-26T18:38:00Z">
              <w:r w:rsidRPr="00871E1A" w:rsidDel="00D66FFA">
                <w:rPr>
                  <w:sz w:val="22"/>
                </w:rPr>
                <w:delText>PASS/FAIL, COMMENTS</w:delText>
              </w:r>
            </w:del>
          </w:p>
          <w:p w:rsidR="000F44A3" w:rsidRPr="00871E1A" w:rsidDel="00D66FFA" w:rsidRDefault="000F44A3">
            <w:pPr>
              <w:pStyle w:val="h1"/>
              <w:rPr>
                <w:del w:id="9268" w:author="Caree2" w:date="2016-10-26T18:38:00Z"/>
                <w:sz w:val="16"/>
              </w:rPr>
              <w:pPrChange w:id="9269"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70" w:author="Caree2" w:date="2016-10-26T18:38:00Z"/>
                <w:sz w:val="16"/>
                <w:szCs w:val="21"/>
              </w:rPr>
              <w:pPrChange w:id="9271" w:author="Caree2" w:date="2016-10-28T06:24:00Z">
                <w:pPr>
                  <w:shd w:val="clear" w:color="auto" w:fill="FFFFFF"/>
                </w:pPr>
              </w:pPrChange>
            </w:pPr>
          </w:p>
          <w:p w:rsidR="000F44A3" w:rsidRPr="00871E1A" w:rsidDel="00D66FFA" w:rsidRDefault="000F44A3">
            <w:pPr>
              <w:pStyle w:val="h1"/>
              <w:rPr>
                <w:del w:id="9272" w:author="Caree2" w:date="2016-10-26T18:38:00Z"/>
                <w:sz w:val="22"/>
                <w:szCs w:val="21"/>
              </w:rPr>
              <w:pPrChange w:id="9273" w:author="Caree2" w:date="2016-10-28T06:24:00Z">
                <w:pPr>
                  <w:shd w:val="clear" w:color="auto" w:fill="FFFFFF"/>
                  <w:jc w:val="center"/>
                </w:pPr>
              </w:pPrChange>
            </w:pPr>
            <w:del w:id="9274" w:author="Caree2" w:date="2016-10-26T18:38:00Z">
              <w:r w:rsidRPr="00871E1A" w:rsidDel="00D66FFA">
                <w:rPr>
                  <w:sz w:val="22"/>
                  <w:szCs w:val="21"/>
                </w:rPr>
                <w:delText>INITIAL/DATE</w:delText>
              </w:r>
            </w:del>
          </w:p>
          <w:p w:rsidR="000F44A3" w:rsidRPr="00871E1A" w:rsidDel="00D66FFA" w:rsidRDefault="000F44A3">
            <w:pPr>
              <w:pStyle w:val="h1"/>
              <w:rPr>
                <w:del w:id="9275" w:author="Caree2" w:date="2016-10-26T18:38:00Z"/>
                <w:sz w:val="20"/>
                <w:szCs w:val="21"/>
              </w:rPr>
              <w:pPrChange w:id="9276" w:author="Caree2" w:date="2016-10-28T06:24:00Z">
                <w:pPr>
                  <w:shd w:val="clear" w:color="auto" w:fill="FFFFFF"/>
                  <w:ind w:left="-40"/>
                  <w:jc w:val="center"/>
                </w:pPr>
              </w:pPrChange>
            </w:pPr>
            <w:del w:id="9277" w:author="Caree2" w:date="2016-10-26T18:38:00Z">
              <w:r w:rsidRPr="00871E1A" w:rsidDel="00D66FFA">
                <w:rPr>
                  <w:sz w:val="20"/>
                  <w:szCs w:val="21"/>
                </w:rPr>
                <w:delText>(Both parties)</w:delText>
              </w:r>
            </w:del>
          </w:p>
        </w:tc>
      </w:tr>
      <w:tr w:rsidR="000F44A3" w:rsidRPr="00871E1A" w:rsidDel="00D66FFA" w:rsidTr="00D702B8">
        <w:trPr>
          <w:trHeight w:val="470"/>
          <w:del w:id="9278"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79" w:author="Caree2" w:date="2016-10-26T18:38:00Z"/>
              </w:rPr>
              <w:pPrChange w:id="9280" w:author="Caree2" w:date="2016-10-28T06:24:00Z">
                <w:pPr>
                  <w:shd w:val="clear" w:color="auto" w:fill="FFFFFF"/>
                </w:pPr>
              </w:pPrChange>
            </w:pPr>
            <w:del w:id="9281" w:author="Caree2" w:date="2016-10-26T18:38:00Z">
              <w:r w:rsidRPr="00871E1A" w:rsidDel="00D66FFA">
                <w:delText>1</w:delText>
              </w:r>
            </w:del>
          </w:p>
          <w:p w:rsidR="000F44A3" w:rsidRPr="00871E1A" w:rsidDel="00D66FFA" w:rsidRDefault="000F44A3">
            <w:pPr>
              <w:pStyle w:val="h1"/>
              <w:rPr>
                <w:del w:id="9282" w:author="Caree2" w:date="2016-10-26T18:38:00Z"/>
              </w:rPr>
              <w:pPrChange w:id="9283" w:author="Caree2" w:date="2016-10-28T06:24:00Z">
                <w:pPr>
                  <w:shd w:val="clear" w:color="auto" w:fill="FFFFFF"/>
                </w:pPr>
              </w:pPrChange>
            </w:pPr>
          </w:p>
          <w:p w:rsidR="000F44A3" w:rsidRPr="00871E1A" w:rsidDel="00D66FFA" w:rsidRDefault="000F44A3">
            <w:pPr>
              <w:pStyle w:val="h1"/>
              <w:rPr>
                <w:del w:id="9284" w:author="Caree2" w:date="2016-10-26T18:38:00Z"/>
                <w:sz w:val="16"/>
              </w:rPr>
              <w:pPrChange w:id="9285"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86" w:author="Caree2" w:date="2016-10-26T18:38:00Z"/>
              </w:rPr>
              <w:pPrChange w:id="9287" w:author="Caree2" w:date="2016-10-28T06:24:00Z">
                <w:pPr>
                  <w:shd w:val="clear" w:color="auto" w:fill="FFFFFF"/>
                </w:pPr>
              </w:pPrChange>
            </w:pPr>
          </w:p>
          <w:p w:rsidR="000F44A3" w:rsidRPr="00871E1A" w:rsidDel="00D66FFA" w:rsidRDefault="000F44A3">
            <w:pPr>
              <w:pStyle w:val="h1"/>
              <w:rPr>
                <w:del w:id="9288" w:author="Caree2" w:date="2016-10-26T18:38:00Z"/>
              </w:rPr>
              <w:pPrChange w:id="9289"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90" w:author="Caree2" w:date="2016-10-26T18:38:00Z"/>
              </w:rPr>
              <w:pPrChange w:id="9291" w:author="Caree2" w:date="2016-10-28T06:24:00Z">
                <w:pPr>
                  <w:shd w:val="clear" w:color="auto" w:fill="FFFFFF"/>
                  <w:ind w:left="3380"/>
                </w:pPr>
              </w:pPrChange>
            </w:pPr>
          </w:p>
          <w:p w:rsidR="000F44A3" w:rsidRPr="00871E1A" w:rsidDel="00D66FFA" w:rsidRDefault="000F44A3">
            <w:pPr>
              <w:pStyle w:val="h1"/>
              <w:rPr>
                <w:del w:id="9292" w:author="Caree2" w:date="2016-10-26T18:38:00Z"/>
              </w:rPr>
              <w:pPrChange w:id="9293" w:author="Caree2" w:date="2016-10-28T06:24:00Z">
                <w:pPr>
                  <w:shd w:val="clear" w:color="auto" w:fill="FFFFFF"/>
                  <w:ind w:left="3380"/>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94" w:author="Caree2" w:date="2016-10-26T18:38:00Z"/>
              </w:rPr>
              <w:pPrChange w:id="9295" w:author="Caree2" w:date="2016-10-28T06:24:00Z">
                <w:pPr>
                  <w:shd w:val="clear" w:color="auto" w:fill="FFFFFF"/>
                </w:pPr>
              </w:pPrChange>
            </w:pPr>
          </w:p>
        </w:tc>
      </w:tr>
      <w:tr w:rsidR="000F44A3" w:rsidRPr="00871E1A" w:rsidDel="00D66FFA" w:rsidTr="00D702B8">
        <w:trPr>
          <w:trHeight w:val="470"/>
          <w:del w:id="9296"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97" w:author="Caree2" w:date="2016-10-26T18:38:00Z"/>
              </w:rPr>
              <w:pPrChange w:id="9298" w:author="Caree2" w:date="2016-10-28T06:24:00Z">
                <w:pPr>
                  <w:shd w:val="clear" w:color="auto" w:fill="FFFFFF"/>
                </w:pPr>
              </w:pPrChange>
            </w:pPr>
            <w:del w:id="9299" w:author="Caree2" w:date="2016-10-26T18:38:00Z">
              <w:r w:rsidRPr="00871E1A" w:rsidDel="00D66FFA">
                <w:delText>2</w:delText>
              </w:r>
            </w:del>
          </w:p>
          <w:p w:rsidR="000F44A3" w:rsidRPr="00871E1A" w:rsidDel="00D66FFA" w:rsidRDefault="000F44A3">
            <w:pPr>
              <w:pStyle w:val="h1"/>
              <w:rPr>
                <w:del w:id="9300" w:author="Caree2" w:date="2016-10-26T18:38:00Z"/>
              </w:rPr>
              <w:pPrChange w:id="9301" w:author="Caree2" w:date="2016-10-28T06:24:00Z">
                <w:pPr>
                  <w:shd w:val="clear" w:color="auto" w:fill="FFFFFF"/>
                </w:pPr>
              </w:pPrChange>
            </w:pPr>
          </w:p>
          <w:p w:rsidR="000F44A3" w:rsidRPr="00871E1A" w:rsidDel="00D66FFA" w:rsidRDefault="000F44A3">
            <w:pPr>
              <w:pStyle w:val="h1"/>
              <w:rPr>
                <w:del w:id="9302" w:author="Caree2" w:date="2016-10-26T18:38:00Z"/>
                <w:sz w:val="16"/>
              </w:rPr>
              <w:pPrChange w:id="9303"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04" w:author="Caree2" w:date="2016-10-26T18:38:00Z"/>
              </w:rPr>
              <w:pPrChange w:id="9305" w:author="Caree2" w:date="2016-10-28T06:24:00Z">
                <w:pPr>
                  <w:shd w:val="clear" w:color="auto" w:fill="FFFFFF"/>
                </w:pPr>
              </w:pPrChange>
            </w:pPr>
          </w:p>
          <w:p w:rsidR="000F44A3" w:rsidRPr="00871E1A" w:rsidDel="00D66FFA" w:rsidRDefault="001853D7">
            <w:pPr>
              <w:pStyle w:val="h1"/>
              <w:rPr>
                <w:del w:id="9306" w:author="Caree2" w:date="2016-10-26T18:38:00Z"/>
              </w:rPr>
              <w:pPrChange w:id="9307" w:author="Caree2" w:date="2016-10-28T06:24:00Z">
                <w:pPr>
                  <w:shd w:val="clear" w:color="auto" w:fill="FFFFFF"/>
                </w:pPr>
              </w:pPrChange>
            </w:pPr>
            <w:del w:id="9308" w:author="Caree2" w:date="2016-10-26T18:38:00Z">
              <w:r w:rsidDel="00D66FFA">
                <w:rPr>
                  <w:i w:val="0"/>
                  <w:noProof/>
                  <w:sz w:val="20"/>
                </w:rPr>
                <mc:AlternateContent>
                  <mc:Choice Requires="wps">
                    <w:drawing>
                      <wp:anchor distT="0" distB="0" distL="114300" distR="114300" simplePos="0" relativeHeight="251661312" behindDoc="0" locked="0" layoutInCell="1" allowOverlap="1" wp14:anchorId="0CD0AB1A" wp14:editId="3C40A963">
                        <wp:simplePos x="0" y="0"/>
                        <wp:positionH relativeFrom="column">
                          <wp:posOffset>431800</wp:posOffset>
                        </wp:positionH>
                        <wp:positionV relativeFrom="paragraph">
                          <wp:posOffset>45720</wp:posOffset>
                        </wp:positionV>
                        <wp:extent cx="3657600" cy="1028700"/>
                        <wp:effectExtent l="3175" t="0" r="0" b="1905"/>
                        <wp:wrapNone/>
                        <wp:docPr id="1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028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035" type="#_x0000_t202" style="position:absolute;left:0;text-align:left;margin-left:34pt;margin-top:3.6pt;width:4in;height:8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chauA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" filled="f" stroked="f">
                        <v:textbo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09" w:author="Caree2" w:date="2016-10-26T18:38:00Z"/>
              </w:rPr>
              <w:pPrChange w:id="9310" w:author="Caree2" w:date="2016-10-28T06:24:00Z">
                <w:pPr>
                  <w:shd w:val="clear" w:color="auto" w:fill="FFFFFF"/>
                </w:pPr>
              </w:pPrChange>
            </w:pPr>
          </w:p>
          <w:p w:rsidR="000F44A3" w:rsidRPr="00871E1A" w:rsidDel="00D66FFA" w:rsidRDefault="000F44A3">
            <w:pPr>
              <w:pStyle w:val="h1"/>
              <w:rPr>
                <w:del w:id="9311" w:author="Caree2" w:date="2016-10-26T18:38:00Z"/>
              </w:rPr>
              <w:pPrChange w:id="9312"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13" w:author="Caree2" w:date="2016-10-26T18:38:00Z"/>
              </w:rPr>
              <w:pPrChange w:id="9314" w:author="Caree2" w:date="2016-10-28T06:24:00Z">
                <w:pPr>
                  <w:shd w:val="clear" w:color="auto" w:fill="FFFFFF"/>
                </w:pPr>
              </w:pPrChange>
            </w:pPr>
          </w:p>
        </w:tc>
      </w:tr>
      <w:tr w:rsidR="000F44A3" w:rsidRPr="00871E1A" w:rsidDel="00D66FFA" w:rsidTr="00D702B8">
        <w:trPr>
          <w:trHeight w:val="470"/>
          <w:del w:id="9315"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16" w:author="Caree2" w:date="2016-10-26T18:38:00Z"/>
              </w:rPr>
              <w:pPrChange w:id="9317" w:author="Caree2" w:date="2016-10-28T06:24:00Z">
                <w:pPr>
                  <w:shd w:val="clear" w:color="auto" w:fill="FFFFFF"/>
                </w:pPr>
              </w:pPrChange>
            </w:pPr>
            <w:del w:id="9318" w:author="Caree2" w:date="2016-10-26T18:38:00Z">
              <w:r w:rsidRPr="00871E1A" w:rsidDel="00D66FFA">
                <w:delText>3</w:delText>
              </w:r>
            </w:del>
          </w:p>
          <w:p w:rsidR="000F44A3" w:rsidRPr="00871E1A" w:rsidDel="00D66FFA" w:rsidRDefault="000F44A3">
            <w:pPr>
              <w:pStyle w:val="h1"/>
              <w:rPr>
                <w:del w:id="9319" w:author="Caree2" w:date="2016-10-26T18:38:00Z"/>
              </w:rPr>
              <w:pPrChange w:id="9320" w:author="Caree2" w:date="2016-10-28T06:24:00Z">
                <w:pPr>
                  <w:shd w:val="clear" w:color="auto" w:fill="FFFFFF"/>
                </w:pPr>
              </w:pPrChange>
            </w:pPr>
          </w:p>
          <w:p w:rsidR="000F44A3" w:rsidRPr="00871E1A" w:rsidDel="00D66FFA" w:rsidRDefault="000F44A3">
            <w:pPr>
              <w:pStyle w:val="h1"/>
              <w:rPr>
                <w:del w:id="9321" w:author="Caree2" w:date="2016-10-26T18:38:00Z"/>
                <w:sz w:val="16"/>
              </w:rPr>
              <w:pPrChange w:id="9322"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23" w:author="Caree2" w:date="2016-10-26T18:38:00Z"/>
              </w:rPr>
              <w:pPrChange w:id="9324" w:author="Caree2" w:date="2016-10-28T06:24:00Z">
                <w:pPr>
                  <w:shd w:val="clear" w:color="auto" w:fill="FFFFFF"/>
                </w:pPr>
              </w:pPrChange>
            </w:pPr>
          </w:p>
          <w:p w:rsidR="000F44A3" w:rsidRPr="00871E1A" w:rsidDel="00D66FFA" w:rsidRDefault="000F44A3">
            <w:pPr>
              <w:pStyle w:val="h1"/>
              <w:rPr>
                <w:del w:id="9325" w:author="Caree2" w:date="2016-10-26T18:38:00Z"/>
              </w:rPr>
              <w:pPrChange w:id="9326"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27" w:author="Caree2" w:date="2016-10-26T18:38:00Z"/>
              </w:rPr>
              <w:pPrChange w:id="9328" w:author="Caree2" w:date="2016-10-28T06:24:00Z">
                <w:pPr>
                  <w:shd w:val="clear" w:color="auto" w:fill="FFFFFF"/>
                </w:pPr>
              </w:pPrChange>
            </w:pPr>
          </w:p>
          <w:p w:rsidR="000F44A3" w:rsidRPr="00871E1A" w:rsidDel="00D66FFA" w:rsidRDefault="000F44A3">
            <w:pPr>
              <w:pStyle w:val="h1"/>
              <w:rPr>
                <w:del w:id="9329" w:author="Caree2" w:date="2016-10-26T18:38:00Z"/>
              </w:rPr>
              <w:pPrChange w:id="9330"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31" w:author="Caree2" w:date="2016-10-26T18:38:00Z"/>
              </w:rPr>
              <w:pPrChange w:id="9332" w:author="Caree2" w:date="2016-10-28T06:24:00Z">
                <w:pPr>
                  <w:shd w:val="clear" w:color="auto" w:fill="FFFFFF"/>
                </w:pPr>
              </w:pPrChange>
            </w:pPr>
          </w:p>
        </w:tc>
      </w:tr>
      <w:tr w:rsidR="000F44A3" w:rsidRPr="00871E1A" w:rsidDel="00D66FFA" w:rsidTr="00D702B8">
        <w:trPr>
          <w:trHeight w:val="470"/>
          <w:del w:id="9333"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34" w:author="Caree2" w:date="2016-10-26T18:38:00Z"/>
              </w:rPr>
              <w:pPrChange w:id="9335" w:author="Caree2" w:date="2016-10-28T06:24:00Z">
                <w:pPr>
                  <w:shd w:val="clear" w:color="auto" w:fill="FFFFFF"/>
                </w:pPr>
              </w:pPrChange>
            </w:pPr>
            <w:del w:id="9336" w:author="Caree2" w:date="2016-10-26T18:38:00Z">
              <w:r w:rsidRPr="00871E1A" w:rsidDel="00D66FFA">
                <w:delText>4</w:delText>
              </w:r>
            </w:del>
          </w:p>
          <w:p w:rsidR="000F44A3" w:rsidRPr="00871E1A" w:rsidDel="00D66FFA" w:rsidRDefault="000F44A3">
            <w:pPr>
              <w:pStyle w:val="h1"/>
              <w:rPr>
                <w:del w:id="9337" w:author="Caree2" w:date="2016-10-26T18:38:00Z"/>
              </w:rPr>
              <w:pPrChange w:id="9338" w:author="Caree2" w:date="2016-10-28T06:24:00Z">
                <w:pPr>
                  <w:shd w:val="clear" w:color="auto" w:fill="FFFFFF"/>
                </w:pPr>
              </w:pPrChange>
            </w:pPr>
          </w:p>
          <w:p w:rsidR="000F44A3" w:rsidRPr="00871E1A" w:rsidDel="00D66FFA" w:rsidRDefault="000F44A3">
            <w:pPr>
              <w:pStyle w:val="h1"/>
              <w:rPr>
                <w:del w:id="9339" w:author="Caree2" w:date="2016-10-26T18:38:00Z"/>
                <w:sz w:val="16"/>
              </w:rPr>
              <w:pPrChange w:id="9340"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41" w:author="Caree2" w:date="2016-10-26T18:38:00Z"/>
              </w:rPr>
              <w:pPrChange w:id="9342" w:author="Caree2" w:date="2016-10-28T06:24:00Z">
                <w:pPr>
                  <w:shd w:val="clear" w:color="auto" w:fill="FFFFFF"/>
                </w:pPr>
              </w:pPrChange>
            </w:pPr>
          </w:p>
          <w:p w:rsidR="000F44A3" w:rsidRPr="00871E1A" w:rsidDel="00D66FFA" w:rsidRDefault="000F44A3">
            <w:pPr>
              <w:pStyle w:val="h1"/>
              <w:rPr>
                <w:del w:id="9343" w:author="Caree2" w:date="2016-10-26T18:38:00Z"/>
              </w:rPr>
              <w:pPrChange w:id="9344"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45" w:author="Caree2" w:date="2016-10-26T18:38:00Z"/>
              </w:rPr>
              <w:pPrChange w:id="9346" w:author="Caree2" w:date="2016-10-28T06:24:00Z">
                <w:pPr>
                  <w:shd w:val="clear" w:color="auto" w:fill="FFFFFF"/>
                </w:pPr>
              </w:pPrChange>
            </w:pPr>
          </w:p>
          <w:p w:rsidR="000F44A3" w:rsidRPr="00871E1A" w:rsidDel="00D66FFA" w:rsidRDefault="000F44A3">
            <w:pPr>
              <w:pStyle w:val="h1"/>
              <w:rPr>
                <w:del w:id="9347" w:author="Caree2" w:date="2016-10-26T18:38:00Z"/>
              </w:rPr>
              <w:pPrChange w:id="9348"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49" w:author="Caree2" w:date="2016-10-26T18:38:00Z"/>
              </w:rPr>
              <w:pPrChange w:id="9350" w:author="Caree2" w:date="2016-10-28T06:24:00Z">
                <w:pPr>
                  <w:shd w:val="clear" w:color="auto" w:fill="FFFFFF"/>
                </w:pPr>
              </w:pPrChange>
            </w:pPr>
          </w:p>
        </w:tc>
      </w:tr>
      <w:tr w:rsidR="000F44A3" w:rsidRPr="00871E1A" w:rsidDel="00D66FFA" w:rsidTr="00D702B8">
        <w:trPr>
          <w:trHeight w:val="470"/>
          <w:del w:id="9351"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52" w:author="Caree2" w:date="2016-10-26T18:38:00Z"/>
              </w:rPr>
              <w:pPrChange w:id="9353" w:author="Caree2" w:date="2016-10-28T06:24:00Z">
                <w:pPr>
                  <w:shd w:val="clear" w:color="auto" w:fill="FFFFFF"/>
                </w:pPr>
              </w:pPrChange>
            </w:pPr>
            <w:del w:id="9354" w:author="Caree2" w:date="2016-10-26T18:38:00Z">
              <w:r w:rsidRPr="00871E1A" w:rsidDel="00D66FFA">
                <w:delText>5</w:delText>
              </w:r>
            </w:del>
          </w:p>
          <w:p w:rsidR="000F44A3" w:rsidRPr="00871E1A" w:rsidDel="00D66FFA" w:rsidRDefault="000F44A3">
            <w:pPr>
              <w:pStyle w:val="h1"/>
              <w:rPr>
                <w:del w:id="9355" w:author="Caree2" w:date="2016-10-26T18:38:00Z"/>
              </w:rPr>
              <w:pPrChange w:id="9356" w:author="Caree2" w:date="2016-10-28T06:24:00Z">
                <w:pPr>
                  <w:shd w:val="clear" w:color="auto" w:fill="FFFFFF"/>
                </w:pPr>
              </w:pPrChange>
            </w:pPr>
          </w:p>
          <w:p w:rsidR="000F44A3" w:rsidRPr="00871E1A" w:rsidDel="00D66FFA" w:rsidRDefault="000F44A3">
            <w:pPr>
              <w:pStyle w:val="h1"/>
              <w:rPr>
                <w:del w:id="9357" w:author="Caree2" w:date="2016-10-26T18:38:00Z"/>
                <w:sz w:val="16"/>
              </w:rPr>
              <w:pPrChange w:id="9358"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59" w:author="Caree2" w:date="2016-10-26T18:38:00Z"/>
              </w:rPr>
              <w:pPrChange w:id="9360" w:author="Caree2" w:date="2016-10-28T06:24:00Z">
                <w:pPr>
                  <w:shd w:val="clear" w:color="auto" w:fill="FFFFFF"/>
                </w:pPr>
              </w:pPrChange>
            </w:pPr>
          </w:p>
          <w:p w:rsidR="000F44A3" w:rsidRPr="00871E1A" w:rsidDel="00D66FFA" w:rsidRDefault="000F44A3">
            <w:pPr>
              <w:pStyle w:val="h1"/>
              <w:rPr>
                <w:del w:id="9361" w:author="Caree2" w:date="2016-10-26T18:38:00Z"/>
              </w:rPr>
              <w:pPrChange w:id="9362"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63" w:author="Caree2" w:date="2016-10-26T18:38:00Z"/>
              </w:rPr>
              <w:pPrChange w:id="9364" w:author="Caree2" w:date="2016-10-28T06:24:00Z">
                <w:pPr>
                  <w:shd w:val="clear" w:color="auto" w:fill="FFFFFF"/>
                </w:pPr>
              </w:pPrChange>
            </w:pPr>
          </w:p>
          <w:p w:rsidR="000F44A3" w:rsidRPr="00871E1A" w:rsidDel="00D66FFA" w:rsidRDefault="000F44A3">
            <w:pPr>
              <w:pStyle w:val="h1"/>
              <w:rPr>
                <w:del w:id="9365" w:author="Caree2" w:date="2016-10-26T18:38:00Z"/>
              </w:rPr>
              <w:pPrChange w:id="9366"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67" w:author="Caree2" w:date="2016-10-26T18:38:00Z"/>
              </w:rPr>
              <w:pPrChange w:id="9368" w:author="Caree2" w:date="2016-10-28T06:24:00Z">
                <w:pPr>
                  <w:shd w:val="clear" w:color="auto" w:fill="FFFFFF"/>
                </w:pPr>
              </w:pPrChange>
            </w:pPr>
          </w:p>
        </w:tc>
      </w:tr>
      <w:tr w:rsidR="000F44A3" w:rsidRPr="00871E1A" w:rsidDel="00D66FFA" w:rsidTr="00D702B8">
        <w:trPr>
          <w:trHeight w:val="470"/>
          <w:del w:id="9369"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70" w:author="Caree2" w:date="2016-10-26T18:38:00Z"/>
              </w:rPr>
              <w:pPrChange w:id="9371" w:author="Caree2" w:date="2016-10-28T06:24:00Z">
                <w:pPr>
                  <w:shd w:val="clear" w:color="auto" w:fill="FFFFFF"/>
                </w:pPr>
              </w:pPrChange>
            </w:pPr>
            <w:del w:id="9372" w:author="Caree2" w:date="2016-10-26T18:38:00Z">
              <w:r w:rsidRPr="00871E1A" w:rsidDel="00D66FFA">
                <w:delText>6</w:delText>
              </w:r>
            </w:del>
          </w:p>
          <w:p w:rsidR="000F44A3" w:rsidRPr="00871E1A" w:rsidDel="00D66FFA" w:rsidRDefault="000F44A3">
            <w:pPr>
              <w:pStyle w:val="h1"/>
              <w:rPr>
                <w:del w:id="9373" w:author="Caree2" w:date="2016-10-26T18:38:00Z"/>
              </w:rPr>
              <w:pPrChange w:id="9374" w:author="Caree2" w:date="2016-10-28T06:24:00Z">
                <w:pPr>
                  <w:shd w:val="clear" w:color="auto" w:fill="FFFFFF"/>
                </w:pPr>
              </w:pPrChange>
            </w:pPr>
          </w:p>
          <w:p w:rsidR="000F44A3" w:rsidRPr="00871E1A" w:rsidDel="00D66FFA" w:rsidRDefault="000F44A3">
            <w:pPr>
              <w:pStyle w:val="h1"/>
              <w:rPr>
                <w:del w:id="9375" w:author="Caree2" w:date="2016-10-26T18:38:00Z"/>
                <w:sz w:val="16"/>
              </w:rPr>
              <w:pPrChange w:id="9376"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77" w:author="Caree2" w:date="2016-10-26T18:38:00Z"/>
              </w:rPr>
              <w:pPrChange w:id="9378" w:author="Caree2" w:date="2016-10-28T06:24:00Z">
                <w:pPr>
                  <w:shd w:val="clear" w:color="auto" w:fill="FFFFFF"/>
                </w:pPr>
              </w:pPrChange>
            </w:pPr>
          </w:p>
          <w:p w:rsidR="000F44A3" w:rsidRPr="00871E1A" w:rsidDel="00D66FFA" w:rsidRDefault="000F44A3">
            <w:pPr>
              <w:pStyle w:val="h1"/>
              <w:rPr>
                <w:del w:id="9379" w:author="Caree2" w:date="2016-10-26T18:38:00Z"/>
              </w:rPr>
              <w:pPrChange w:id="9380"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81" w:author="Caree2" w:date="2016-10-26T18:38:00Z"/>
              </w:rPr>
              <w:pPrChange w:id="9382" w:author="Caree2" w:date="2016-10-28T06:24:00Z">
                <w:pPr>
                  <w:shd w:val="clear" w:color="auto" w:fill="FFFFFF"/>
                </w:pPr>
              </w:pPrChange>
            </w:pPr>
          </w:p>
          <w:p w:rsidR="000F44A3" w:rsidRPr="00871E1A" w:rsidDel="00D66FFA" w:rsidRDefault="000F44A3">
            <w:pPr>
              <w:pStyle w:val="h1"/>
              <w:rPr>
                <w:del w:id="9383" w:author="Caree2" w:date="2016-10-26T18:38:00Z"/>
              </w:rPr>
              <w:pPrChange w:id="9384"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85" w:author="Caree2" w:date="2016-10-26T18:38:00Z"/>
              </w:rPr>
              <w:pPrChange w:id="9386" w:author="Caree2" w:date="2016-10-28T06:24:00Z">
                <w:pPr>
                  <w:shd w:val="clear" w:color="auto" w:fill="FFFFFF"/>
                </w:pPr>
              </w:pPrChange>
            </w:pPr>
          </w:p>
        </w:tc>
      </w:tr>
      <w:tr w:rsidR="000F44A3" w:rsidRPr="00871E1A" w:rsidDel="00D66FFA" w:rsidTr="00D702B8">
        <w:trPr>
          <w:trHeight w:val="490"/>
          <w:del w:id="9387"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88" w:author="Caree2" w:date="2016-10-26T18:38:00Z"/>
              </w:rPr>
              <w:pPrChange w:id="9389" w:author="Caree2" w:date="2016-10-28T06:24:00Z">
                <w:pPr>
                  <w:shd w:val="clear" w:color="auto" w:fill="FFFFFF"/>
                </w:pPr>
              </w:pPrChange>
            </w:pPr>
            <w:del w:id="9390" w:author="Caree2" w:date="2016-10-26T18:38:00Z">
              <w:r w:rsidRPr="00871E1A" w:rsidDel="00D66FFA">
                <w:delText>7</w:delText>
              </w:r>
            </w:del>
          </w:p>
          <w:p w:rsidR="000F44A3" w:rsidRPr="00871E1A" w:rsidDel="00D66FFA" w:rsidRDefault="000F44A3">
            <w:pPr>
              <w:pStyle w:val="h1"/>
              <w:rPr>
                <w:del w:id="9391" w:author="Caree2" w:date="2016-10-26T18:38:00Z"/>
              </w:rPr>
              <w:pPrChange w:id="9392" w:author="Caree2" w:date="2016-10-28T06:24:00Z">
                <w:pPr>
                  <w:shd w:val="clear" w:color="auto" w:fill="FFFFFF"/>
                </w:pPr>
              </w:pPrChange>
            </w:pPr>
          </w:p>
          <w:p w:rsidR="000F44A3" w:rsidRPr="00871E1A" w:rsidDel="00D66FFA" w:rsidRDefault="000F44A3">
            <w:pPr>
              <w:pStyle w:val="h1"/>
              <w:rPr>
                <w:del w:id="9393" w:author="Caree2" w:date="2016-10-26T18:38:00Z"/>
                <w:sz w:val="16"/>
              </w:rPr>
              <w:pPrChange w:id="9394"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95" w:author="Caree2" w:date="2016-10-26T18:38:00Z"/>
              </w:rPr>
              <w:pPrChange w:id="9396" w:author="Caree2" w:date="2016-10-28T06:24:00Z">
                <w:pPr>
                  <w:shd w:val="clear" w:color="auto" w:fill="FFFFFF"/>
                </w:pPr>
              </w:pPrChange>
            </w:pPr>
          </w:p>
          <w:p w:rsidR="000F44A3" w:rsidRPr="00871E1A" w:rsidDel="00D66FFA" w:rsidRDefault="000F44A3">
            <w:pPr>
              <w:pStyle w:val="h1"/>
              <w:rPr>
                <w:del w:id="9397" w:author="Caree2" w:date="2016-10-26T18:38:00Z"/>
              </w:rPr>
              <w:pPrChange w:id="9398"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99" w:author="Caree2" w:date="2016-10-26T18:38:00Z"/>
              </w:rPr>
              <w:pPrChange w:id="9400" w:author="Caree2" w:date="2016-10-28T06:24:00Z">
                <w:pPr>
                  <w:shd w:val="clear" w:color="auto" w:fill="FFFFFF"/>
                </w:pPr>
              </w:pPrChange>
            </w:pPr>
          </w:p>
          <w:p w:rsidR="000F44A3" w:rsidRPr="00871E1A" w:rsidDel="00D66FFA" w:rsidRDefault="000F44A3">
            <w:pPr>
              <w:pStyle w:val="h1"/>
              <w:rPr>
                <w:del w:id="9401" w:author="Caree2" w:date="2016-10-26T18:38:00Z"/>
              </w:rPr>
              <w:pPrChange w:id="9402"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03" w:author="Caree2" w:date="2016-10-26T18:38:00Z"/>
              </w:rPr>
              <w:pPrChange w:id="9404" w:author="Caree2" w:date="2016-10-28T06:24:00Z">
                <w:pPr>
                  <w:shd w:val="clear" w:color="auto" w:fill="FFFFFF"/>
                </w:pPr>
              </w:pPrChange>
            </w:pPr>
          </w:p>
        </w:tc>
      </w:tr>
      <w:tr w:rsidR="000F44A3" w:rsidRPr="00871E1A" w:rsidDel="00D66FFA" w:rsidTr="00D702B8">
        <w:trPr>
          <w:trHeight w:val="490"/>
          <w:del w:id="9405"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06" w:author="Caree2" w:date="2016-10-26T18:38:00Z"/>
              </w:rPr>
              <w:pPrChange w:id="9407" w:author="Caree2" w:date="2016-10-28T06:24:00Z">
                <w:pPr>
                  <w:shd w:val="clear" w:color="auto" w:fill="FFFFFF"/>
                </w:pPr>
              </w:pPrChange>
            </w:pPr>
            <w:del w:id="9408" w:author="Caree2" w:date="2016-10-26T18:38:00Z">
              <w:r w:rsidRPr="00871E1A" w:rsidDel="00D66FFA">
                <w:delText>8</w:delText>
              </w:r>
            </w:del>
          </w:p>
          <w:p w:rsidR="000F44A3" w:rsidRPr="00871E1A" w:rsidDel="00D66FFA" w:rsidRDefault="000F44A3">
            <w:pPr>
              <w:pStyle w:val="h1"/>
              <w:rPr>
                <w:del w:id="9409" w:author="Caree2" w:date="2016-10-26T18:38:00Z"/>
              </w:rPr>
              <w:pPrChange w:id="9410" w:author="Caree2" w:date="2016-10-28T06:24:00Z">
                <w:pPr>
                  <w:shd w:val="clear" w:color="auto" w:fill="FFFFFF"/>
                </w:pPr>
              </w:pPrChange>
            </w:pPr>
          </w:p>
          <w:p w:rsidR="000F44A3" w:rsidRPr="00871E1A" w:rsidDel="00D66FFA" w:rsidRDefault="000F44A3">
            <w:pPr>
              <w:pStyle w:val="h1"/>
              <w:rPr>
                <w:del w:id="9411" w:author="Caree2" w:date="2016-10-26T18:38:00Z"/>
                <w:sz w:val="16"/>
              </w:rPr>
              <w:pPrChange w:id="9412"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13" w:author="Caree2" w:date="2016-10-26T18:38:00Z"/>
              </w:rPr>
              <w:pPrChange w:id="9414"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15" w:author="Caree2" w:date="2016-10-26T18:38:00Z"/>
              </w:rPr>
              <w:pPrChange w:id="9416"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17" w:author="Caree2" w:date="2016-10-26T18:38:00Z"/>
              </w:rPr>
              <w:pPrChange w:id="9418" w:author="Caree2" w:date="2016-10-28T06:24:00Z">
                <w:pPr>
                  <w:shd w:val="clear" w:color="auto" w:fill="FFFFFF"/>
                </w:pPr>
              </w:pPrChange>
            </w:pPr>
          </w:p>
        </w:tc>
      </w:tr>
    </w:tbl>
    <w:p w:rsidR="000F44A3" w:rsidRPr="00871E1A" w:rsidDel="00D66FFA" w:rsidRDefault="000F44A3">
      <w:pPr>
        <w:pStyle w:val="h1"/>
        <w:rPr>
          <w:del w:id="9419" w:author="Caree2" w:date="2016-10-26T18:38:00Z"/>
          <w:b/>
          <w:bCs/>
          <w:iCs/>
          <w:sz w:val="16"/>
          <w:szCs w:val="21"/>
        </w:rPr>
        <w:pPrChange w:id="9420" w:author="Caree2" w:date="2016-10-28T06:24:00Z">
          <w:pPr>
            <w:pStyle w:val="Header"/>
          </w:pPr>
        </w:pPrChange>
      </w:pPr>
    </w:p>
    <w:p w:rsidR="000F44A3" w:rsidRPr="00871E1A" w:rsidDel="00D66FFA" w:rsidRDefault="000F44A3">
      <w:pPr>
        <w:pStyle w:val="h1"/>
        <w:rPr>
          <w:del w:id="9421" w:author="Caree2" w:date="2016-10-26T18:38:00Z"/>
          <w:b/>
          <w:bCs/>
          <w:iCs/>
          <w:szCs w:val="21"/>
        </w:rPr>
        <w:pPrChange w:id="9422" w:author="Caree2" w:date="2016-10-28T06:24:00Z">
          <w:pPr>
            <w:pStyle w:val="Header"/>
          </w:pPr>
        </w:pPrChange>
      </w:pPr>
      <w:del w:id="9423" w:author="Caree2" w:date="2016-10-26T18:38:00Z">
        <w:r w:rsidRPr="00871E1A" w:rsidDel="00D66FFA">
          <w:rPr>
            <w:b/>
            <w:bCs/>
            <w:i w:val="0"/>
            <w:iCs/>
            <w:szCs w:val="21"/>
          </w:rPr>
          <w:delText>Use additional sheets if required.</w:delText>
        </w:r>
      </w:del>
    </w:p>
    <w:p w:rsidR="000F44A3" w:rsidRPr="00871E1A" w:rsidDel="00D66FFA" w:rsidRDefault="000F44A3">
      <w:pPr>
        <w:pStyle w:val="h1"/>
        <w:rPr>
          <w:del w:id="9424" w:author="Caree2" w:date="2016-10-26T18:38:00Z"/>
          <w:b/>
          <w:bCs/>
          <w:iCs/>
          <w:sz w:val="16"/>
          <w:szCs w:val="21"/>
        </w:rPr>
        <w:pPrChange w:id="9425" w:author="Caree2" w:date="2016-10-28T06:24:00Z">
          <w:pPr>
            <w:pStyle w:val="Header"/>
          </w:pPr>
        </w:pPrChange>
      </w:pPr>
    </w:p>
    <w:p w:rsidR="000F44A3" w:rsidRPr="00871E1A" w:rsidDel="00D66FFA" w:rsidRDefault="000F44A3">
      <w:pPr>
        <w:pStyle w:val="h1"/>
        <w:rPr>
          <w:del w:id="9426" w:author="Caree2" w:date="2016-10-26T18:38:00Z"/>
          <w:b/>
          <w:bCs/>
          <w:iCs/>
          <w:szCs w:val="21"/>
        </w:rPr>
        <w:pPrChange w:id="9427" w:author="Caree2" w:date="2016-10-28T06:24:00Z">
          <w:pPr>
            <w:pStyle w:val="Header"/>
          </w:pPr>
        </w:pPrChange>
      </w:pPr>
      <w:del w:id="9428" w:author="Caree2" w:date="2016-10-26T18:38:00Z">
        <w:r w:rsidRPr="00871E1A" w:rsidDel="00D66FFA">
          <w:rPr>
            <w:b/>
            <w:bCs/>
            <w:i w:val="0"/>
            <w:iCs/>
            <w:szCs w:val="21"/>
          </w:rPr>
          <w:delText xml:space="preserve">Once each day of operation, personnel checks for following and initials log: </w:delText>
        </w:r>
      </w:del>
    </w:p>
    <w:p w:rsidR="000F44A3" w:rsidRPr="00871E1A" w:rsidDel="00D66FFA" w:rsidRDefault="000F44A3">
      <w:pPr>
        <w:pStyle w:val="h1"/>
        <w:rPr>
          <w:del w:id="9429" w:author="Caree2" w:date="2016-10-26T18:38:00Z"/>
          <w:b/>
          <w:bCs/>
          <w:iCs/>
          <w:szCs w:val="21"/>
        </w:rPr>
        <w:pPrChange w:id="9430" w:author="Caree2" w:date="2016-10-28T06:24:00Z">
          <w:pPr>
            <w:pStyle w:val="Header"/>
            <w:ind w:firstLine="540"/>
          </w:pPr>
        </w:pPrChange>
      </w:pPr>
      <w:del w:id="9431" w:author="Caree2" w:date="2016-10-26T18:38:00Z">
        <w:r w:rsidRPr="00871E1A" w:rsidDel="00D66FFA">
          <w:rPr>
            <w:b/>
            <w:bCs/>
            <w:i w:val="0"/>
            <w:iCs/>
            <w:szCs w:val="21"/>
          </w:rPr>
          <w:delText>Presence of food borne illness</w:delText>
        </w:r>
        <w:r w:rsidR="00EA56DE" w:rsidDel="00D66FFA">
          <w:rPr>
            <w:b/>
            <w:bCs/>
            <w:i w:val="0"/>
            <w:iCs/>
            <w:szCs w:val="21"/>
          </w:rPr>
          <w:delText xml:space="preserve">, and </w:delText>
        </w:r>
        <w:r w:rsidRPr="00871E1A" w:rsidDel="00D66FFA">
          <w:rPr>
            <w:b/>
            <w:bCs/>
            <w:i w:val="0"/>
            <w:iCs/>
            <w:szCs w:val="21"/>
          </w:rPr>
          <w:delText>symptoms of a stomach or intestinal illness</w:delText>
        </w:r>
        <w:r w:rsidRPr="00871E1A" w:rsidDel="00D66FFA">
          <w:rPr>
            <w:b/>
            <w:bCs/>
            <w:i w:val="0"/>
            <w:iCs/>
            <w:szCs w:val="21"/>
          </w:rPr>
          <w:tab/>
        </w:r>
      </w:del>
    </w:p>
    <w:p w:rsidR="000F44A3" w:rsidRPr="00871E1A" w:rsidDel="00D66FFA" w:rsidRDefault="000F44A3">
      <w:pPr>
        <w:pStyle w:val="h1"/>
        <w:rPr>
          <w:del w:id="9432" w:author="Caree2" w:date="2016-10-26T18:38:00Z"/>
          <w:b/>
          <w:bCs/>
          <w:iCs/>
          <w:szCs w:val="21"/>
        </w:rPr>
        <w:pPrChange w:id="9433" w:author="Caree2" w:date="2016-10-28T06:24:00Z">
          <w:pPr>
            <w:pStyle w:val="Header"/>
            <w:ind w:firstLine="540"/>
          </w:pPr>
        </w:pPrChange>
      </w:pPr>
      <w:del w:id="9434" w:author="Caree2" w:date="2016-10-26T18:38:00Z">
        <w:r w:rsidRPr="00871E1A" w:rsidDel="00D66FFA">
          <w:rPr>
            <w:b/>
            <w:bCs/>
            <w:i w:val="0"/>
            <w:iCs/>
            <w:szCs w:val="21"/>
          </w:rPr>
          <w:delText>Sore throat or temperature</w:delText>
        </w:r>
      </w:del>
    </w:p>
    <w:p w:rsidR="000F44A3" w:rsidRPr="00871E1A" w:rsidDel="00D66FFA" w:rsidRDefault="000F44A3">
      <w:pPr>
        <w:pStyle w:val="h1"/>
        <w:rPr>
          <w:del w:id="9435" w:author="Caree2" w:date="2016-10-26T18:38:00Z"/>
          <w:b/>
          <w:bCs/>
          <w:iCs/>
          <w:szCs w:val="21"/>
        </w:rPr>
        <w:pPrChange w:id="9436" w:author="Caree2" w:date="2016-10-28T06:24:00Z">
          <w:pPr>
            <w:pStyle w:val="Header"/>
            <w:ind w:firstLine="540"/>
          </w:pPr>
        </w:pPrChange>
      </w:pPr>
      <w:del w:id="9437" w:author="Caree2" w:date="2016-10-26T18:38:00Z">
        <w:r w:rsidRPr="00871E1A" w:rsidDel="00D66FFA">
          <w:rPr>
            <w:b/>
            <w:bCs/>
            <w:i w:val="0"/>
            <w:iCs/>
            <w:szCs w:val="21"/>
          </w:rPr>
          <w:delText>Infected wounds or cuts</w:delText>
        </w:r>
      </w:del>
    </w:p>
    <w:p w:rsidR="000F44A3" w:rsidRPr="00871E1A" w:rsidDel="00D66FFA" w:rsidRDefault="000F44A3">
      <w:pPr>
        <w:pStyle w:val="h1"/>
        <w:rPr>
          <w:del w:id="9438" w:author="Caree2" w:date="2016-10-26T18:38:00Z"/>
          <w:b/>
          <w:bCs/>
          <w:iCs/>
          <w:szCs w:val="21"/>
        </w:rPr>
        <w:pPrChange w:id="9439" w:author="Caree2" w:date="2016-10-28T06:24:00Z">
          <w:pPr>
            <w:pStyle w:val="Header"/>
            <w:ind w:firstLine="540"/>
          </w:pPr>
        </w:pPrChange>
      </w:pPr>
      <w:del w:id="9440" w:author="Caree2" w:date="2016-10-26T18:38:00Z">
        <w:r w:rsidRPr="00871E1A" w:rsidDel="00D66FFA">
          <w:rPr>
            <w:b/>
            <w:bCs/>
            <w:i w:val="0"/>
            <w:iCs/>
            <w:szCs w:val="21"/>
          </w:rPr>
          <w:delText>Household member with person who is ill</w:delText>
        </w:r>
      </w:del>
    </w:p>
    <w:p w:rsidR="000F44A3" w:rsidRPr="00871E1A" w:rsidDel="00D66FFA" w:rsidRDefault="000F44A3">
      <w:pPr>
        <w:pStyle w:val="h1"/>
        <w:rPr>
          <w:del w:id="9441" w:author="Caree2" w:date="2016-10-26T18:38:00Z"/>
          <w:b/>
          <w:bCs/>
          <w:iCs/>
          <w:szCs w:val="21"/>
        </w:rPr>
        <w:pPrChange w:id="9442" w:author="Caree2" w:date="2016-10-28T06:24:00Z">
          <w:pPr>
            <w:pStyle w:val="Header"/>
            <w:ind w:firstLine="540"/>
          </w:pPr>
        </w:pPrChange>
      </w:pPr>
      <w:del w:id="9443" w:author="Caree2" w:date="2016-10-26T18:38:00Z">
        <w:r w:rsidRPr="00871E1A" w:rsidDel="00D66FFA">
          <w:rPr>
            <w:b/>
            <w:bCs/>
            <w:i w:val="0"/>
            <w:iCs/>
            <w:szCs w:val="21"/>
          </w:rPr>
          <w:delText>Personal cleanliness (hair, work clothes, shoes)</w:delText>
        </w:r>
      </w:del>
    </w:p>
    <w:p w:rsidR="000F44A3" w:rsidRPr="00871E1A" w:rsidDel="00D66FFA" w:rsidRDefault="000F44A3">
      <w:pPr>
        <w:pStyle w:val="h1"/>
        <w:rPr>
          <w:del w:id="9444" w:author="Caree2" w:date="2016-10-26T18:38:00Z"/>
          <w:b/>
          <w:bCs/>
          <w:iCs/>
          <w:szCs w:val="21"/>
        </w:rPr>
        <w:pPrChange w:id="9445" w:author="Caree2" w:date="2016-10-28T06:24:00Z">
          <w:pPr>
            <w:pStyle w:val="Header"/>
            <w:ind w:firstLine="540"/>
          </w:pPr>
        </w:pPrChange>
      </w:pPr>
      <w:del w:id="9446" w:author="Caree2" w:date="2016-10-26T18:38:00Z">
        <w:r w:rsidRPr="00871E1A" w:rsidDel="00D66FFA">
          <w:rPr>
            <w:b/>
            <w:bCs/>
            <w:i w:val="0"/>
            <w:iCs/>
            <w:szCs w:val="21"/>
          </w:rPr>
          <w:delText>Presence of jewelry; need for hair or beard restraint</w:delText>
        </w:r>
      </w:del>
    </w:p>
    <w:p w:rsidR="000F44A3" w:rsidRPr="00871E1A" w:rsidDel="00D66FFA" w:rsidRDefault="000F44A3">
      <w:pPr>
        <w:pStyle w:val="h1"/>
        <w:rPr>
          <w:del w:id="9447" w:author="Caree2" w:date="2016-10-26T18:38:00Z"/>
          <w:b/>
          <w:bCs/>
          <w:iCs/>
          <w:szCs w:val="21"/>
        </w:rPr>
        <w:pPrChange w:id="9448" w:author="Caree2" w:date="2016-10-28T06:24:00Z">
          <w:pPr>
            <w:pStyle w:val="Header"/>
            <w:ind w:firstLine="540"/>
          </w:pPr>
        </w:pPrChange>
      </w:pPr>
      <w:del w:id="9449" w:author="Caree2" w:date="2016-10-26T18:38:00Z">
        <w:r w:rsidRPr="00871E1A" w:rsidDel="00D66FFA">
          <w:rPr>
            <w:b/>
            <w:bCs/>
            <w:i w:val="0"/>
            <w:iCs/>
            <w:szCs w:val="21"/>
          </w:rPr>
          <w:delText>Working knowledge of proper hygienic hand practices</w:delText>
        </w:r>
      </w:del>
    </w:p>
    <w:p w:rsidR="000F44A3" w:rsidRPr="00871E1A" w:rsidDel="00D66FFA" w:rsidRDefault="000F44A3">
      <w:pPr>
        <w:pStyle w:val="h1"/>
        <w:rPr>
          <w:del w:id="9450" w:author="Caree2" w:date="2016-10-26T18:38:00Z"/>
          <w:b/>
          <w:bCs/>
          <w:iCs/>
          <w:sz w:val="16"/>
          <w:szCs w:val="21"/>
        </w:rPr>
        <w:pPrChange w:id="9451" w:author="Caree2" w:date="2016-10-28T06:24:00Z">
          <w:pPr>
            <w:pStyle w:val="Header"/>
            <w:ind w:left="180" w:hanging="180"/>
          </w:pPr>
        </w:pPrChange>
      </w:pPr>
    </w:p>
    <w:p w:rsidR="000F44A3" w:rsidRPr="00871E1A" w:rsidDel="00D66FFA" w:rsidRDefault="000F44A3">
      <w:pPr>
        <w:pStyle w:val="h1"/>
        <w:rPr>
          <w:del w:id="9452" w:author="Caree2" w:date="2016-10-26T18:38:00Z"/>
          <w:b/>
          <w:bCs/>
          <w:iCs/>
          <w:szCs w:val="21"/>
        </w:rPr>
        <w:pPrChange w:id="9453" w:author="Caree2" w:date="2016-10-28T06:24:00Z">
          <w:pPr>
            <w:pStyle w:val="Header"/>
            <w:ind w:left="180" w:hanging="180"/>
          </w:pPr>
        </w:pPrChange>
      </w:pPr>
      <w:del w:id="9454" w:author="Caree2" w:date="2016-10-26T18:38:00Z">
        <w:r w:rsidRPr="00871E1A" w:rsidDel="00D66FFA">
          <w:rPr>
            <w:b/>
            <w:bCs/>
            <w:i w:val="0"/>
            <w:iCs/>
            <w:szCs w:val="21"/>
          </w:rPr>
          <w:delText>Producer-processor verifies, signs and dates.</w:delText>
        </w:r>
      </w:del>
    </w:p>
    <w:p w:rsidR="000F44A3" w:rsidRPr="00871E1A" w:rsidDel="00D66FFA" w:rsidRDefault="000F44A3">
      <w:pPr>
        <w:pStyle w:val="h1"/>
        <w:rPr>
          <w:del w:id="9455" w:author="Caree2" w:date="2016-10-26T18:38:00Z"/>
          <w:b/>
          <w:bCs/>
          <w:iCs/>
          <w:szCs w:val="21"/>
        </w:rPr>
        <w:pPrChange w:id="9456" w:author="Caree2" w:date="2016-10-28T06:24:00Z">
          <w:pPr>
            <w:pStyle w:val="Header"/>
            <w:ind w:left="180" w:hanging="180"/>
          </w:pPr>
        </w:pPrChange>
      </w:pPr>
    </w:p>
    <w:p w:rsidR="000F44A3" w:rsidRPr="00871E1A" w:rsidDel="00D66FFA" w:rsidRDefault="000F44A3">
      <w:pPr>
        <w:pStyle w:val="h1"/>
        <w:rPr>
          <w:del w:id="9457" w:author="Caree2" w:date="2016-10-26T18:38:00Z"/>
          <w:b/>
          <w:bCs/>
          <w:iCs/>
          <w:sz w:val="16"/>
        </w:rPr>
        <w:pPrChange w:id="9458" w:author="Caree2" w:date="2016-10-28T06:24:00Z">
          <w:pPr>
            <w:pStyle w:val="Header"/>
            <w:jc w:val="right"/>
          </w:pPr>
        </w:pPrChange>
      </w:pPr>
    </w:p>
    <w:p w:rsidR="000F44A3" w:rsidRPr="00871E1A" w:rsidDel="00D66FFA" w:rsidRDefault="000F44A3">
      <w:pPr>
        <w:pStyle w:val="h1"/>
        <w:rPr>
          <w:del w:id="9459" w:author="Caree2" w:date="2016-10-26T18:38:00Z"/>
          <w:b/>
          <w:bCs/>
          <w:iCs/>
          <w:sz w:val="36"/>
          <w:szCs w:val="21"/>
          <w:u w:val="single"/>
        </w:rPr>
        <w:sectPr w:rsidR="000F44A3" w:rsidRPr="00871E1A" w:rsidDel="00D66FFA" w:rsidSect="00682868">
          <w:footerReference w:type="default" r:id="rId43"/>
          <w:type w:val="nextPage"/>
          <w:pgSz w:w="12240" w:h="15840" w:code="1"/>
          <w:pgMar w:top="1440" w:right="1440" w:bottom="1152" w:left="1152" w:header="720" w:footer="720" w:gutter="0"/>
          <w:pgNumType w:start="29"/>
          <w:cols w:space="720"/>
          <w:docGrid w:linePitch="360"/>
          <w:sectPrChange w:id="9460" w:author="Caree2" w:date="2016-10-28T06:24:00Z">
            <w:sectPr w:rsidR="000F44A3" w:rsidRPr="00871E1A" w:rsidDel="00D66FFA" w:rsidSect="00682868">
              <w:type w:val="nextColumn"/>
              <w:pgMar w:top="1440" w:right="1440" w:bottom="1152" w:left="1008" w:header="720" w:footer="720" w:gutter="0"/>
            </w:sectPr>
          </w:sectPrChange>
        </w:sectPr>
        <w:pPrChange w:id="9461" w:author="Caree2" w:date="2016-10-28T06:24:00Z">
          <w:pPr>
            <w:shd w:val="clear" w:color="auto" w:fill="FFFFFF"/>
            <w:jc w:val="right"/>
          </w:pPr>
        </w:pPrChange>
      </w:pPr>
      <w:del w:id="9462" w:author="Caree2" w:date="2016-10-26T18:38:00Z">
        <w:r w:rsidRPr="00871E1A" w:rsidDel="00D66FFA">
          <w:delText>Signed/Date___________________________________________</w:delText>
        </w:r>
      </w:del>
    </w:p>
    <w:p w:rsidR="000F44A3" w:rsidRPr="003D6C9B" w:rsidDel="00D66FFA" w:rsidRDefault="000F44A3">
      <w:pPr>
        <w:pStyle w:val="h1"/>
        <w:rPr>
          <w:del w:id="9463" w:author="Caree2" w:date="2016-10-26T18:38:00Z"/>
          <w:iCs/>
          <w:sz w:val="36"/>
          <w:szCs w:val="21"/>
        </w:rPr>
        <w:pPrChange w:id="9464" w:author="Caree2" w:date="2016-10-28T06:24:00Z">
          <w:pPr>
            <w:pStyle w:val="Header"/>
          </w:pPr>
        </w:pPrChange>
      </w:pPr>
      <w:del w:id="9465" w:author="Caree2" w:date="2016-10-26T18:38:00Z">
        <w:r w:rsidRPr="003D6C9B" w:rsidDel="00D66FFA">
          <w:rPr>
            <w:b/>
            <w:bCs/>
            <w:i w:val="0"/>
            <w:iCs/>
            <w:sz w:val="36"/>
            <w:szCs w:val="21"/>
          </w:rPr>
          <w:delText xml:space="preserve">Sample Daily Log: </w:delText>
        </w:r>
        <w:r w:rsidRPr="003D6C9B" w:rsidDel="00D66FFA">
          <w:rPr>
            <w:i w:val="0"/>
            <w:iCs/>
            <w:sz w:val="36"/>
            <w:szCs w:val="21"/>
          </w:rPr>
          <w:delText xml:space="preserve">Pre- </w:delText>
        </w:r>
        <w:r w:rsidR="008275AE" w:rsidRPr="003D6C9B" w:rsidDel="00D66FFA">
          <w:rPr>
            <w:i w:val="0"/>
            <w:iCs/>
            <w:sz w:val="36"/>
            <w:szCs w:val="21"/>
          </w:rPr>
          <w:delText>and</w:delText>
        </w:r>
        <w:r w:rsidRPr="003D6C9B" w:rsidDel="00D66FFA">
          <w:rPr>
            <w:i w:val="0"/>
            <w:iCs/>
            <w:sz w:val="36"/>
            <w:szCs w:val="21"/>
          </w:rPr>
          <w:delText xml:space="preserve"> Post-Operational Inspection </w:delText>
        </w:r>
        <w:r w:rsidR="008275AE" w:rsidRPr="003D6C9B" w:rsidDel="00D66FFA">
          <w:rPr>
            <w:i w:val="0"/>
            <w:iCs/>
            <w:sz w:val="36"/>
            <w:szCs w:val="21"/>
          </w:rPr>
          <w:delText>and</w:delText>
        </w:r>
        <w:r w:rsidRPr="003D6C9B" w:rsidDel="00D66FFA">
          <w:rPr>
            <w:i w:val="0"/>
            <w:iCs/>
            <w:sz w:val="36"/>
            <w:szCs w:val="21"/>
          </w:rPr>
          <w:delText xml:space="preserve"> Sanitation</w:delText>
        </w:r>
      </w:del>
    </w:p>
    <w:p w:rsidR="000F44A3" w:rsidRPr="00871E1A" w:rsidDel="00D66FFA" w:rsidRDefault="000F44A3">
      <w:pPr>
        <w:pStyle w:val="h1"/>
        <w:rPr>
          <w:del w:id="9466" w:author="Caree2" w:date="2016-10-26T18:38:00Z"/>
          <w:b/>
          <w:bCs/>
          <w:iCs/>
          <w:szCs w:val="21"/>
        </w:rPr>
        <w:pPrChange w:id="9467" w:author="Caree2" w:date="2016-10-28T06:24:00Z">
          <w:pPr>
            <w:pStyle w:val="Header"/>
          </w:pPr>
        </w:pPrChange>
      </w:pPr>
      <w:del w:id="9468" w:author="Caree2" w:date="2016-10-26T18:38:00Z">
        <w:r w:rsidRPr="00871E1A" w:rsidDel="00D66FFA">
          <w:rPr>
            <w:b/>
            <w:bCs/>
            <w:i w:val="0"/>
            <w:iCs/>
            <w:szCs w:val="21"/>
          </w:rPr>
          <w:delText xml:space="preserve">(Use to document SSOPs 3 </w:delText>
        </w:r>
        <w:r w:rsidR="008275AE" w:rsidDel="00D66FFA">
          <w:rPr>
            <w:b/>
            <w:bCs/>
            <w:i w:val="0"/>
            <w:iCs/>
            <w:szCs w:val="21"/>
          </w:rPr>
          <w:delText>and</w:delText>
        </w:r>
        <w:r w:rsidRPr="00871E1A" w:rsidDel="00D66FFA">
          <w:rPr>
            <w:b/>
            <w:bCs/>
            <w:i w:val="0"/>
            <w:iCs/>
            <w:szCs w:val="21"/>
          </w:rPr>
          <w:delText xml:space="preserve"> 6)</w:delText>
        </w:r>
      </w:del>
    </w:p>
    <w:p w:rsidR="000F44A3" w:rsidRPr="00871E1A" w:rsidDel="00D66FFA" w:rsidRDefault="000F44A3">
      <w:pPr>
        <w:pStyle w:val="h1"/>
        <w:rPr>
          <w:del w:id="9469" w:author="Caree2" w:date="2016-10-26T18:38:00Z"/>
          <w:b/>
          <w:bCs/>
          <w:sz w:val="16"/>
          <w:szCs w:val="21"/>
        </w:rPr>
        <w:pPrChange w:id="9470" w:author="Caree2" w:date="2016-10-28T06:24:00Z">
          <w:pPr>
            <w:pStyle w:val="Header"/>
          </w:pPr>
        </w:pPrChange>
      </w:pPr>
    </w:p>
    <w:p w:rsidR="000F44A3" w:rsidRPr="00871E1A" w:rsidDel="00D66FFA" w:rsidRDefault="000F44A3">
      <w:pPr>
        <w:pStyle w:val="h1"/>
        <w:rPr>
          <w:del w:id="9471" w:author="Caree2" w:date="2016-10-26T18:38:00Z"/>
          <w:b/>
          <w:bCs/>
          <w:iCs/>
          <w:szCs w:val="21"/>
        </w:rPr>
        <w:pPrChange w:id="9472" w:author="Caree2" w:date="2016-10-28T06:24:00Z">
          <w:pPr>
            <w:pStyle w:val="Header"/>
          </w:pPr>
        </w:pPrChange>
      </w:pPr>
      <w:del w:id="9473" w:author="Caree2" w:date="2016-10-26T18:38:00Z">
        <w:r w:rsidRPr="00871E1A" w:rsidDel="00D66FFA">
          <w:rPr>
            <w:b/>
            <w:bCs/>
            <w:i w:val="0"/>
            <w:iCs/>
            <w:szCs w:val="21"/>
          </w:rPr>
          <w:delText>Farm:</w:delText>
        </w:r>
      </w:del>
    </w:p>
    <w:p w:rsidR="000F44A3" w:rsidRPr="00871E1A" w:rsidDel="00D66FFA" w:rsidRDefault="000F44A3">
      <w:pPr>
        <w:pStyle w:val="h1"/>
        <w:rPr>
          <w:del w:id="9474" w:author="Caree2" w:date="2016-10-26T18:38:00Z"/>
          <w:b/>
          <w:bCs/>
          <w:iCs/>
          <w:szCs w:val="21"/>
        </w:rPr>
        <w:pPrChange w:id="9475" w:author="Caree2" w:date="2016-10-28T06:24:00Z">
          <w:pPr>
            <w:pStyle w:val="Header"/>
          </w:pPr>
        </w:pPrChange>
      </w:pPr>
      <w:del w:id="9476" w:author="Caree2" w:date="2016-10-26T18:38:00Z">
        <w:r w:rsidRPr="00871E1A" w:rsidDel="00D66FFA">
          <w:rPr>
            <w:b/>
            <w:bCs/>
            <w:i w:val="0"/>
            <w:iCs/>
            <w:szCs w:val="21"/>
          </w:rPr>
          <w:delText>Date:</w:delText>
        </w:r>
      </w:del>
    </w:p>
    <w:tbl>
      <w:tblPr>
        <w:tblW w:w="13576" w:type="dxa"/>
        <w:tblInd w:w="40" w:type="dxa"/>
        <w:tblLayout w:type="fixed"/>
        <w:tblCellMar>
          <w:left w:w="40" w:type="dxa"/>
          <w:right w:w="40" w:type="dxa"/>
        </w:tblCellMar>
        <w:tblLook w:val="0000" w:firstRow="0" w:lastRow="0" w:firstColumn="0" w:lastColumn="0" w:noHBand="0" w:noVBand="0"/>
      </w:tblPr>
      <w:tblGrid>
        <w:gridCol w:w="2340"/>
        <w:gridCol w:w="2340"/>
        <w:gridCol w:w="2160"/>
        <w:gridCol w:w="2658"/>
        <w:gridCol w:w="4078"/>
      </w:tblGrid>
      <w:tr w:rsidR="000F44A3" w:rsidRPr="00871E1A" w:rsidDel="00D66FFA" w:rsidTr="00D702B8">
        <w:trPr>
          <w:trHeight w:val="470"/>
          <w:del w:id="9477" w:author="Caree2" w:date="2016-10-26T18:38:00Z"/>
        </w:trPr>
        <w:tc>
          <w:tcPr>
            <w:tcW w:w="2340" w:type="dxa"/>
            <w:tcBorders>
              <w:right w:val="single" w:sz="6" w:space="0" w:color="auto"/>
            </w:tcBorders>
          </w:tcPr>
          <w:p w:rsidR="000F44A3" w:rsidRPr="00871E1A" w:rsidDel="00D66FFA" w:rsidRDefault="000F44A3">
            <w:pPr>
              <w:pStyle w:val="h1"/>
              <w:rPr>
                <w:del w:id="9478" w:author="Caree2" w:date="2016-10-26T18:38:00Z"/>
              </w:rPr>
              <w:pPrChange w:id="9479"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80" w:author="Caree2" w:date="2016-10-26T18:38:00Z"/>
                <w:sz w:val="18"/>
              </w:rPr>
              <w:pPrChange w:id="9481" w:author="Caree2" w:date="2016-10-28T06:24:00Z">
                <w:pPr>
                  <w:shd w:val="clear" w:color="auto" w:fill="FFFFFF"/>
                </w:pPr>
              </w:pPrChange>
            </w:pPr>
          </w:p>
          <w:p w:rsidR="008275AE" w:rsidDel="00D66FFA" w:rsidRDefault="000F44A3">
            <w:pPr>
              <w:pStyle w:val="h1"/>
              <w:rPr>
                <w:del w:id="9482" w:author="Caree2" w:date="2016-10-26T18:38:00Z"/>
                <w:sz w:val="22"/>
              </w:rPr>
              <w:pPrChange w:id="9483" w:author="Caree2" w:date="2016-10-28T06:24:00Z">
                <w:pPr>
                  <w:pStyle w:val="BodyText"/>
                  <w:jc w:val="center"/>
                </w:pPr>
              </w:pPrChange>
            </w:pPr>
            <w:del w:id="9484" w:author="Caree2" w:date="2016-10-26T18:38:00Z">
              <w:r w:rsidRPr="00871E1A" w:rsidDel="00D66FFA">
                <w:rPr>
                  <w:b/>
                  <w:bCs/>
                  <w:sz w:val="22"/>
                </w:rPr>
                <w:delText>PRE-OP INSPECTION/</w:delText>
              </w:r>
            </w:del>
          </w:p>
          <w:p w:rsidR="000F44A3" w:rsidRPr="00871E1A" w:rsidDel="00D66FFA" w:rsidRDefault="000F44A3">
            <w:pPr>
              <w:pStyle w:val="h1"/>
              <w:rPr>
                <w:del w:id="9485" w:author="Caree2" w:date="2016-10-26T18:38:00Z"/>
                <w:sz w:val="22"/>
              </w:rPr>
              <w:pPrChange w:id="9486" w:author="Caree2" w:date="2016-10-28T06:24:00Z">
                <w:pPr>
                  <w:pStyle w:val="BodyText"/>
                  <w:jc w:val="center"/>
                </w:pPr>
              </w:pPrChange>
            </w:pPr>
            <w:del w:id="9487" w:author="Caree2" w:date="2016-10-26T18:38:00Z">
              <w:r w:rsidRPr="00871E1A" w:rsidDel="00D66FFA">
                <w:rPr>
                  <w:b/>
                  <w:bCs/>
                  <w:sz w:val="22"/>
                </w:rPr>
                <w:delText>CLEAN-UP:</w:delText>
              </w:r>
            </w:del>
          </w:p>
          <w:p w:rsidR="000F44A3" w:rsidRPr="00871E1A" w:rsidDel="00D66FFA" w:rsidRDefault="000F44A3">
            <w:pPr>
              <w:pStyle w:val="h1"/>
              <w:rPr>
                <w:del w:id="9488" w:author="Caree2" w:date="2016-10-26T18:38:00Z"/>
              </w:rPr>
              <w:pPrChange w:id="9489" w:author="Caree2" w:date="2016-10-28T06:24:00Z">
                <w:pPr>
                  <w:shd w:val="clear" w:color="auto" w:fill="FFFFFF"/>
                  <w:jc w:val="center"/>
                </w:pPr>
              </w:pPrChange>
            </w:pPr>
            <w:del w:id="9490" w:author="Caree2" w:date="2016-10-26T18:38:00Z">
              <w:r w:rsidRPr="00871E1A" w:rsidDel="00D66FFA">
                <w:delText>(Initial)</w:delText>
              </w:r>
            </w:del>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91" w:author="Caree2" w:date="2016-10-26T18:38:00Z"/>
                <w:sz w:val="16"/>
              </w:rPr>
              <w:pPrChange w:id="9492" w:author="Caree2" w:date="2016-10-28T06:24:00Z">
                <w:pPr>
                  <w:shd w:val="clear" w:color="auto" w:fill="FFFFFF"/>
                </w:pPr>
              </w:pPrChange>
            </w:pPr>
          </w:p>
          <w:p w:rsidR="008275AE" w:rsidDel="00D66FFA" w:rsidRDefault="000F44A3">
            <w:pPr>
              <w:pStyle w:val="h1"/>
              <w:rPr>
                <w:del w:id="9493" w:author="Caree2" w:date="2016-10-26T18:38:00Z"/>
                <w:sz w:val="22"/>
              </w:rPr>
              <w:pPrChange w:id="9494" w:author="Caree2" w:date="2016-10-28T06:24:00Z">
                <w:pPr>
                  <w:pStyle w:val="BodyText"/>
                  <w:jc w:val="center"/>
                </w:pPr>
              </w:pPrChange>
            </w:pPr>
            <w:del w:id="9495" w:author="Caree2" w:date="2016-10-26T18:38:00Z">
              <w:r w:rsidRPr="00871E1A" w:rsidDel="00D66FFA">
                <w:rPr>
                  <w:b/>
                  <w:bCs/>
                  <w:sz w:val="22"/>
                </w:rPr>
                <w:delText>CLEAN/RINSE/</w:delText>
              </w:r>
            </w:del>
          </w:p>
          <w:p w:rsidR="000F44A3" w:rsidRPr="00871E1A" w:rsidDel="00D66FFA" w:rsidRDefault="000F44A3">
            <w:pPr>
              <w:pStyle w:val="h1"/>
              <w:rPr>
                <w:del w:id="9496" w:author="Caree2" w:date="2016-10-26T18:38:00Z"/>
                <w:sz w:val="22"/>
              </w:rPr>
              <w:pPrChange w:id="9497" w:author="Caree2" w:date="2016-10-28T06:24:00Z">
                <w:pPr>
                  <w:pStyle w:val="BodyText"/>
                  <w:jc w:val="center"/>
                </w:pPr>
              </w:pPrChange>
            </w:pPr>
            <w:del w:id="9498" w:author="Caree2" w:date="2016-10-26T18:38:00Z">
              <w:r w:rsidRPr="00871E1A" w:rsidDel="00D66FFA">
                <w:rPr>
                  <w:b/>
                  <w:bCs/>
                  <w:sz w:val="22"/>
                </w:rPr>
                <w:delText>SANITIZE:</w:delText>
              </w:r>
            </w:del>
          </w:p>
          <w:p w:rsidR="000F44A3" w:rsidRPr="00871E1A" w:rsidDel="00D66FFA" w:rsidRDefault="000F44A3">
            <w:pPr>
              <w:pStyle w:val="h1"/>
              <w:rPr>
                <w:del w:id="9499" w:author="Caree2" w:date="2016-10-26T18:38:00Z"/>
              </w:rPr>
              <w:pPrChange w:id="9500" w:author="Caree2" w:date="2016-10-28T06:24:00Z">
                <w:pPr>
                  <w:shd w:val="clear" w:color="auto" w:fill="FFFFFF"/>
                  <w:jc w:val="center"/>
                </w:pPr>
              </w:pPrChange>
            </w:pPr>
            <w:del w:id="9501" w:author="Caree2" w:date="2016-10-26T18:38:00Z">
              <w:r w:rsidRPr="00871E1A" w:rsidDel="00D66FFA">
                <w:delText>(Initial)</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02" w:author="Caree2" w:date="2016-10-26T18:38:00Z"/>
                <w:sz w:val="16"/>
              </w:rPr>
              <w:pPrChange w:id="9503" w:author="Caree2" w:date="2016-10-28T06:24:00Z">
                <w:pPr>
                  <w:shd w:val="clear" w:color="auto" w:fill="FFFFFF"/>
                </w:pPr>
              </w:pPrChange>
            </w:pPr>
          </w:p>
          <w:p w:rsidR="000F44A3" w:rsidRPr="00871E1A" w:rsidDel="00D66FFA" w:rsidRDefault="000F44A3">
            <w:pPr>
              <w:pStyle w:val="h1"/>
              <w:rPr>
                <w:del w:id="9504" w:author="Caree2" w:date="2016-10-26T18:38:00Z"/>
              </w:rPr>
              <w:pPrChange w:id="9505" w:author="Caree2" w:date="2016-10-28T06:24:00Z">
                <w:pPr>
                  <w:shd w:val="clear" w:color="auto" w:fill="FFFFFF"/>
                  <w:jc w:val="center"/>
                </w:pPr>
              </w:pPrChange>
            </w:pPr>
            <w:del w:id="9506" w:author="Caree2" w:date="2016-10-26T18:38:00Z">
              <w:r w:rsidRPr="00871E1A" w:rsidDel="00D66FFA">
                <w:rPr>
                  <w:sz w:val="22"/>
                </w:rPr>
                <w:delText>POST OP INSPECTION/</w:delText>
              </w:r>
              <w:r w:rsidR="008275AE" w:rsidDel="00D66FFA">
                <w:rPr>
                  <w:sz w:val="22"/>
                </w:rPr>
                <w:delText xml:space="preserve"> </w:delText>
              </w:r>
              <w:r w:rsidRPr="00871E1A" w:rsidDel="00D66FFA">
                <w:rPr>
                  <w:sz w:val="22"/>
                </w:rPr>
                <w:delText>CLEAN-UP/STORAGE:</w:delText>
              </w:r>
            </w:del>
          </w:p>
          <w:p w:rsidR="000F44A3" w:rsidRPr="00871E1A" w:rsidDel="00D66FFA" w:rsidRDefault="000F44A3">
            <w:pPr>
              <w:pStyle w:val="h1"/>
              <w:rPr>
                <w:del w:id="9507" w:author="Caree2" w:date="2016-10-26T18:38:00Z"/>
              </w:rPr>
              <w:pPrChange w:id="9508" w:author="Caree2" w:date="2016-10-28T06:24:00Z">
                <w:pPr>
                  <w:shd w:val="clear" w:color="auto" w:fill="FFFFFF"/>
                  <w:jc w:val="center"/>
                </w:pPr>
              </w:pPrChange>
            </w:pPr>
            <w:del w:id="9509" w:author="Caree2" w:date="2016-10-26T18:38:00Z">
              <w:r w:rsidRPr="00871E1A" w:rsidDel="00D66FFA">
                <w:delText>(Initial)</w:delText>
              </w:r>
            </w:del>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10" w:author="Caree2" w:date="2016-10-26T18:38:00Z"/>
                <w:sz w:val="16"/>
              </w:rPr>
              <w:pPrChange w:id="9511" w:author="Caree2" w:date="2016-10-28T06:24:00Z">
                <w:pPr>
                  <w:shd w:val="clear" w:color="auto" w:fill="FFFFFF"/>
                </w:pPr>
              </w:pPrChange>
            </w:pPr>
          </w:p>
          <w:p w:rsidR="000F44A3" w:rsidRPr="00871E1A" w:rsidDel="00D66FFA" w:rsidRDefault="000F44A3">
            <w:pPr>
              <w:pStyle w:val="h1"/>
              <w:rPr>
                <w:del w:id="9512" w:author="Caree2" w:date="2016-10-26T18:38:00Z"/>
                <w:sz w:val="22"/>
              </w:rPr>
              <w:pPrChange w:id="9513" w:author="Caree2" w:date="2016-10-28T06:24:00Z">
                <w:pPr>
                  <w:shd w:val="clear" w:color="auto" w:fill="FFFFFF"/>
                  <w:jc w:val="center"/>
                </w:pPr>
              </w:pPrChange>
            </w:pPr>
            <w:del w:id="9514" w:author="Caree2" w:date="2016-10-26T18:38:00Z">
              <w:r w:rsidRPr="00871E1A" w:rsidDel="00D66FFA">
                <w:rPr>
                  <w:sz w:val="22"/>
                </w:rPr>
                <w:delText>NOTES/CORRECTIVE ACTIONS REQUIRED and COMPLETED</w:delText>
              </w:r>
            </w:del>
          </w:p>
        </w:tc>
      </w:tr>
      <w:tr w:rsidR="000F44A3" w:rsidRPr="00871E1A" w:rsidDel="00D66FFA" w:rsidTr="00D702B8">
        <w:trPr>
          <w:trHeight w:val="192"/>
          <w:del w:id="9515" w:author="Caree2" w:date="2016-10-26T18:38:00Z"/>
        </w:trPr>
        <w:tc>
          <w:tcPr>
            <w:tcW w:w="2340" w:type="dxa"/>
            <w:tcBorders>
              <w:bottom w:val="single" w:sz="6" w:space="0" w:color="auto"/>
              <w:right w:val="single" w:sz="6" w:space="0" w:color="auto"/>
            </w:tcBorders>
          </w:tcPr>
          <w:p w:rsidR="000F44A3" w:rsidRPr="00871E1A" w:rsidDel="00D66FFA" w:rsidRDefault="000F44A3">
            <w:pPr>
              <w:pStyle w:val="h1"/>
              <w:rPr>
                <w:del w:id="9516" w:author="Caree2" w:date="2016-10-26T18:38:00Z"/>
                <w:sz w:val="16"/>
              </w:rPr>
              <w:pPrChange w:id="9517"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18" w:author="Caree2" w:date="2016-10-26T18:38:00Z"/>
                <w:sz w:val="16"/>
              </w:rPr>
              <w:pPrChange w:id="9519" w:author="Caree2" w:date="2016-10-28T06:24:00Z">
                <w:pPr>
                  <w:shd w:val="clear" w:color="auto" w:fill="FFFFFF"/>
                </w:pPr>
              </w:pPrChange>
            </w:pPr>
            <w:del w:id="9520" w:author="Caree2" w:date="2016-10-26T18:38:00Z">
              <w:r w:rsidRPr="00871E1A" w:rsidDel="00D66FFA">
                <w:rPr>
                  <w:sz w:val="16"/>
                </w:rPr>
                <w:delText xml:space="preserve"> </w:delText>
              </w:r>
            </w:del>
          </w:p>
          <w:p w:rsidR="000F44A3" w:rsidRPr="00871E1A" w:rsidDel="00D66FFA" w:rsidRDefault="000F44A3">
            <w:pPr>
              <w:pStyle w:val="h1"/>
              <w:rPr>
                <w:del w:id="9521" w:author="Caree2" w:date="2016-10-26T18:38:00Z"/>
                <w:sz w:val="20"/>
              </w:rPr>
              <w:pPrChange w:id="9522" w:author="Caree2" w:date="2016-10-28T06:24:00Z">
                <w:pPr>
                  <w:shd w:val="clear" w:color="auto" w:fill="FFFFFF"/>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23" w:author="Caree2" w:date="2016-10-26T18:38:00Z"/>
                <w:sz w:val="16"/>
              </w:rPr>
              <w:pPrChange w:id="9524" w:author="Caree2" w:date="2016-10-28T06:24:00Z">
                <w:pPr>
                  <w:shd w:val="clear" w:color="auto" w:fill="FFFFFF"/>
                </w:pPr>
              </w:pPrChange>
            </w:pPr>
          </w:p>
          <w:p w:rsidR="000F44A3" w:rsidRPr="00871E1A" w:rsidDel="00D66FFA" w:rsidRDefault="000F44A3">
            <w:pPr>
              <w:pStyle w:val="h1"/>
              <w:rPr>
                <w:del w:id="9525" w:author="Caree2" w:date="2016-10-26T18:38:00Z"/>
              </w:rPr>
              <w:pPrChange w:id="9526" w:author="Caree2" w:date="2016-10-28T06:24:00Z">
                <w:pPr>
                  <w:shd w:val="clear" w:color="auto" w:fill="FFFFFF"/>
                </w:pPr>
              </w:pPrChange>
            </w:pPr>
            <w:del w:id="9527" w:author="Caree2" w:date="2016-10-26T18:38:00Z">
              <w:r w:rsidRPr="00871E1A" w:rsidDel="00D66FFA">
                <w:rPr>
                  <w:sz w:val="20"/>
                </w:rPr>
                <w:delText xml:space="preserve"> Pre-Op             Post-Op</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28" w:author="Caree2" w:date="2016-10-26T18:38:00Z"/>
                <w:sz w:val="16"/>
              </w:rPr>
              <w:pPrChange w:id="9529" w:author="Caree2" w:date="2016-10-28T06:24:00Z">
                <w:pPr>
                  <w:shd w:val="clear" w:color="auto" w:fill="FFFFFF"/>
                </w:pPr>
              </w:pPrChange>
            </w:pPr>
            <w:del w:id="9530" w:author="Caree2" w:date="2016-10-26T18:38:00Z">
              <w:r w:rsidRPr="00871E1A" w:rsidDel="00D66FFA">
                <w:rPr>
                  <w:sz w:val="20"/>
                </w:rPr>
                <w:delText xml:space="preserve"> </w:delText>
              </w:r>
            </w:del>
          </w:p>
          <w:p w:rsidR="000F44A3" w:rsidRPr="00871E1A" w:rsidDel="00D66FFA" w:rsidRDefault="000F44A3">
            <w:pPr>
              <w:pStyle w:val="h1"/>
              <w:rPr>
                <w:del w:id="9531" w:author="Caree2" w:date="2016-10-26T18:38:00Z"/>
              </w:rPr>
              <w:pPrChange w:id="9532" w:author="Caree2" w:date="2016-10-28T06:24:00Z">
                <w:pPr>
                  <w:shd w:val="clear" w:color="auto" w:fill="FFFFFF"/>
                </w:pPr>
              </w:pPrChange>
            </w:pPr>
            <w:del w:id="9533" w:author="Caree2" w:date="2016-10-26T18:38:00Z">
              <w:r w:rsidRPr="00871E1A" w:rsidDel="00D66FFA">
                <w:rPr>
                  <w:sz w:val="20"/>
                </w:rPr>
                <w:delText xml:space="preserve"> </w:delText>
              </w:r>
            </w:del>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34" w:author="Caree2" w:date="2016-10-26T18:38:00Z"/>
              </w:rPr>
              <w:pPrChange w:id="9535" w:author="Caree2" w:date="2016-10-28T06:24:00Z">
                <w:pPr>
                  <w:shd w:val="clear" w:color="auto" w:fill="FFFFFF"/>
                </w:pPr>
              </w:pPrChange>
            </w:pPr>
          </w:p>
        </w:tc>
      </w:tr>
      <w:tr w:rsidR="000F44A3" w:rsidRPr="00871E1A" w:rsidDel="00D66FFA" w:rsidTr="00D702B8">
        <w:trPr>
          <w:trHeight w:val="408"/>
          <w:del w:id="9536"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37" w:author="Caree2" w:date="2016-10-26T18:38:00Z"/>
                <w:sz w:val="16"/>
              </w:rPr>
              <w:pPrChange w:id="9538" w:author="Caree2" w:date="2016-10-28T06:24:00Z">
                <w:pPr>
                  <w:shd w:val="clear" w:color="auto" w:fill="FFFFFF"/>
                </w:pPr>
              </w:pPrChange>
            </w:pPr>
          </w:p>
          <w:p w:rsidR="000F44A3" w:rsidRPr="00871E1A" w:rsidDel="00D66FFA" w:rsidRDefault="000F44A3">
            <w:pPr>
              <w:pStyle w:val="h1"/>
              <w:rPr>
                <w:del w:id="9539" w:author="Caree2" w:date="2016-10-26T18:38:00Z"/>
                <w:sz w:val="16"/>
              </w:rPr>
              <w:pPrChange w:id="9540" w:author="Caree2" w:date="2016-10-28T06:24:00Z">
                <w:pPr>
                  <w:shd w:val="clear" w:color="auto" w:fill="FFFFFF"/>
                </w:pPr>
              </w:pPrChange>
            </w:pPr>
            <w:del w:id="9541" w:author="Caree2" w:date="2016-10-26T18:38:00Z">
              <w:r w:rsidRPr="00871E1A" w:rsidDel="00D66FFA">
                <w:delText>Killing cones</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42" w:author="Caree2" w:date="2016-10-26T18:38:00Z"/>
              </w:rPr>
              <w:pPrChange w:id="9543" w:author="Caree2" w:date="2016-10-28T06:24:00Z">
                <w:pPr>
                  <w:shd w:val="clear" w:color="auto" w:fill="FFFFFF"/>
                </w:pPr>
              </w:pPrChange>
            </w:pPr>
          </w:p>
          <w:p w:rsidR="000F44A3" w:rsidRPr="00871E1A" w:rsidDel="00D66FFA" w:rsidRDefault="000F44A3">
            <w:pPr>
              <w:pStyle w:val="h1"/>
              <w:rPr>
                <w:del w:id="9544" w:author="Caree2" w:date="2016-10-26T18:38:00Z"/>
              </w:rPr>
              <w:pPrChange w:id="9545"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46" w:author="Caree2" w:date="2016-10-26T18:38:00Z"/>
              </w:rPr>
              <w:pPrChange w:id="9547" w:author="Caree2" w:date="2016-10-28T06:24:00Z">
                <w:pPr>
                  <w:shd w:val="clear" w:color="auto" w:fill="FFFFFF"/>
                </w:pPr>
              </w:pPrChange>
            </w:pPr>
          </w:p>
          <w:p w:rsidR="000F44A3" w:rsidRPr="00871E1A" w:rsidDel="00D66FFA" w:rsidRDefault="000F44A3">
            <w:pPr>
              <w:pStyle w:val="h1"/>
              <w:rPr>
                <w:del w:id="9548" w:author="Caree2" w:date="2016-10-26T18:38:00Z"/>
              </w:rPr>
              <w:pPrChange w:id="9549" w:author="Caree2" w:date="2016-10-28T06:24:00Z">
                <w:pPr>
                  <w:shd w:val="clear" w:color="auto" w:fill="FFFFFF"/>
                  <w:jc w:val="center"/>
                </w:pPr>
              </w:pPrChange>
            </w:pPr>
            <w:del w:id="9550"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51" w:author="Caree2" w:date="2016-10-26T18:38:00Z"/>
              </w:rPr>
              <w:pPrChange w:id="9552" w:author="Caree2" w:date="2016-10-28T06:24:00Z">
                <w:pPr>
                  <w:shd w:val="clear" w:color="auto" w:fill="FFFFFF"/>
                </w:pPr>
              </w:pPrChange>
            </w:pPr>
          </w:p>
          <w:p w:rsidR="000F44A3" w:rsidRPr="00871E1A" w:rsidDel="00D66FFA" w:rsidRDefault="000F44A3">
            <w:pPr>
              <w:pStyle w:val="h1"/>
              <w:rPr>
                <w:del w:id="9553" w:author="Caree2" w:date="2016-10-26T18:38:00Z"/>
              </w:rPr>
              <w:pPrChange w:id="9554"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55" w:author="Caree2" w:date="2016-10-26T18:38:00Z"/>
              </w:rPr>
              <w:pPrChange w:id="9556" w:author="Caree2" w:date="2016-10-28T06:24:00Z">
                <w:pPr>
                  <w:shd w:val="clear" w:color="auto" w:fill="FFFFFF"/>
                </w:pPr>
              </w:pPrChange>
            </w:pPr>
          </w:p>
          <w:p w:rsidR="000F44A3" w:rsidRPr="00871E1A" w:rsidDel="00D66FFA" w:rsidRDefault="000F44A3">
            <w:pPr>
              <w:pStyle w:val="h1"/>
              <w:rPr>
                <w:del w:id="9557" w:author="Caree2" w:date="2016-10-26T18:38:00Z"/>
              </w:rPr>
              <w:pPrChange w:id="9558" w:author="Caree2" w:date="2016-10-28T06:24:00Z">
                <w:pPr>
                  <w:shd w:val="clear" w:color="auto" w:fill="FFFFFF"/>
                </w:pPr>
              </w:pPrChange>
            </w:pPr>
          </w:p>
        </w:tc>
      </w:tr>
      <w:tr w:rsidR="000F44A3" w:rsidRPr="00871E1A" w:rsidDel="00D66FFA" w:rsidTr="00D702B8">
        <w:trPr>
          <w:trHeight w:val="381"/>
          <w:del w:id="9559"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60" w:author="Caree2" w:date="2016-10-26T18:38:00Z"/>
                <w:sz w:val="16"/>
              </w:rPr>
              <w:pPrChange w:id="9561" w:author="Caree2" w:date="2016-10-28T06:24:00Z">
                <w:pPr>
                  <w:shd w:val="clear" w:color="auto" w:fill="FFFFFF"/>
                </w:pPr>
              </w:pPrChange>
            </w:pPr>
          </w:p>
          <w:p w:rsidR="000F44A3" w:rsidRPr="00871E1A" w:rsidDel="00D66FFA" w:rsidRDefault="000F44A3">
            <w:pPr>
              <w:pStyle w:val="h1"/>
              <w:rPr>
                <w:del w:id="9562" w:author="Caree2" w:date="2016-10-26T18:38:00Z"/>
                <w:sz w:val="16"/>
              </w:rPr>
              <w:pPrChange w:id="9563" w:author="Caree2" w:date="2016-10-28T06:24:00Z">
                <w:pPr>
                  <w:shd w:val="clear" w:color="auto" w:fill="FFFFFF"/>
                </w:pPr>
              </w:pPrChange>
            </w:pPr>
            <w:del w:id="9564" w:author="Caree2" w:date="2016-10-26T18:38:00Z">
              <w:r w:rsidRPr="00871E1A" w:rsidDel="00D66FFA">
                <w:delText xml:space="preserve">Scalder </w:delText>
              </w:r>
              <w:r w:rsidR="008275AE" w:rsidDel="00D66FFA">
                <w:delText>and</w:delText>
              </w:r>
              <w:r w:rsidRPr="00871E1A" w:rsidDel="00D66FFA">
                <w:delText xml:space="preserve"> plucker</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65" w:author="Caree2" w:date="2016-10-26T18:38:00Z"/>
              </w:rPr>
              <w:pPrChange w:id="9566" w:author="Caree2" w:date="2016-10-28T06:24:00Z">
                <w:pPr>
                  <w:shd w:val="clear" w:color="auto" w:fill="FFFFFF"/>
                </w:pPr>
              </w:pPrChange>
            </w:pPr>
          </w:p>
          <w:p w:rsidR="000F44A3" w:rsidRPr="00871E1A" w:rsidDel="00D66FFA" w:rsidRDefault="000F44A3">
            <w:pPr>
              <w:pStyle w:val="h1"/>
              <w:rPr>
                <w:del w:id="9567" w:author="Caree2" w:date="2016-10-26T18:38:00Z"/>
              </w:rPr>
              <w:pPrChange w:id="9568"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69" w:author="Caree2" w:date="2016-10-26T18:38:00Z"/>
              </w:rPr>
              <w:pPrChange w:id="9570" w:author="Caree2" w:date="2016-10-28T06:24:00Z">
                <w:pPr>
                  <w:shd w:val="clear" w:color="auto" w:fill="FFFFFF"/>
                </w:pPr>
              </w:pPrChange>
            </w:pPr>
          </w:p>
          <w:p w:rsidR="000F44A3" w:rsidRPr="00871E1A" w:rsidDel="00D66FFA" w:rsidRDefault="000F44A3">
            <w:pPr>
              <w:pStyle w:val="h1"/>
              <w:rPr>
                <w:del w:id="9571" w:author="Caree2" w:date="2016-10-26T18:38:00Z"/>
              </w:rPr>
              <w:pPrChange w:id="9572" w:author="Caree2" w:date="2016-10-28T06:24:00Z">
                <w:pPr>
                  <w:shd w:val="clear" w:color="auto" w:fill="FFFFFF"/>
                  <w:jc w:val="center"/>
                </w:pPr>
              </w:pPrChange>
            </w:pPr>
            <w:del w:id="9573"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74" w:author="Caree2" w:date="2016-10-26T18:38:00Z"/>
              </w:rPr>
              <w:pPrChange w:id="9575" w:author="Caree2" w:date="2016-10-28T06:24:00Z">
                <w:pPr>
                  <w:shd w:val="clear" w:color="auto" w:fill="FFFFFF"/>
                </w:pPr>
              </w:pPrChange>
            </w:pPr>
          </w:p>
          <w:p w:rsidR="000F44A3" w:rsidRPr="00871E1A" w:rsidDel="00D66FFA" w:rsidRDefault="000F44A3">
            <w:pPr>
              <w:pStyle w:val="h1"/>
              <w:rPr>
                <w:del w:id="9576" w:author="Caree2" w:date="2016-10-26T18:38:00Z"/>
              </w:rPr>
              <w:pPrChange w:id="9577"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78" w:author="Caree2" w:date="2016-10-26T18:38:00Z"/>
              </w:rPr>
              <w:pPrChange w:id="9579" w:author="Caree2" w:date="2016-10-28T06:24:00Z">
                <w:pPr>
                  <w:shd w:val="clear" w:color="auto" w:fill="FFFFFF"/>
                </w:pPr>
              </w:pPrChange>
            </w:pPr>
          </w:p>
          <w:p w:rsidR="000F44A3" w:rsidRPr="00871E1A" w:rsidDel="00D66FFA" w:rsidRDefault="000F44A3">
            <w:pPr>
              <w:pStyle w:val="h1"/>
              <w:rPr>
                <w:del w:id="9580" w:author="Caree2" w:date="2016-10-26T18:38:00Z"/>
              </w:rPr>
              <w:pPrChange w:id="9581" w:author="Caree2" w:date="2016-10-28T06:24:00Z">
                <w:pPr>
                  <w:shd w:val="clear" w:color="auto" w:fill="FFFFFF"/>
                </w:pPr>
              </w:pPrChange>
            </w:pPr>
          </w:p>
        </w:tc>
      </w:tr>
      <w:tr w:rsidR="000F44A3" w:rsidRPr="00871E1A" w:rsidDel="00D66FFA" w:rsidTr="00D702B8">
        <w:trPr>
          <w:trHeight w:val="490"/>
          <w:del w:id="9582"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83" w:author="Caree2" w:date="2016-10-26T18:38:00Z"/>
              </w:rPr>
              <w:pPrChange w:id="9584" w:author="Caree2" w:date="2016-10-28T06:24:00Z">
                <w:pPr>
                  <w:shd w:val="clear" w:color="auto" w:fill="FFFFFF"/>
                </w:pPr>
              </w:pPrChange>
            </w:pPr>
            <w:del w:id="9585" w:author="Caree2" w:date="2016-10-26T18:38:00Z">
              <w:r w:rsidRPr="00871E1A" w:rsidDel="00D66FFA">
                <w:delText xml:space="preserve">Knives, implements </w:delText>
              </w:r>
              <w:r w:rsidR="008275AE" w:rsidDel="00D66FFA">
                <w:delText>and</w:delText>
              </w:r>
              <w:r w:rsidRPr="00871E1A" w:rsidDel="00D66FFA">
                <w:delText xml:space="preserve"> utensils</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86" w:author="Caree2" w:date="2016-10-26T18:38:00Z"/>
              </w:rPr>
              <w:pPrChange w:id="9587" w:author="Caree2" w:date="2016-10-28T06:24:00Z">
                <w:pPr>
                  <w:shd w:val="clear" w:color="auto" w:fill="FFFFFF"/>
                </w:pPr>
              </w:pPrChange>
            </w:pPr>
          </w:p>
          <w:p w:rsidR="000F44A3" w:rsidRPr="00871E1A" w:rsidDel="00D66FFA" w:rsidRDefault="000F44A3">
            <w:pPr>
              <w:pStyle w:val="h1"/>
              <w:rPr>
                <w:del w:id="9588" w:author="Caree2" w:date="2016-10-26T18:38:00Z"/>
              </w:rPr>
              <w:pPrChange w:id="9589"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90" w:author="Caree2" w:date="2016-10-26T18:38:00Z"/>
              </w:rPr>
              <w:pPrChange w:id="9591" w:author="Caree2" w:date="2016-10-28T06:24:00Z">
                <w:pPr>
                  <w:shd w:val="clear" w:color="auto" w:fill="FFFFFF"/>
                </w:pPr>
              </w:pPrChange>
            </w:pPr>
          </w:p>
          <w:p w:rsidR="000F44A3" w:rsidRPr="00871E1A" w:rsidDel="00D66FFA" w:rsidRDefault="000F44A3">
            <w:pPr>
              <w:pStyle w:val="h1"/>
              <w:rPr>
                <w:del w:id="9592" w:author="Caree2" w:date="2016-10-26T18:38:00Z"/>
              </w:rPr>
              <w:pPrChange w:id="9593" w:author="Caree2" w:date="2016-10-28T06:24:00Z">
                <w:pPr>
                  <w:shd w:val="clear" w:color="auto" w:fill="FFFFFF"/>
                  <w:jc w:val="center"/>
                </w:pPr>
              </w:pPrChange>
            </w:pPr>
            <w:del w:id="9594"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95" w:author="Caree2" w:date="2016-10-26T18:38:00Z"/>
              </w:rPr>
              <w:pPrChange w:id="9596" w:author="Caree2" w:date="2016-10-28T06:24:00Z">
                <w:pPr>
                  <w:shd w:val="clear" w:color="auto" w:fill="FFFFFF"/>
                </w:pPr>
              </w:pPrChange>
            </w:pPr>
          </w:p>
          <w:p w:rsidR="000F44A3" w:rsidRPr="00871E1A" w:rsidDel="00D66FFA" w:rsidRDefault="000F44A3">
            <w:pPr>
              <w:pStyle w:val="h1"/>
              <w:rPr>
                <w:del w:id="9597" w:author="Caree2" w:date="2016-10-26T18:38:00Z"/>
              </w:rPr>
              <w:pPrChange w:id="9598"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99" w:author="Caree2" w:date="2016-10-26T18:38:00Z"/>
              </w:rPr>
              <w:pPrChange w:id="9600" w:author="Caree2" w:date="2016-10-28T06:24:00Z">
                <w:pPr>
                  <w:shd w:val="clear" w:color="auto" w:fill="FFFFFF"/>
                </w:pPr>
              </w:pPrChange>
            </w:pPr>
          </w:p>
          <w:p w:rsidR="000F44A3" w:rsidRPr="00871E1A" w:rsidDel="00D66FFA" w:rsidRDefault="000F44A3">
            <w:pPr>
              <w:pStyle w:val="h1"/>
              <w:rPr>
                <w:del w:id="9601" w:author="Caree2" w:date="2016-10-26T18:38:00Z"/>
              </w:rPr>
              <w:pPrChange w:id="9602" w:author="Caree2" w:date="2016-10-28T06:24:00Z">
                <w:pPr>
                  <w:shd w:val="clear" w:color="auto" w:fill="FFFFFF"/>
                </w:pPr>
              </w:pPrChange>
            </w:pPr>
          </w:p>
        </w:tc>
      </w:tr>
      <w:tr w:rsidR="000F44A3" w:rsidRPr="00871E1A" w:rsidDel="00D66FFA" w:rsidTr="00D702B8">
        <w:trPr>
          <w:trHeight w:val="490"/>
          <w:del w:id="9603"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04" w:author="Caree2" w:date="2016-10-26T18:38:00Z"/>
              </w:rPr>
              <w:pPrChange w:id="9605" w:author="Caree2" w:date="2016-10-28T06:24:00Z">
                <w:pPr>
                  <w:shd w:val="clear" w:color="auto" w:fill="FFFFFF"/>
                </w:pPr>
              </w:pPrChange>
            </w:pPr>
            <w:del w:id="9606" w:author="Caree2" w:date="2016-10-26T18:38:00Z">
              <w:r w:rsidRPr="00871E1A" w:rsidDel="00D66FFA">
                <w:delText xml:space="preserve">Evisceration </w:delText>
              </w:r>
              <w:r w:rsidR="008275AE" w:rsidDel="00D66FFA">
                <w:delText>and</w:delText>
              </w:r>
              <w:r w:rsidRPr="00871E1A" w:rsidDel="00D66FFA">
                <w:delText xml:space="preserve"> work tables</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07" w:author="Caree2" w:date="2016-10-26T18:38:00Z"/>
              </w:rPr>
              <w:pPrChange w:id="9608" w:author="Caree2" w:date="2016-10-28T06:24:00Z">
                <w:pPr>
                  <w:shd w:val="clear" w:color="auto" w:fill="FFFFFF"/>
                </w:pPr>
              </w:pPrChange>
            </w:pPr>
          </w:p>
          <w:p w:rsidR="000F44A3" w:rsidRPr="00871E1A" w:rsidDel="00D66FFA" w:rsidRDefault="000F44A3">
            <w:pPr>
              <w:pStyle w:val="h1"/>
              <w:rPr>
                <w:del w:id="9609" w:author="Caree2" w:date="2016-10-26T18:38:00Z"/>
              </w:rPr>
              <w:pPrChange w:id="9610"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11" w:author="Caree2" w:date="2016-10-26T18:38:00Z"/>
              </w:rPr>
              <w:pPrChange w:id="9612" w:author="Caree2" w:date="2016-10-28T06:24:00Z">
                <w:pPr>
                  <w:shd w:val="clear" w:color="auto" w:fill="FFFFFF"/>
                </w:pPr>
              </w:pPrChange>
            </w:pPr>
          </w:p>
          <w:p w:rsidR="000F44A3" w:rsidRPr="00871E1A" w:rsidDel="00D66FFA" w:rsidRDefault="000F44A3">
            <w:pPr>
              <w:pStyle w:val="h1"/>
              <w:rPr>
                <w:del w:id="9613" w:author="Caree2" w:date="2016-10-26T18:38:00Z"/>
              </w:rPr>
              <w:pPrChange w:id="9614" w:author="Caree2" w:date="2016-10-28T06:24:00Z">
                <w:pPr>
                  <w:shd w:val="clear" w:color="auto" w:fill="FFFFFF"/>
                  <w:jc w:val="center"/>
                </w:pPr>
              </w:pPrChange>
            </w:pPr>
            <w:del w:id="9615"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16" w:author="Caree2" w:date="2016-10-26T18:38:00Z"/>
              </w:rPr>
              <w:pPrChange w:id="9617" w:author="Caree2" w:date="2016-10-28T06:24:00Z">
                <w:pPr>
                  <w:shd w:val="clear" w:color="auto" w:fill="FFFFFF"/>
                </w:pPr>
              </w:pPrChange>
            </w:pPr>
          </w:p>
          <w:p w:rsidR="000F44A3" w:rsidRPr="00871E1A" w:rsidDel="00D66FFA" w:rsidRDefault="000F44A3">
            <w:pPr>
              <w:pStyle w:val="h1"/>
              <w:rPr>
                <w:del w:id="9618" w:author="Caree2" w:date="2016-10-26T18:38:00Z"/>
              </w:rPr>
              <w:pPrChange w:id="9619"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20" w:author="Caree2" w:date="2016-10-26T18:38:00Z"/>
              </w:rPr>
              <w:pPrChange w:id="9621" w:author="Caree2" w:date="2016-10-28T06:24:00Z">
                <w:pPr>
                  <w:shd w:val="clear" w:color="auto" w:fill="FFFFFF"/>
                </w:pPr>
              </w:pPrChange>
            </w:pPr>
          </w:p>
        </w:tc>
      </w:tr>
      <w:tr w:rsidR="000F44A3" w:rsidRPr="00871E1A" w:rsidDel="00D66FFA" w:rsidTr="00D702B8">
        <w:trPr>
          <w:trHeight w:val="490"/>
          <w:del w:id="9622"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23" w:author="Caree2" w:date="2016-10-26T18:38:00Z"/>
              </w:rPr>
              <w:pPrChange w:id="9624" w:author="Caree2" w:date="2016-10-28T06:24:00Z">
                <w:pPr>
                  <w:shd w:val="clear" w:color="auto" w:fill="FFFFFF"/>
                </w:pPr>
              </w:pPrChange>
            </w:pPr>
            <w:del w:id="9625" w:author="Caree2" w:date="2016-10-26T18:38:00Z">
              <w:r w:rsidRPr="00871E1A" w:rsidDel="00D66FFA">
                <w:delText xml:space="preserve">Chilling </w:delText>
              </w:r>
              <w:r w:rsidR="008275AE" w:rsidDel="00D66FFA">
                <w:delText>and</w:delText>
              </w:r>
              <w:r w:rsidRPr="00871E1A" w:rsidDel="00D66FFA">
                <w:delText xml:space="preserve"> holding tanks, tubs, etc.</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26" w:author="Caree2" w:date="2016-10-26T18:38:00Z"/>
              </w:rPr>
              <w:pPrChange w:id="9627"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28" w:author="Caree2" w:date="2016-10-26T18:38:00Z"/>
              </w:rPr>
              <w:pPrChange w:id="9629" w:author="Caree2" w:date="2016-10-28T06:24:00Z">
                <w:pPr>
                  <w:shd w:val="clear" w:color="auto" w:fill="FFFFFF"/>
                </w:pPr>
              </w:pPrChange>
            </w:pPr>
          </w:p>
          <w:p w:rsidR="000F44A3" w:rsidRPr="00871E1A" w:rsidDel="00D66FFA" w:rsidRDefault="000F44A3">
            <w:pPr>
              <w:pStyle w:val="h1"/>
              <w:rPr>
                <w:del w:id="9630" w:author="Caree2" w:date="2016-10-26T18:38:00Z"/>
              </w:rPr>
              <w:pPrChange w:id="9631" w:author="Caree2" w:date="2016-10-28T06:24:00Z">
                <w:pPr>
                  <w:shd w:val="clear" w:color="auto" w:fill="FFFFFF"/>
                  <w:jc w:val="center"/>
                </w:pPr>
              </w:pPrChange>
            </w:pPr>
            <w:del w:id="9632"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33" w:author="Caree2" w:date="2016-10-26T18:38:00Z"/>
              </w:rPr>
              <w:pPrChange w:id="9634" w:author="Caree2" w:date="2016-10-28T06:24:00Z">
                <w:pPr>
                  <w:shd w:val="clear" w:color="auto" w:fill="FFFFFF"/>
                </w:pPr>
              </w:pPrChange>
            </w:pPr>
          </w:p>
          <w:p w:rsidR="000F44A3" w:rsidRPr="00871E1A" w:rsidDel="00D66FFA" w:rsidRDefault="000F44A3">
            <w:pPr>
              <w:pStyle w:val="h1"/>
              <w:rPr>
                <w:del w:id="9635" w:author="Caree2" w:date="2016-10-26T18:38:00Z"/>
              </w:rPr>
              <w:pPrChange w:id="9636"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37" w:author="Caree2" w:date="2016-10-26T18:38:00Z"/>
              </w:rPr>
              <w:pPrChange w:id="9638" w:author="Caree2" w:date="2016-10-28T06:24:00Z">
                <w:pPr>
                  <w:shd w:val="clear" w:color="auto" w:fill="FFFFFF"/>
                </w:pPr>
              </w:pPrChange>
            </w:pPr>
          </w:p>
        </w:tc>
      </w:tr>
      <w:tr w:rsidR="000F44A3" w:rsidRPr="00871E1A" w:rsidDel="00D66FFA" w:rsidTr="00D702B8">
        <w:trPr>
          <w:trHeight w:val="490"/>
          <w:del w:id="9639"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40" w:author="Caree2" w:date="2016-10-26T18:38:00Z"/>
              </w:rPr>
              <w:pPrChange w:id="9641" w:author="Caree2" w:date="2016-10-28T06:24:00Z">
                <w:pPr>
                  <w:shd w:val="clear" w:color="auto" w:fill="FFFFFF"/>
                </w:pPr>
              </w:pPrChange>
            </w:pPr>
            <w:del w:id="9642" w:author="Caree2" w:date="2016-10-26T18:38:00Z">
              <w:r w:rsidRPr="00871E1A" w:rsidDel="00D66FFA">
                <w:delText xml:space="preserve">Cleaning </w:delText>
              </w:r>
              <w:r w:rsidR="008275AE" w:rsidDel="00D66FFA">
                <w:delText>and</w:delText>
              </w:r>
              <w:r w:rsidRPr="00871E1A" w:rsidDel="00D66FFA">
                <w:delText xml:space="preserve"> sanitizing equipment</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43" w:author="Caree2" w:date="2016-10-26T18:38:00Z"/>
              </w:rPr>
              <w:pPrChange w:id="9644" w:author="Caree2" w:date="2016-10-28T06:24:00Z">
                <w:pPr>
                  <w:shd w:val="clear" w:color="auto" w:fill="FFFFFF"/>
                </w:pPr>
              </w:pPrChange>
            </w:pPr>
          </w:p>
          <w:p w:rsidR="000F44A3" w:rsidRPr="00871E1A" w:rsidDel="00D66FFA" w:rsidRDefault="000F44A3">
            <w:pPr>
              <w:pStyle w:val="h1"/>
              <w:rPr>
                <w:del w:id="9645" w:author="Caree2" w:date="2016-10-26T18:38:00Z"/>
              </w:rPr>
              <w:pPrChange w:id="9646"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47" w:author="Caree2" w:date="2016-10-26T18:38:00Z"/>
              </w:rPr>
              <w:pPrChange w:id="9648" w:author="Caree2" w:date="2016-10-28T06:24:00Z">
                <w:pPr>
                  <w:shd w:val="clear" w:color="auto" w:fill="FFFFFF"/>
                </w:pPr>
              </w:pPrChange>
            </w:pPr>
          </w:p>
          <w:p w:rsidR="000F44A3" w:rsidRPr="00871E1A" w:rsidDel="00D66FFA" w:rsidRDefault="000F44A3">
            <w:pPr>
              <w:pStyle w:val="h1"/>
              <w:rPr>
                <w:del w:id="9649" w:author="Caree2" w:date="2016-10-26T18:38:00Z"/>
              </w:rPr>
              <w:pPrChange w:id="9650" w:author="Caree2" w:date="2016-10-28T06:24:00Z">
                <w:pPr>
                  <w:shd w:val="clear" w:color="auto" w:fill="FFFFFF"/>
                  <w:jc w:val="center"/>
                </w:pPr>
              </w:pPrChange>
            </w:pPr>
            <w:del w:id="9651"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52" w:author="Caree2" w:date="2016-10-26T18:38:00Z"/>
              </w:rPr>
              <w:pPrChange w:id="9653" w:author="Caree2" w:date="2016-10-28T06:24:00Z">
                <w:pPr>
                  <w:shd w:val="clear" w:color="auto" w:fill="FFFFFF"/>
                </w:pPr>
              </w:pPrChange>
            </w:pPr>
          </w:p>
          <w:p w:rsidR="000F44A3" w:rsidRPr="00871E1A" w:rsidDel="00D66FFA" w:rsidRDefault="000F44A3">
            <w:pPr>
              <w:pStyle w:val="h1"/>
              <w:rPr>
                <w:del w:id="9654" w:author="Caree2" w:date="2016-10-26T18:38:00Z"/>
              </w:rPr>
              <w:pPrChange w:id="9655"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56" w:author="Caree2" w:date="2016-10-26T18:38:00Z"/>
              </w:rPr>
              <w:pPrChange w:id="9657" w:author="Caree2" w:date="2016-10-28T06:24:00Z">
                <w:pPr>
                  <w:shd w:val="clear" w:color="auto" w:fill="FFFFFF"/>
                </w:pPr>
              </w:pPrChange>
            </w:pPr>
          </w:p>
        </w:tc>
      </w:tr>
      <w:tr w:rsidR="000F44A3" w:rsidRPr="00871E1A" w:rsidDel="00D66FFA" w:rsidTr="00D702B8">
        <w:trPr>
          <w:trHeight w:val="490"/>
          <w:del w:id="9658"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59" w:author="Caree2" w:date="2016-10-26T18:38:00Z"/>
              </w:rPr>
              <w:pPrChange w:id="9660" w:author="Caree2" w:date="2016-10-28T06:24:00Z">
                <w:pPr>
                  <w:shd w:val="clear" w:color="auto" w:fill="FFFFFF"/>
                </w:pPr>
              </w:pPrChange>
            </w:pPr>
            <w:del w:id="9661" w:author="Caree2" w:date="2016-10-26T18:38:00Z">
              <w:r w:rsidRPr="00871E1A" w:rsidDel="00D66FFA">
                <w:delText xml:space="preserve">Pipes; hoses; water, propane </w:delText>
              </w:r>
              <w:r w:rsidR="008275AE" w:rsidDel="00D66FFA">
                <w:delText>and</w:delText>
              </w:r>
              <w:r w:rsidRPr="00871E1A" w:rsidDel="00D66FFA">
                <w:delText xml:space="preserve"> electric systems, backflow devices; floor, etc.</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62" w:author="Caree2" w:date="2016-10-26T18:38:00Z"/>
              </w:rPr>
              <w:pPrChange w:id="9663" w:author="Caree2" w:date="2016-10-28T06:24:00Z">
                <w:pPr>
                  <w:shd w:val="clear" w:color="auto" w:fill="FFFFFF"/>
                </w:pPr>
              </w:pPrChange>
            </w:pPr>
          </w:p>
          <w:p w:rsidR="000F44A3" w:rsidRPr="00871E1A" w:rsidDel="00D66FFA" w:rsidRDefault="000F44A3">
            <w:pPr>
              <w:pStyle w:val="h1"/>
              <w:rPr>
                <w:del w:id="9664" w:author="Caree2" w:date="2016-10-26T18:38:00Z"/>
              </w:rPr>
              <w:pPrChange w:id="9665" w:author="Caree2" w:date="2016-10-28T06:24:00Z">
                <w:pPr>
                  <w:shd w:val="clear" w:color="auto" w:fill="FFFFFF"/>
                </w:pPr>
              </w:pPrChange>
            </w:pPr>
          </w:p>
          <w:p w:rsidR="000F44A3" w:rsidRPr="00871E1A" w:rsidDel="00D66FFA" w:rsidRDefault="000F44A3">
            <w:pPr>
              <w:pStyle w:val="h1"/>
              <w:rPr>
                <w:del w:id="9666" w:author="Caree2" w:date="2016-10-26T18:38:00Z"/>
              </w:rPr>
              <w:pPrChange w:id="9667"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68" w:author="Caree2" w:date="2016-10-26T18:38:00Z"/>
              </w:rPr>
              <w:pPrChange w:id="9669" w:author="Caree2" w:date="2016-10-28T06:24:00Z">
                <w:pPr>
                  <w:shd w:val="clear" w:color="auto" w:fill="FFFFFF"/>
                </w:pPr>
              </w:pPrChange>
            </w:pPr>
          </w:p>
          <w:p w:rsidR="000F44A3" w:rsidRPr="00871E1A" w:rsidDel="00D66FFA" w:rsidRDefault="000F44A3">
            <w:pPr>
              <w:pStyle w:val="h1"/>
              <w:rPr>
                <w:del w:id="9670" w:author="Caree2" w:date="2016-10-26T18:38:00Z"/>
              </w:rPr>
              <w:pPrChange w:id="9671" w:author="Caree2" w:date="2016-10-28T06:24:00Z">
                <w:pPr>
                  <w:shd w:val="clear" w:color="auto" w:fill="FFFFFF"/>
                </w:pPr>
              </w:pPrChange>
            </w:pPr>
          </w:p>
          <w:p w:rsidR="000F44A3" w:rsidRPr="00871E1A" w:rsidDel="00D66FFA" w:rsidRDefault="000F44A3">
            <w:pPr>
              <w:pStyle w:val="h1"/>
              <w:rPr>
                <w:del w:id="9672" w:author="Caree2" w:date="2016-10-26T18:38:00Z"/>
              </w:rPr>
              <w:pPrChange w:id="9673" w:author="Caree2" w:date="2016-10-28T06:24:00Z">
                <w:pPr>
                  <w:shd w:val="clear" w:color="auto" w:fill="FFFFFF"/>
                </w:pPr>
              </w:pPrChange>
            </w:pPr>
          </w:p>
          <w:p w:rsidR="000F44A3" w:rsidRPr="00871E1A" w:rsidDel="00D66FFA" w:rsidRDefault="000F44A3">
            <w:pPr>
              <w:pStyle w:val="h1"/>
              <w:rPr>
                <w:del w:id="9674" w:author="Caree2" w:date="2016-10-26T18:38:00Z"/>
              </w:rPr>
              <w:pPrChange w:id="9675" w:author="Caree2" w:date="2016-10-28T06:24:00Z">
                <w:pPr>
                  <w:shd w:val="clear" w:color="auto" w:fill="FFFFFF"/>
                  <w:jc w:val="center"/>
                </w:pPr>
              </w:pPrChange>
            </w:pPr>
            <w:del w:id="9676"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77" w:author="Caree2" w:date="2016-10-26T18:38:00Z"/>
              </w:rPr>
              <w:pPrChange w:id="9678" w:author="Caree2" w:date="2016-10-28T06:24:00Z">
                <w:pPr>
                  <w:shd w:val="clear" w:color="auto" w:fill="FFFFFF"/>
                </w:pPr>
              </w:pPrChange>
            </w:pPr>
          </w:p>
          <w:p w:rsidR="000F44A3" w:rsidRPr="00871E1A" w:rsidDel="00D66FFA" w:rsidRDefault="000F44A3">
            <w:pPr>
              <w:pStyle w:val="h1"/>
              <w:rPr>
                <w:del w:id="9679" w:author="Caree2" w:date="2016-10-26T18:38:00Z"/>
              </w:rPr>
              <w:pPrChange w:id="9680" w:author="Caree2" w:date="2016-10-28T06:24:00Z">
                <w:pPr>
                  <w:shd w:val="clear" w:color="auto" w:fill="FFFFFF"/>
                </w:pPr>
              </w:pPrChange>
            </w:pPr>
          </w:p>
          <w:p w:rsidR="000F44A3" w:rsidRPr="00871E1A" w:rsidDel="00D66FFA" w:rsidRDefault="000F44A3">
            <w:pPr>
              <w:pStyle w:val="h1"/>
              <w:rPr>
                <w:del w:id="9681" w:author="Caree2" w:date="2016-10-26T18:38:00Z"/>
              </w:rPr>
              <w:pPrChange w:id="9682"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83" w:author="Caree2" w:date="2016-10-26T18:38:00Z"/>
              </w:rPr>
              <w:pPrChange w:id="9684" w:author="Caree2" w:date="2016-10-28T06:24:00Z">
                <w:pPr>
                  <w:shd w:val="clear" w:color="auto" w:fill="FFFFFF"/>
                </w:pPr>
              </w:pPrChange>
            </w:pPr>
          </w:p>
        </w:tc>
      </w:tr>
      <w:tr w:rsidR="000F44A3" w:rsidRPr="00871E1A" w:rsidDel="00D66FFA" w:rsidTr="00D702B8">
        <w:trPr>
          <w:trHeight w:val="282"/>
          <w:del w:id="9685"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86" w:author="Caree2" w:date="2016-10-26T18:38:00Z"/>
                <w:sz w:val="16"/>
              </w:rPr>
              <w:pPrChange w:id="9687" w:author="Caree2" w:date="2016-10-28T06:24:00Z">
                <w:pPr>
                  <w:shd w:val="clear" w:color="auto" w:fill="FFFFFF"/>
                </w:pPr>
              </w:pPrChange>
            </w:pPr>
          </w:p>
          <w:p w:rsidR="000F44A3" w:rsidRPr="00871E1A" w:rsidDel="00D66FFA" w:rsidRDefault="000F44A3">
            <w:pPr>
              <w:pStyle w:val="h1"/>
              <w:rPr>
                <w:del w:id="9688" w:author="Caree2" w:date="2016-10-26T18:38:00Z"/>
                <w:sz w:val="16"/>
              </w:rPr>
              <w:pPrChange w:id="9689" w:author="Caree2" w:date="2016-10-28T06:24:00Z">
                <w:pPr>
                  <w:shd w:val="clear" w:color="auto" w:fill="FFFFFF"/>
                </w:pPr>
              </w:pPrChange>
            </w:pPr>
            <w:del w:id="9690" w:author="Caree2" w:date="2016-10-26T18:38:00Z">
              <w:r w:rsidRPr="00871E1A" w:rsidDel="00D66FFA">
                <w:delText>Sanitary facilities</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91" w:author="Caree2" w:date="2016-10-26T18:38:00Z"/>
              </w:rPr>
              <w:pPrChange w:id="9692" w:author="Caree2" w:date="2016-10-28T06:24:00Z">
                <w:pPr>
                  <w:shd w:val="clear" w:color="auto" w:fill="FFFFFF"/>
                </w:pPr>
              </w:pPrChange>
            </w:pPr>
          </w:p>
          <w:p w:rsidR="000F44A3" w:rsidRPr="00871E1A" w:rsidDel="00D66FFA" w:rsidRDefault="000F44A3">
            <w:pPr>
              <w:pStyle w:val="h1"/>
              <w:rPr>
                <w:del w:id="9693" w:author="Caree2" w:date="2016-10-26T18:38:00Z"/>
              </w:rPr>
              <w:pPrChange w:id="9694"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95" w:author="Caree2" w:date="2016-10-26T18:38:00Z"/>
              </w:rPr>
              <w:pPrChange w:id="9696" w:author="Caree2" w:date="2016-10-28T06:24:00Z">
                <w:pPr>
                  <w:shd w:val="clear" w:color="auto" w:fill="FFFFFF"/>
                </w:pPr>
              </w:pPrChange>
            </w:pPr>
          </w:p>
          <w:p w:rsidR="000F44A3" w:rsidRPr="00871E1A" w:rsidDel="00D66FFA" w:rsidRDefault="000F44A3">
            <w:pPr>
              <w:pStyle w:val="h1"/>
              <w:rPr>
                <w:del w:id="9697" w:author="Caree2" w:date="2016-10-26T18:38:00Z"/>
              </w:rPr>
              <w:pPrChange w:id="9698" w:author="Caree2" w:date="2016-10-28T06:24:00Z">
                <w:pPr>
                  <w:shd w:val="clear" w:color="auto" w:fill="FFFFFF"/>
                  <w:jc w:val="center"/>
                </w:pPr>
              </w:pPrChange>
            </w:pPr>
            <w:del w:id="9699"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00" w:author="Caree2" w:date="2016-10-26T18:38:00Z"/>
              </w:rPr>
              <w:pPrChange w:id="9701" w:author="Caree2" w:date="2016-10-28T06:24:00Z">
                <w:pPr>
                  <w:shd w:val="clear" w:color="auto" w:fill="FFFFFF"/>
                </w:pPr>
              </w:pPrChange>
            </w:pPr>
          </w:p>
          <w:p w:rsidR="000F44A3" w:rsidRPr="00871E1A" w:rsidDel="00D66FFA" w:rsidRDefault="000F44A3">
            <w:pPr>
              <w:pStyle w:val="h1"/>
              <w:rPr>
                <w:del w:id="9702" w:author="Caree2" w:date="2016-10-26T18:38:00Z"/>
              </w:rPr>
              <w:pPrChange w:id="9703"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04" w:author="Caree2" w:date="2016-10-26T18:38:00Z"/>
              </w:rPr>
              <w:pPrChange w:id="9705" w:author="Caree2" w:date="2016-10-28T06:24:00Z">
                <w:pPr>
                  <w:shd w:val="clear" w:color="auto" w:fill="FFFFFF"/>
                </w:pPr>
              </w:pPrChange>
            </w:pPr>
          </w:p>
        </w:tc>
      </w:tr>
    </w:tbl>
    <w:p w:rsidR="000F44A3" w:rsidRPr="00871E1A" w:rsidDel="00D66FFA" w:rsidRDefault="000F44A3">
      <w:pPr>
        <w:pStyle w:val="h1"/>
        <w:rPr>
          <w:del w:id="9706" w:author="Caree2" w:date="2016-10-26T18:38:00Z"/>
          <w:sz w:val="20"/>
          <w:szCs w:val="21"/>
        </w:rPr>
        <w:pPrChange w:id="9707" w:author="Caree2" w:date="2016-10-28T06:24:00Z">
          <w:pPr>
            <w:shd w:val="clear" w:color="auto" w:fill="FFFFFF"/>
            <w:ind w:left="180"/>
          </w:pPr>
        </w:pPrChange>
      </w:pPr>
      <w:del w:id="9708" w:author="Caree2" w:date="2016-10-26T18:38:00Z">
        <w:r w:rsidRPr="00871E1A" w:rsidDel="00D66FFA">
          <w:rPr>
            <w:sz w:val="20"/>
            <w:szCs w:val="21"/>
          </w:rPr>
          <w:delText xml:space="preserve">For each day of use, both before (pre-operation) and after (post-operation) use: </w:delText>
        </w:r>
      </w:del>
    </w:p>
    <w:p w:rsidR="000F44A3" w:rsidRPr="00871E1A" w:rsidDel="00D66FFA" w:rsidRDefault="000F44A3">
      <w:pPr>
        <w:pStyle w:val="h1"/>
        <w:rPr>
          <w:del w:id="9709" w:author="Caree2" w:date="2016-10-26T18:38:00Z"/>
          <w:sz w:val="20"/>
          <w:szCs w:val="21"/>
        </w:rPr>
        <w:pPrChange w:id="9710" w:author="Caree2" w:date="2016-10-28T06:24:00Z">
          <w:pPr>
            <w:numPr>
              <w:numId w:val="5"/>
            </w:numPr>
            <w:shd w:val="clear" w:color="auto" w:fill="FFFFFF"/>
            <w:tabs>
              <w:tab w:val="num" w:pos="180"/>
              <w:tab w:val="num" w:pos="720"/>
            </w:tabs>
            <w:ind w:left="180" w:hanging="360"/>
          </w:pPr>
        </w:pPrChange>
      </w:pPr>
      <w:del w:id="9711" w:author="Caree2" w:date="2016-10-26T18:38:00Z">
        <w:r w:rsidRPr="00871E1A" w:rsidDel="00D66FFA">
          <w:rPr>
            <w:sz w:val="20"/>
            <w:szCs w:val="21"/>
          </w:rPr>
          <w:delText xml:space="preserve"> Personnel visually inspect all water, electric and propane systems, and al</w:delText>
        </w:r>
        <w:r w:rsidDel="00D66FFA">
          <w:rPr>
            <w:sz w:val="20"/>
            <w:szCs w:val="21"/>
          </w:rPr>
          <w:delText>l processing equipment utensils</w:delText>
        </w:r>
        <w:r w:rsidRPr="00871E1A" w:rsidDel="00D66FFA">
          <w:rPr>
            <w:sz w:val="20"/>
            <w:szCs w:val="21"/>
          </w:rPr>
          <w:delText xml:space="preserve"> for cleanliness and operability, and documents (initial log). Post-operation: picks up feathers and other matter</w:delText>
        </w:r>
        <w:r w:rsidR="00E02458" w:rsidDel="00D66FFA">
          <w:rPr>
            <w:sz w:val="20"/>
            <w:szCs w:val="21"/>
          </w:rPr>
          <w:delText xml:space="preserve">, and </w:delText>
        </w:r>
        <w:r w:rsidRPr="00871E1A" w:rsidDel="00D66FFA">
          <w:rPr>
            <w:sz w:val="20"/>
            <w:szCs w:val="21"/>
          </w:rPr>
          <w:delText xml:space="preserve"> removes receptacles for inedible material and trash. Document.</w:delText>
        </w:r>
      </w:del>
    </w:p>
    <w:p w:rsidR="000F44A3" w:rsidRPr="00871E1A" w:rsidDel="00D66FFA" w:rsidRDefault="000F44A3">
      <w:pPr>
        <w:pStyle w:val="h1"/>
        <w:rPr>
          <w:del w:id="9712" w:author="Caree2" w:date="2016-10-26T18:38:00Z"/>
          <w:sz w:val="22"/>
          <w:szCs w:val="21"/>
        </w:rPr>
        <w:pPrChange w:id="9713" w:author="Caree2" w:date="2016-10-28T06:24:00Z">
          <w:pPr>
            <w:numPr>
              <w:numId w:val="5"/>
            </w:numPr>
            <w:shd w:val="clear" w:color="auto" w:fill="FFFFFF"/>
            <w:tabs>
              <w:tab w:val="num" w:pos="180"/>
              <w:tab w:val="num" w:pos="720"/>
            </w:tabs>
            <w:ind w:left="180" w:hanging="360"/>
          </w:pPr>
        </w:pPrChange>
      </w:pPr>
      <w:del w:id="9714" w:author="Caree2" w:date="2016-10-26T18:38:00Z">
        <w:r w:rsidRPr="00871E1A" w:rsidDel="00D66FFA">
          <w:rPr>
            <w:sz w:val="20"/>
            <w:szCs w:val="21"/>
          </w:rPr>
          <w:delText xml:space="preserve"> Personnel clean, rinse and sanitize all product contact surfaces, equipment and utensils. Repeats if necessary.</w:delText>
        </w:r>
        <w:r w:rsidR="00350F7F" w:rsidDel="00D66FFA">
          <w:rPr>
            <w:sz w:val="20"/>
            <w:szCs w:val="21"/>
          </w:rPr>
          <w:delText xml:space="preserve"> </w:delText>
        </w:r>
        <w:r w:rsidRPr="00871E1A" w:rsidDel="00D66FFA">
          <w:rPr>
            <w:sz w:val="20"/>
            <w:szCs w:val="21"/>
          </w:rPr>
          <w:delText>Post-operation: applies edible oil to all</w:delText>
        </w:r>
        <w:r w:rsidR="00350F7F" w:rsidDel="00D66FFA">
          <w:rPr>
            <w:sz w:val="20"/>
            <w:szCs w:val="21"/>
          </w:rPr>
          <w:delText xml:space="preserve"> </w:delText>
        </w:r>
        <w:r w:rsidRPr="00871E1A" w:rsidDel="00D66FFA">
          <w:rPr>
            <w:sz w:val="20"/>
            <w:szCs w:val="21"/>
          </w:rPr>
          <w:delText>surfaces subject to corrosion. Stores supplies. Document.</w:delText>
        </w:r>
        <w:r w:rsidRPr="00871E1A" w:rsidDel="00D66FFA">
          <w:rPr>
            <w:sz w:val="22"/>
            <w:szCs w:val="21"/>
          </w:rPr>
          <w:delText xml:space="preserve"> </w:delText>
        </w:r>
      </w:del>
    </w:p>
    <w:p w:rsidR="000F44A3" w:rsidRPr="00871E1A" w:rsidDel="00D66FFA" w:rsidRDefault="000F44A3">
      <w:pPr>
        <w:pStyle w:val="h1"/>
        <w:rPr>
          <w:del w:id="9715" w:author="Caree2" w:date="2016-10-26T18:38:00Z"/>
          <w:sz w:val="20"/>
          <w:szCs w:val="21"/>
        </w:rPr>
        <w:pPrChange w:id="9716" w:author="Caree2" w:date="2016-10-28T06:24:00Z">
          <w:pPr>
            <w:numPr>
              <w:numId w:val="5"/>
            </w:numPr>
            <w:shd w:val="clear" w:color="auto" w:fill="FFFFFF"/>
            <w:tabs>
              <w:tab w:val="num" w:pos="180"/>
              <w:tab w:val="num" w:pos="720"/>
            </w:tabs>
            <w:ind w:left="180" w:hanging="360"/>
          </w:pPr>
        </w:pPrChange>
      </w:pPr>
      <w:del w:id="9717" w:author="Caree2" w:date="2016-10-26T18:38:00Z">
        <w:r w:rsidRPr="00871E1A" w:rsidDel="00D66FFA">
          <w:rPr>
            <w:sz w:val="20"/>
            <w:szCs w:val="21"/>
          </w:rPr>
          <w:delText xml:space="preserve"> Producer-processor verifies, signs and dates.</w:delText>
        </w:r>
        <w:r w:rsidRPr="00871E1A" w:rsidDel="00D66FFA">
          <w:rPr>
            <w:sz w:val="20"/>
            <w:szCs w:val="21"/>
          </w:rPr>
          <w:tab/>
        </w:r>
        <w:r w:rsidRPr="00871E1A" w:rsidDel="00D66FFA">
          <w:rPr>
            <w:sz w:val="20"/>
            <w:szCs w:val="21"/>
          </w:rPr>
          <w:tab/>
        </w:r>
        <w:r w:rsidRPr="00871E1A" w:rsidDel="00D66FFA">
          <w:rPr>
            <w:sz w:val="20"/>
            <w:szCs w:val="21"/>
          </w:rPr>
          <w:tab/>
        </w:r>
        <w:r w:rsidRPr="00871E1A" w:rsidDel="00D66FFA">
          <w:rPr>
            <w:sz w:val="20"/>
            <w:szCs w:val="21"/>
          </w:rPr>
          <w:tab/>
        </w:r>
        <w:r w:rsidRPr="00871E1A" w:rsidDel="00D66FFA">
          <w:rPr>
            <w:sz w:val="20"/>
            <w:szCs w:val="21"/>
          </w:rPr>
          <w:tab/>
        </w:r>
        <w:r w:rsidRPr="00871E1A" w:rsidDel="00D66FFA">
          <w:rPr>
            <w:sz w:val="20"/>
            <w:szCs w:val="21"/>
          </w:rPr>
          <w:tab/>
        </w:r>
        <w:r w:rsidRPr="00871E1A" w:rsidDel="00D66FFA">
          <w:rPr>
            <w:sz w:val="20"/>
            <w:szCs w:val="21"/>
          </w:rPr>
          <w:tab/>
        </w:r>
        <w:r w:rsidRPr="00871E1A" w:rsidDel="00D66FFA">
          <w:rPr>
            <w:sz w:val="20"/>
          </w:rPr>
          <w:delText>Signed/Date:__________________________________________</w:delText>
        </w:r>
      </w:del>
    </w:p>
    <w:p w:rsidR="000F44A3" w:rsidRPr="003D6C9B" w:rsidDel="00D66FFA" w:rsidRDefault="000F44A3">
      <w:pPr>
        <w:pStyle w:val="h1"/>
        <w:rPr>
          <w:del w:id="9718" w:author="Caree2" w:date="2016-10-26T18:38:00Z"/>
          <w:b/>
          <w:bCs/>
          <w:sz w:val="36"/>
        </w:rPr>
        <w:pPrChange w:id="9719" w:author="Caree2" w:date="2016-10-28T06:24:00Z">
          <w:pPr>
            <w:shd w:val="clear" w:color="auto" w:fill="FFFFFF"/>
          </w:pPr>
        </w:pPrChange>
      </w:pPr>
      <w:del w:id="9720" w:author="Caree2" w:date="2016-10-26T18:38:00Z">
        <w:r w:rsidRPr="00871E1A" w:rsidDel="00D66FFA">
          <w:rPr>
            <w:b/>
            <w:bCs/>
            <w:i w:val="0"/>
            <w:iCs/>
            <w:sz w:val="36"/>
            <w:szCs w:val="21"/>
          </w:rPr>
          <w:br w:type="page"/>
        </w:r>
        <w:r w:rsidRPr="003D6C9B" w:rsidDel="00D66FFA">
          <w:rPr>
            <w:b/>
            <w:bCs/>
            <w:sz w:val="36"/>
            <w:szCs w:val="21"/>
          </w:rPr>
          <w:delText xml:space="preserve">Sample </w:delText>
        </w:r>
        <w:r w:rsidRPr="003D6C9B" w:rsidDel="00D66FFA">
          <w:rPr>
            <w:b/>
            <w:bCs/>
            <w:sz w:val="36"/>
          </w:rPr>
          <w:delText xml:space="preserve">Daily Log: Operational Sanitation Maintenance </w:delText>
        </w:r>
      </w:del>
    </w:p>
    <w:p w:rsidR="000F44A3" w:rsidRPr="00871E1A" w:rsidDel="00D66FFA" w:rsidRDefault="000F44A3">
      <w:pPr>
        <w:pStyle w:val="h1"/>
        <w:rPr>
          <w:del w:id="9721" w:author="Caree2" w:date="2016-10-26T18:38:00Z"/>
          <w:b/>
          <w:bCs/>
          <w:iCs/>
          <w:szCs w:val="21"/>
        </w:rPr>
        <w:pPrChange w:id="9722" w:author="Caree2" w:date="2016-10-28T06:24:00Z">
          <w:pPr>
            <w:pStyle w:val="Header"/>
          </w:pPr>
        </w:pPrChange>
      </w:pPr>
      <w:del w:id="9723" w:author="Caree2" w:date="2016-10-26T18:38:00Z">
        <w:r w:rsidRPr="00871E1A" w:rsidDel="00D66FFA">
          <w:rPr>
            <w:b/>
            <w:bCs/>
            <w:i w:val="0"/>
            <w:iCs/>
            <w:szCs w:val="21"/>
          </w:rPr>
          <w:delText>(Use to document SSOP 4)</w:delText>
        </w:r>
      </w:del>
    </w:p>
    <w:p w:rsidR="000F44A3" w:rsidRPr="00871E1A" w:rsidDel="00D66FFA" w:rsidRDefault="000F44A3">
      <w:pPr>
        <w:pStyle w:val="h1"/>
        <w:rPr>
          <w:del w:id="9724" w:author="Caree2" w:date="2016-10-26T18:38:00Z"/>
          <w:b/>
          <w:bCs/>
          <w:iCs/>
          <w:sz w:val="16"/>
          <w:szCs w:val="21"/>
        </w:rPr>
        <w:pPrChange w:id="9725" w:author="Caree2" w:date="2016-10-28T06:24:00Z">
          <w:pPr>
            <w:pStyle w:val="Header"/>
          </w:pPr>
        </w:pPrChange>
      </w:pPr>
    </w:p>
    <w:p w:rsidR="000F44A3" w:rsidRPr="00871E1A" w:rsidDel="00D66FFA" w:rsidRDefault="000F44A3">
      <w:pPr>
        <w:pStyle w:val="h1"/>
        <w:rPr>
          <w:del w:id="9726" w:author="Caree2" w:date="2016-10-26T18:38:00Z"/>
          <w:b/>
          <w:bCs/>
          <w:iCs/>
          <w:szCs w:val="21"/>
        </w:rPr>
        <w:pPrChange w:id="9727" w:author="Caree2" w:date="2016-10-28T06:24:00Z">
          <w:pPr>
            <w:pStyle w:val="Header"/>
          </w:pPr>
        </w:pPrChange>
      </w:pPr>
      <w:del w:id="9728" w:author="Caree2" w:date="2016-10-26T18:38:00Z">
        <w:r w:rsidRPr="00871E1A" w:rsidDel="00D66FFA">
          <w:rPr>
            <w:b/>
            <w:bCs/>
            <w:i w:val="0"/>
            <w:iCs/>
            <w:szCs w:val="21"/>
          </w:rPr>
          <w:delText xml:space="preserve">Farm: </w:delText>
        </w:r>
      </w:del>
    </w:p>
    <w:p w:rsidR="000F44A3" w:rsidRPr="00871E1A" w:rsidDel="00D66FFA" w:rsidRDefault="000F44A3">
      <w:pPr>
        <w:pStyle w:val="h1"/>
        <w:rPr>
          <w:del w:id="9729" w:author="Caree2" w:date="2016-10-26T18:38:00Z"/>
          <w:b/>
          <w:bCs/>
          <w:iCs/>
          <w:szCs w:val="21"/>
        </w:rPr>
        <w:pPrChange w:id="9730" w:author="Caree2" w:date="2016-10-28T06:24:00Z">
          <w:pPr>
            <w:pStyle w:val="Header"/>
          </w:pPr>
        </w:pPrChange>
      </w:pPr>
      <w:del w:id="9731" w:author="Caree2" w:date="2016-10-26T18:38:00Z">
        <w:r w:rsidRPr="00871E1A" w:rsidDel="00D66FFA">
          <w:rPr>
            <w:b/>
            <w:bCs/>
            <w:i w:val="0"/>
            <w:iCs/>
            <w:szCs w:val="21"/>
          </w:rPr>
          <w:delText>Date:</w:delText>
        </w:r>
      </w:del>
    </w:p>
    <w:p w:rsidR="000F44A3" w:rsidRPr="00871E1A" w:rsidDel="00D66FFA" w:rsidRDefault="000F44A3">
      <w:pPr>
        <w:pStyle w:val="h1"/>
        <w:rPr>
          <w:del w:id="9732" w:author="Caree2" w:date="2016-10-26T18:38:00Z"/>
          <w:b/>
          <w:bCs/>
          <w:iCs/>
          <w:szCs w:val="21"/>
        </w:rPr>
        <w:pPrChange w:id="9733" w:author="Caree2" w:date="2016-10-28T06:24:00Z">
          <w:pPr>
            <w:pStyle w:val="Header"/>
          </w:pPr>
        </w:pPrChange>
      </w:pPr>
      <w:del w:id="9734" w:author="Caree2" w:date="2016-10-26T18:38:00Z">
        <w:r w:rsidRPr="00871E1A" w:rsidDel="00D66FFA">
          <w:rPr>
            <w:b/>
            <w:bCs/>
            <w:i w:val="0"/>
            <w:iCs/>
            <w:szCs w:val="21"/>
          </w:rPr>
          <w:delText>Time:</w:delText>
        </w:r>
      </w:del>
    </w:p>
    <w:p w:rsidR="000F44A3" w:rsidRPr="00871E1A" w:rsidDel="00D66FFA" w:rsidRDefault="000F44A3">
      <w:pPr>
        <w:pStyle w:val="h1"/>
        <w:rPr>
          <w:del w:id="9735" w:author="Caree2" w:date="2016-10-26T18:38:00Z"/>
          <w:iCs/>
          <w:sz w:val="16"/>
        </w:rPr>
        <w:pPrChange w:id="9736" w:author="Caree2" w:date="2016-10-28T06:24:00Z">
          <w:pPr>
            <w:pStyle w:val="Header"/>
          </w:pPr>
        </w:pPrChange>
      </w:pPr>
    </w:p>
    <w:tbl>
      <w:tblPr>
        <w:tblW w:w="12780" w:type="dxa"/>
        <w:tblInd w:w="40" w:type="dxa"/>
        <w:tblLayout w:type="fixed"/>
        <w:tblCellMar>
          <w:left w:w="40" w:type="dxa"/>
          <w:right w:w="40" w:type="dxa"/>
        </w:tblCellMar>
        <w:tblLook w:val="0000" w:firstRow="0" w:lastRow="0" w:firstColumn="0" w:lastColumn="0" w:noHBand="0" w:noVBand="0"/>
      </w:tblPr>
      <w:tblGrid>
        <w:gridCol w:w="4140"/>
        <w:gridCol w:w="5040"/>
        <w:gridCol w:w="3600"/>
      </w:tblGrid>
      <w:tr w:rsidR="000F44A3" w:rsidRPr="00871E1A" w:rsidDel="00D66FFA" w:rsidTr="00D702B8">
        <w:trPr>
          <w:trHeight w:val="470"/>
          <w:del w:id="9737" w:author="Caree2" w:date="2016-10-26T18:38:00Z"/>
        </w:trPr>
        <w:tc>
          <w:tcPr>
            <w:tcW w:w="41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38" w:author="Caree2" w:date="2016-10-26T18:38:00Z"/>
                <w:sz w:val="16"/>
              </w:rPr>
              <w:pPrChange w:id="9739" w:author="Caree2" w:date="2016-10-28T06:24:00Z">
                <w:pPr>
                  <w:shd w:val="clear" w:color="auto" w:fill="FFFFFF"/>
                </w:pPr>
              </w:pPrChange>
            </w:pPr>
          </w:p>
          <w:p w:rsidR="000F44A3" w:rsidRPr="00871E1A" w:rsidDel="00D66FFA" w:rsidRDefault="000F44A3">
            <w:pPr>
              <w:pStyle w:val="h1"/>
              <w:rPr>
                <w:del w:id="9740" w:author="Caree2" w:date="2016-10-26T18:38:00Z"/>
              </w:rPr>
              <w:pPrChange w:id="9741" w:author="Caree2" w:date="2016-10-28T06:24:00Z">
                <w:pPr>
                  <w:shd w:val="clear" w:color="auto" w:fill="FFFFFF"/>
                  <w:jc w:val="center"/>
                </w:pPr>
              </w:pPrChange>
            </w:pPr>
            <w:del w:id="9742" w:author="Caree2" w:date="2016-10-26T18:38:00Z">
              <w:r w:rsidRPr="00871E1A" w:rsidDel="00D66FFA">
                <w:delText>POTENTIAL HAZARD/EVENT*</w:delText>
              </w:r>
            </w:del>
          </w:p>
          <w:p w:rsidR="000F44A3" w:rsidRPr="00871E1A" w:rsidDel="00D66FFA" w:rsidRDefault="000F44A3">
            <w:pPr>
              <w:pStyle w:val="h1"/>
              <w:rPr>
                <w:del w:id="9743" w:author="Caree2" w:date="2016-10-26T18:38:00Z"/>
              </w:rPr>
              <w:pPrChange w:id="9744" w:author="Caree2" w:date="2016-10-28T06:24:00Z">
                <w:pPr>
                  <w:shd w:val="clear" w:color="auto" w:fill="FFFFFF"/>
                  <w:jc w:val="center"/>
                </w:pPr>
              </w:pPrChange>
            </w:pPr>
            <w:del w:id="9745" w:author="Caree2" w:date="2016-10-26T18:38:00Z">
              <w:r w:rsidRPr="00871E1A" w:rsidDel="00D66FFA">
                <w:delText>(IF ANY)</w:delText>
              </w:r>
            </w:del>
          </w:p>
        </w:tc>
        <w:tc>
          <w:tcPr>
            <w:tcW w:w="50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46" w:author="Caree2" w:date="2016-10-26T18:38:00Z"/>
                <w:sz w:val="16"/>
              </w:rPr>
              <w:pPrChange w:id="9747" w:author="Caree2" w:date="2016-10-28T06:24:00Z">
                <w:pPr>
                  <w:shd w:val="clear" w:color="auto" w:fill="FFFFFF"/>
                </w:pPr>
              </w:pPrChange>
            </w:pPr>
          </w:p>
          <w:p w:rsidR="000F44A3" w:rsidRPr="00871E1A" w:rsidDel="00D66FFA" w:rsidRDefault="000F44A3">
            <w:pPr>
              <w:pStyle w:val="h1"/>
              <w:rPr>
                <w:del w:id="9748" w:author="Caree2" w:date="2016-10-26T18:38:00Z"/>
              </w:rPr>
              <w:pPrChange w:id="9749" w:author="Caree2" w:date="2016-10-28T06:24:00Z">
                <w:pPr>
                  <w:shd w:val="clear" w:color="auto" w:fill="FFFFFF"/>
                  <w:jc w:val="center"/>
                </w:pPr>
              </w:pPrChange>
            </w:pPr>
            <w:del w:id="9750" w:author="Caree2" w:date="2016-10-26T18:38:00Z">
              <w:r w:rsidRPr="00871E1A" w:rsidDel="00D66FFA">
                <w:delText xml:space="preserve">CORRECTIVE ACTION** REQUIRED </w:delText>
              </w:r>
              <w:r w:rsidR="00350F7F" w:rsidDel="00D66FFA">
                <w:delText>and</w:delText>
              </w:r>
              <w:r w:rsidRPr="00871E1A" w:rsidDel="00D66FFA">
                <w:delText xml:space="preserve"> COMPLETED</w:delText>
              </w:r>
            </w:del>
          </w:p>
          <w:p w:rsidR="000F44A3" w:rsidRPr="00871E1A" w:rsidDel="00D66FFA" w:rsidRDefault="000F44A3">
            <w:pPr>
              <w:pStyle w:val="h1"/>
              <w:rPr>
                <w:del w:id="9751" w:author="Caree2" w:date="2016-10-26T18:38:00Z"/>
                <w:sz w:val="16"/>
              </w:rPr>
              <w:pPrChange w:id="9752" w:author="Caree2" w:date="2016-10-28T06:24:00Z">
                <w:pPr>
                  <w:shd w:val="clear" w:color="auto" w:fill="FFFFFF"/>
                  <w:jc w:val="center"/>
                </w:pPr>
              </w:pPrChange>
            </w:pPr>
          </w:p>
        </w:tc>
        <w:tc>
          <w:tcPr>
            <w:tcW w:w="36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53" w:author="Caree2" w:date="2016-10-26T18:38:00Z"/>
                <w:sz w:val="16"/>
              </w:rPr>
              <w:pPrChange w:id="9754" w:author="Caree2" w:date="2016-10-28T06:24:00Z">
                <w:pPr>
                  <w:shd w:val="clear" w:color="auto" w:fill="FFFFFF"/>
                </w:pPr>
              </w:pPrChange>
            </w:pPr>
          </w:p>
          <w:p w:rsidR="000F44A3" w:rsidRPr="00871E1A" w:rsidDel="00D66FFA" w:rsidRDefault="000F44A3">
            <w:pPr>
              <w:pStyle w:val="h1"/>
              <w:rPr>
                <w:del w:id="9755" w:author="Caree2" w:date="2016-10-26T18:38:00Z"/>
              </w:rPr>
              <w:pPrChange w:id="9756" w:author="Caree2" w:date="2016-10-28T06:24:00Z">
                <w:pPr>
                  <w:shd w:val="clear" w:color="auto" w:fill="FFFFFF"/>
                  <w:jc w:val="center"/>
                </w:pPr>
              </w:pPrChange>
            </w:pPr>
            <w:del w:id="9757" w:author="Caree2" w:date="2016-10-26T18:38:00Z">
              <w:r w:rsidRPr="00871E1A" w:rsidDel="00D66FFA">
                <w:delText>SIGN and</w:delText>
              </w:r>
              <w:r w:rsidR="00E25DA8" w:rsidDel="00D66FFA">
                <w:delText xml:space="preserve"> </w:delText>
              </w:r>
              <w:r w:rsidRPr="00871E1A" w:rsidDel="00D66FFA">
                <w:delText>DATE</w:delText>
              </w:r>
            </w:del>
          </w:p>
        </w:tc>
      </w:tr>
      <w:tr w:rsidR="000F44A3" w:rsidRPr="00871E1A" w:rsidDel="00D66FFA" w:rsidTr="00D702B8">
        <w:trPr>
          <w:trHeight w:val="470"/>
          <w:del w:id="9758" w:author="Caree2" w:date="2016-10-26T18:38:00Z"/>
        </w:trPr>
        <w:tc>
          <w:tcPr>
            <w:tcW w:w="41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59" w:author="Caree2" w:date="2016-10-26T18:38:00Z"/>
              </w:rPr>
              <w:pPrChange w:id="9760" w:author="Caree2" w:date="2016-10-28T06:24:00Z">
                <w:pPr>
                  <w:shd w:val="clear" w:color="auto" w:fill="FFFFFF"/>
                </w:pPr>
              </w:pPrChange>
            </w:pPr>
          </w:p>
          <w:p w:rsidR="000F44A3" w:rsidRPr="00871E1A" w:rsidDel="00D66FFA" w:rsidRDefault="000F44A3">
            <w:pPr>
              <w:pStyle w:val="h1"/>
              <w:rPr>
                <w:del w:id="9761" w:author="Caree2" w:date="2016-10-26T18:38:00Z"/>
              </w:rPr>
              <w:pPrChange w:id="9762" w:author="Caree2" w:date="2016-10-28T06:24:00Z">
                <w:pPr>
                  <w:shd w:val="clear" w:color="auto" w:fill="FFFFFF"/>
                </w:pPr>
              </w:pPrChange>
            </w:pPr>
          </w:p>
          <w:p w:rsidR="000F44A3" w:rsidRPr="00871E1A" w:rsidDel="00D66FFA" w:rsidRDefault="001853D7">
            <w:pPr>
              <w:pStyle w:val="h1"/>
              <w:rPr>
                <w:del w:id="9763" w:author="Caree2" w:date="2016-10-26T18:38:00Z"/>
                <w:sz w:val="16"/>
              </w:rPr>
              <w:pPrChange w:id="9764" w:author="Caree2" w:date="2016-10-28T06:24:00Z">
                <w:pPr>
                  <w:shd w:val="clear" w:color="auto" w:fill="FFFFFF"/>
                </w:pPr>
              </w:pPrChange>
            </w:pPr>
            <w:del w:id="9765" w:author="Caree2" w:date="2016-10-26T18:38:00Z">
              <w:r w:rsidDel="00D66FFA">
                <w:rPr>
                  <w:i w:val="0"/>
                  <w:noProof/>
                  <w:sz w:val="20"/>
                </w:rPr>
                <mc:AlternateContent>
                  <mc:Choice Requires="wps">
                    <w:drawing>
                      <wp:anchor distT="0" distB="0" distL="114300" distR="114300" simplePos="0" relativeHeight="251653120" behindDoc="0" locked="0" layoutInCell="1" allowOverlap="1" wp14:anchorId="17AF0380" wp14:editId="3025F262">
                        <wp:simplePos x="0" y="0"/>
                        <wp:positionH relativeFrom="column">
                          <wp:posOffset>2290445</wp:posOffset>
                        </wp:positionH>
                        <wp:positionV relativeFrom="paragraph">
                          <wp:posOffset>97790</wp:posOffset>
                        </wp:positionV>
                        <wp:extent cx="3653155" cy="908050"/>
                        <wp:effectExtent l="4445" t="2540" r="0" b="3810"/>
                        <wp:wrapNone/>
                        <wp:docPr id="1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3155" cy="908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36" type="#_x0000_t202" style="position:absolute;left:0;text-align:left;margin-left:180.35pt;margin-top:7.7pt;width:287.65pt;height:7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" filled="f" stroked="f">
                        <v:textbo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tc>
        <w:tc>
          <w:tcPr>
            <w:tcW w:w="50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66" w:author="Caree2" w:date="2016-10-26T18:38:00Z"/>
              </w:rPr>
              <w:pPrChange w:id="9767" w:author="Caree2" w:date="2016-10-28T06:24:00Z">
                <w:pPr>
                  <w:shd w:val="clear" w:color="auto" w:fill="FFFFFF"/>
                </w:pPr>
              </w:pPrChange>
            </w:pPr>
          </w:p>
          <w:p w:rsidR="000F44A3" w:rsidRPr="00871E1A" w:rsidDel="00D66FFA" w:rsidRDefault="000F44A3">
            <w:pPr>
              <w:pStyle w:val="h1"/>
              <w:rPr>
                <w:del w:id="9768" w:author="Caree2" w:date="2016-10-26T18:38:00Z"/>
              </w:rPr>
              <w:pPrChange w:id="9769" w:author="Caree2" w:date="2016-10-28T06:24:00Z">
                <w:pPr>
                  <w:shd w:val="clear" w:color="auto" w:fill="FFFFFF"/>
                </w:pPr>
              </w:pPrChange>
            </w:pPr>
          </w:p>
        </w:tc>
        <w:tc>
          <w:tcPr>
            <w:tcW w:w="36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70" w:author="Caree2" w:date="2016-10-26T18:38:00Z"/>
              </w:rPr>
              <w:pPrChange w:id="9771" w:author="Caree2" w:date="2016-10-28T06:24:00Z">
                <w:pPr>
                  <w:shd w:val="clear" w:color="auto" w:fill="FFFFFF"/>
                </w:pPr>
              </w:pPrChange>
            </w:pPr>
          </w:p>
          <w:p w:rsidR="000F44A3" w:rsidRPr="00871E1A" w:rsidDel="00D66FFA" w:rsidRDefault="000F44A3">
            <w:pPr>
              <w:pStyle w:val="h1"/>
              <w:rPr>
                <w:del w:id="9772" w:author="Caree2" w:date="2016-10-26T18:38:00Z"/>
              </w:rPr>
              <w:pPrChange w:id="9773" w:author="Caree2" w:date="2016-10-28T06:24:00Z">
                <w:pPr>
                  <w:shd w:val="clear" w:color="auto" w:fill="FFFFFF"/>
                </w:pPr>
              </w:pPrChange>
            </w:pPr>
          </w:p>
        </w:tc>
      </w:tr>
      <w:tr w:rsidR="000F44A3" w:rsidRPr="00871E1A" w:rsidDel="00D66FFA" w:rsidTr="00D702B8">
        <w:trPr>
          <w:trHeight w:val="480"/>
          <w:del w:id="9774" w:author="Caree2" w:date="2016-10-26T18:38:00Z"/>
        </w:trPr>
        <w:tc>
          <w:tcPr>
            <w:tcW w:w="41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75" w:author="Caree2" w:date="2016-10-26T18:38:00Z"/>
              </w:rPr>
              <w:pPrChange w:id="9776" w:author="Caree2" w:date="2016-10-28T06:24:00Z">
                <w:pPr>
                  <w:shd w:val="clear" w:color="auto" w:fill="FFFFFF"/>
                </w:pPr>
              </w:pPrChange>
            </w:pPr>
          </w:p>
          <w:p w:rsidR="000F44A3" w:rsidRPr="00871E1A" w:rsidDel="00D66FFA" w:rsidRDefault="000F44A3">
            <w:pPr>
              <w:pStyle w:val="h1"/>
              <w:rPr>
                <w:del w:id="9777" w:author="Caree2" w:date="2016-10-26T18:38:00Z"/>
              </w:rPr>
              <w:pPrChange w:id="9778" w:author="Caree2" w:date="2016-10-28T06:24:00Z">
                <w:pPr>
                  <w:shd w:val="clear" w:color="auto" w:fill="FFFFFF"/>
                </w:pPr>
              </w:pPrChange>
            </w:pPr>
          </w:p>
          <w:p w:rsidR="000F44A3" w:rsidRPr="00871E1A" w:rsidDel="00D66FFA" w:rsidRDefault="000F44A3">
            <w:pPr>
              <w:pStyle w:val="h1"/>
              <w:rPr>
                <w:del w:id="9779" w:author="Caree2" w:date="2016-10-26T18:38:00Z"/>
                <w:sz w:val="16"/>
              </w:rPr>
              <w:pPrChange w:id="9780" w:author="Caree2" w:date="2016-10-28T06:24:00Z">
                <w:pPr>
                  <w:shd w:val="clear" w:color="auto" w:fill="FFFFFF"/>
                </w:pPr>
              </w:pPrChange>
            </w:pPr>
          </w:p>
        </w:tc>
        <w:tc>
          <w:tcPr>
            <w:tcW w:w="50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81" w:author="Caree2" w:date="2016-10-26T18:38:00Z"/>
              </w:rPr>
              <w:pPrChange w:id="9782" w:author="Caree2" w:date="2016-10-28T06:24:00Z">
                <w:pPr>
                  <w:shd w:val="clear" w:color="auto" w:fill="FFFFFF"/>
                </w:pPr>
              </w:pPrChange>
            </w:pPr>
          </w:p>
          <w:p w:rsidR="000F44A3" w:rsidRPr="00871E1A" w:rsidDel="00D66FFA" w:rsidRDefault="000F44A3">
            <w:pPr>
              <w:pStyle w:val="h1"/>
              <w:rPr>
                <w:del w:id="9783" w:author="Caree2" w:date="2016-10-26T18:38:00Z"/>
              </w:rPr>
              <w:pPrChange w:id="9784" w:author="Caree2" w:date="2016-10-28T06:24:00Z">
                <w:pPr>
                  <w:shd w:val="clear" w:color="auto" w:fill="FFFFFF"/>
                </w:pPr>
              </w:pPrChange>
            </w:pPr>
          </w:p>
        </w:tc>
        <w:tc>
          <w:tcPr>
            <w:tcW w:w="36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85" w:author="Caree2" w:date="2016-10-26T18:38:00Z"/>
              </w:rPr>
              <w:pPrChange w:id="9786" w:author="Caree2" w:date="2016-10-28T06:24:00Z">
                <w:pPr>
                  <w:shd w:val="clear" w:color="auto" w:fill="FFFFFF"/>
                </w:pPr>
              </w:pPrChange>
            </w:pPr>
          </w:p>
          <w:p w:rsidR="000F44A3" w:rsidRPr="00871E1A" w:rsidDel="00D66FFA" w:rsidRDefault="000F44A3">
            <w:pPr>
              <w:pStyle w:val="h1"/>
              <w:rPr>
                <w:del w:id="9787" w:author="Caree2" w:date="2016-10-26T18:38:00Z"/>
              </w:rPr>
              <w:pPrChange w:id="9788" w:author="Caree2" w:date="2016-10-28T06:24:00Z">
                <w:pPr>
                  <w:shd w:val="clear" w:color="auto" w:fill="FFFFFF"/>
                </w:pPr>
              </w:pPrChange>
            </w:pPr>
          </w:p>
        </w:tc>
      </w:tr>
      <w:tr w:rsidR="000F44A3" w:rsidRPr="00871E1A" w:rsidDel="00D66FFA" w:rsidTr="00D702B8">
        <w:trPr>
          <w:trHeight w:val="470"/>
          <w:del w:id="9789" w:author="Caree2" w:date="2016-10-26T18:38:00Z"/>
        </w:trPr>
        <w:tc>
          <w:tcPr>
            <w:tcW w:w="41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90" w:author="Caree2" w:date="2016-10-26T18:38:00Z"/>
              </w:rPr>
              <w:pPrChange w:id="9791" w:author="Caree2" w:date="2016-10-28T06:24:00Z">
                <w:pPr>
                  <w:shd w:val="clear" w:color="auto" w:fill="FFFFFF"/>
                </w:pPr>
              </w:pPrChange>
            </w:pPr>
          </w:p>
          <w:p w:rsidR="000F44A3" w:rsidRPr="00871E1A" w:rsidDel="00D66FFA" w:rsidRDefault="000F44A3">
            <w:pPr>
              <w:pStyle w:val="h1"/>
              <w:rPr>
                <w:del w:id="9792" w:author="Caree2" w:date="2016-10-26T18:38:00Z"/>
              </w:rPr>
              <w:pPrChange w:id="9793" w:author="Caree2" w:date="2016-10-28T06:24:00Z">
                <w:pPr>
                  <w:shd w:val="clear" w:color="auto" w:fill="FFFFFF"/>
                </w:pPr>
              </w:pPrChange>
            </w:pPr>
          </w:p>
          <w:p w:rsidR="000F44A3" w:rsidRPr="00871E1A" w:rsidDel="00D66FFA" w:rsidRDefault="000F44A3">
            <w:pPr>
              <w:pStyle w:val="h1"/>
              <w:rPr>
                <w:del w:id="9794" w:author="Caree2" w:date="2016-10-26T18:38:00Z"/>
                <w:sz w:val="16"/>
              </w:rPr>
              <w:pPrChange w:id="9795" w:author="Caree2" w:date="2016-10-28T06:24:00Z">
                <w:pPr>
                  <w:shd w:val="clear" w:color="auto" w:fill="FFFFFF"/>
                </w:pPr>
              </w:pPrChange>
            </w:pPr>
          </w:p>
        </w:tc>
        <w:tc>
          <w:tcPr>
            <w:tcW w:w="50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96" w:author="Caree2" w:date="2016-10-26T18:38:00Z"/>
              </w:rPr>
              <w:pPrChange w:id="9797" w:author="Caree2" w:date="2016-10-28T06:24:00Z">
                <w:pPr>
                  <w:shd w:val="clear" w:color="auto" w:fill="FFFFFF"/>
                </w:pPr>
              </w:pPrChange>
            </w:pPr>
          </w:p>
          <w:p w:rsidR="000F44A3" w:rsidRPr="00871E1A" w:rsidDel="00D66FFA" w:rsidRDefault="000F44A3">
            <w:pPr>
              <w:pStyle w:val="h1"/>
              <w:rPr>
                <w:del w:id="9798" w:author="Caree2" w:date="2016-10-26T18:38:00Z"/>
              </w:rPr>
              <w:pPrChange w:id="9799" w:author="Caree2" w:date="2016-10-28T06:24:00Z">
                <w:pPr>
                  <w:shd w:val="clear" w:color="auto" w:fill="FFFFFF"/>
                </w:pPr>
              </w:pPrChange>
            </w:pPr>
          </w:p>
        </w:tc>
        <w:tc>
          <w:tcPr>
            <w:tcW w:w="36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00" w:author="Caree2" w:date="2016-10-26T18:38:00Z"/>
              </w:rPr>
              <w:pPrChange w:id="9801" w:author="Caree2" w:date="2016-10-28T06:24:00Z">
                <w:pPr>
                  <w:shd w:val="clear" w:color="auto" w:fill="FFFFFF"/>
                </w:pPr>
              </w:pPrChange>
            </w:pPr>
          </w:p>
          <w:p w:rsidR="000F44A3" w:rsidRPr="00871E1A" w:rsidDel="00D66FFA" w:rsidRDefault="000F44A3">
            <w:pPr>
              <w:pStyle w:val="h1"/>
              <w:rPr>
                <w:del w:id="9802" w:author="Caree2" w:date="2016-10-26T18:38:00Z"/>
              </w:rPr>
              <w:pPrChange w:id="9803" w:author="Caree2" w:date="2016-10-28T06:24:00Z">
                <w:pPr>
                  <w:shd w:val="clear" w:color="auto" w:fill="FFFFFF"/>
                </w:pPr>
              </w:pPrChange>
            </w:pPr>
          </w:p>
        </w:tc>
      </w:tr>
      <w:tr w:rsidR="000F44A3" w:rsidRPr="00871E1A" w:rsidDel="00D66FFA" w:rsidTr="00D702B8">
        <w:trPr>
          <w:trHeight w:val="490"/>
          <w:del w:id="9804" w:author="Caree2" w:date="2016-10-26T18:38:00Z"/>
        </w:trPr>
        <w:tc>
          <w:tcPr>
            <w:tcW w:w="41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05" w:author="Caree2" w:date="2016-10-26T18:38:00Z"/>
              </w:rPr>
              <w:pPrChange w:id="9806" w:author="Caree2" w:date="2016-10-28T06:24:00Z">
                <w:pPr>
                  <w:shd w:val="clear" w:color="auto" w:fill="FFFFFF"/>
                </w:pPr>
              </w:pPrChange>
            </w:pPr>
          </w:p>
          <w:p w:rsidR="000F44A3" w:rsidRPr="00871E1A" w:rsidDel="00D66FFA" w:rsidRDefault="000F44A3">
            <w:pPr>
              <w:pStyle w:val="h1"/>
              <w:rPr>
                <w:del w:id="9807" w:author="Caree2" w:date="2016-10-26T18:38:00Z"/>
              </w:rPr>
              <w:pPrChange w:id="9808" w:author="Caree2" w:date="2016-10-28T06:24:00Z">
                <w:pPr>
                  <w:shd w:val="clear" w:color="auto" w:fill="FFFFFF"/>
                </w:pPr>
              </w:pPrChange>
            </w:pPr>
          </w:p>
          <w:p w:rsidR="000F44A3" w:rsidRPr="00871E1A" w:rsidDel="00D66FFA" w:rsidRDefault="000F44A3">
            <w:pPr>
              <w:pStyle w:val="h1"/>
              <w:rPr>
                <w:del w:id="9809" w:author="Caree2" w:date="2016-10-26T18:38:00Z"/>
                <w:sz w:val="16"/>
              </w:rPr>
              <w:pPrChange w:id="9810" w:author="Caree2" w:date="2016-10-28T06:24:00Z">
                <w:pPr>
                  <w:shd w:val="clear" w:color="auto" w:fill="FFFFFF"/>
                </w:pPr>
              </w:pPrChange>
            </w:pPr>
          </w:p>
        </w:tc>
        <w:tc>
          <w:tcPr>
            <w:tcW w:w="50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11" w:author="Caree2" w:date="2016-10-26T18:38:00Z"/>
              </w:rPr>
              <w:pPrChange w:id="9812" w:author="Caree2" w:date="2016-10-28T06:24:00Z">
                <w:pPr>
                  <w:shd w:val="clear" w:color="auto" w:fill="FFFFFF"/>
                </w:pPr>
              </w:pPrChange>
            </w:pPr>
          </w:p>
          <w:p w:rsidR="000F44A3" w:rsidRPr="00871E1A" w:rsidDel="00D66FFA" w:rsidRDefault="000F44A3">
            <w:pPr>
              <w:pStyle w:val="h1"/>
              <w:rPr>
                <w:del w:id="9813" w:author="Caree2" w:date="2016-10-26T18:38:00Z"/>
              </w:rPr>
              <w:pPrChange w:id="9814" w:author="Caree2" w:date="2016-10-28T06:24:00Z">
                <w:pPr>
                  <w:shd w:val="clear" w:color="auto" w:fill="FFFFFF"/>
                </w:pPr>
              </w:pPrChange>
            </w:pPr>
          </w:p>
        </w:tc>
        <w:tc>
          <w:tcPr>
            <w:tcW w:w="36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15" w:author="Caree2" w:date="2016-10-26T18:38:00Z"/>
              </w:rPr>
              <w:pPrChange w:id="9816" w:author="Caree2" w:date="2016-10-28T06:24:00Z">
                <w:pPr>
                  <w:shd w:val="clear" w:color="auto" w:fill="FFFFFF"/>
                </w:pPr>
              </w:pPrChange>
            </w:pPr>
          </w:p>
          <w:p w:rsidR="000F44A3" w:rsidRPr="00871E1A" w:rsidDel="00D66FFA" w:rsidRDefault="000F44A3">
            <w:pPr>
              <w:pStyle w:val="h1"/>
              <w:rPr>
                <w:del w:id="9817" w:author="Caree2" w:date="2016-10-26T18:38:00Z"/>
              </w:rPr>
              <w:pPrChange w:id="9818" w:author="Caree2" w:date="2016-10-28T06:24:00Z">
                <w:pPr>
                  <w:shd w:val="clear" w:color="auto" w:fill="FFFFFF"/>
                </w:pPr>
              </w:pPrChange>
            </w:pPr>
          </w:p>
        </w:tc>
      </w:tr>
      <w:tr w:rsidR="000F44A3" w:rsidRPr="00871E1A" w:rsidDel="00D66FFA" w:rsidTr="00D702B8">
        <w:trPr>
          <w:trHeight w:val="490"/>
          <w:del w:id="9819" w:author="Caree2" w:date="2016-10-26T18:38:00Z"/>
        </w:trPr>
        <w:tc>
          <w:tcPr>
            <w:tcW w:w="41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20" w:author="Caree2" w:date="2016-10-26T18:38:00Z"/>
              </w:rPr>
              <w:pPrChange w:id="9821" w:author="Caree2" w:date="2016-10-28T06:24:00Z">
                <w:pPr>
                  <w:shd w:val="clear" w:color="auto" w:fill="FFFFFF"/>
                </w:pPr>
              </w:pPrChange>
            </w:pPr>
          </w:p>
          <w:p w:rsidR="000F44A3" w:rsidRPr="00871E1A" w:rsidDel="00D66FFA" w:rsidRDefault="000F44A3">
            <w:pPr>
              <w:pStyle w:val="h1"/>
              <w:rPr>
                <w:del w:id="9822" w:author="Caree2" w:date="2016-10-26T18:38:00Z"/>
              </w:rPr>
              <w:pPrChange w:id="9823" w:author="Caree2" w:date="2016-10-28T06:24:00Z">
                <w:pPr>
                  <w:shd w:val="clear" w:color="auto" w:fill="FFFFFF"/>
                </w:pPr>
              </w:pPrChange>
            </w:pPr>
          </w:p>
          <w:p w:rsidR="000F44A3" w:rsidRPr="00871E1A" w:rsidDel="00D66FFA" w:rsidRDefault="000F44A3">
            <w:pPr>
              <w:pStyle w:val="h1"/>
              <w:rPr>
                <w:del w:id="9824" w:author="Caree2" w:date="2016-10-26T18:38:00Z"/>
                <w:sz w:val="16"/>
              </w:rPr>
              <w:pPrChange w:id="9825" w:author="Caree2" w:date="2016-10-28T06:24:00Z">
                <w:pPr>
                  <w:shd w:val="clear" w:color="auto" w:fill="FFFFFF"/>
                </w:pPr>
              </w:pPrChange>
            </w:pPr>
          </w:p>
        </w:tc>
        <w:tc>
          <w:tcPr>
            <w:tcW w:w="50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26" w:author="Caree2" w:date="2016-10-26T18:38:00Z"/>
              </w:rPr>
              <w:pPrChange w:id="9827" w:author="Caree2" w:date="2016-10-28T06:24:00Z">
                <w:pPr>
                  <w:shd w:val="clear" w:color="auto" w:fill="FFFFFF"/>
                </w:pPr>
              </w:pPrChange>
            </w:pPr>
          </w:p>
        </w:tc>
        <w:tc>
          <w:tcPr>
            <w:tcW w:w="36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28" w:author="Caree2" w:date="2016-10-26T18:38:00Z"/>
              </w:rPr>
              <w:pPrChange w:id="9829" w:author="Caree2" w:date="2016-10-28T06:24:00Z">
                <w:pPr>
                  <w:shd w:val="clear" w:color="auto" w:fill="FFFFFF"/>
                </w:pPr>
              </w:pPrChange>
            </w:pPr>
          </w:p>
        </w:tc>
      </w:tr>
    </w:tbl>
    <w:p w:rsidR="000F44A3" w:rsidRPr="00871E1A" w:rsidDel="00D66FFA" w:rsidRDefault="000F44A3">
      <w:pPr>
        <w:pStyle w:val="h1"/>
        <w:rPr>
          <w:del w:id="9830" w:author="Caree2" w:date="2016-10-26T18:38:00Z"/>
          <w:sz w:val="22"/>
          <w:szCs w:val="21"/>
        </w:rPr>
        <w:pPrChange w:id="9831" w:author="Caree2" w:date="2016-10-28T06:24:00Z">
          <w:pPr>
            <w:shd w:val="clear" w:color="auto" w:fill="FFFFFF"/>
          </w:pPr>
        </w:pPrChange>
      </w:pPr>
      <w:del w:id="9832" w:author="Caree2" w:date="2016-10-26T18:38:00Z">
        <w:r w:rsidRPr="00871E1A" w:rsidDel="00D66FFA">
          <w:rPr>
            <w:sz w:val="22"/>
            <w:szCs w:val="21"/>
          </w:rPr>
          <w:delText>Examples:</w:delText>
        </w:r>
        <w:r w:rsidR="00350F7F" w:rsidDel="00D66FFA">
          <w:rPr>
            <w:sz w:val="22"/>
            <w:szCs w:val="21"/>
          </w:rPr>
          <w:delText xml:space="preserve"> </w:delText>
        </w:r>
      </w:del>
    </w:p>
    <w:p w:rsidR="000F44A3" w:rsidRPr="00871E1A" w:rsidDel="00D66FFA" w:rsidRDefault="000F44A3">
      <w:pPr>
        <w:pStyle w:val="h1"/>
        <w:rPr>
          <w:del w:id="9833" w:author="Caree2" w:date="2016-10-26T18:38:00Z"/>
          <w:sz w:val="22"/>
          <w:szCs w:val="21"/>
        </w:rPr>
        <w:pPrChange w:id="9834" w:author="Caree2" w:date="2016-10-28T06:24:00Z">
          <w:pPr>
            <w:numPr>
              <w:numId w:val="10"/>
            </w:numPr>
            <w:shd w:val="clear" w:color="auto" w:fill="FFFFFF"/>
            <w:tabs>
              <w:tab w:val="num" w:pos="720"/>
            </w:tabs>
            <w:ind w:left="720" w:hanging="360"/>
          </w:pPr>
        </w:pPrChange>
      </w:pPr>
      <w:del w:id="9835" w:author="Caree2" w:date="2016-10-26T18:38:00Z">
        <w:r w:rsidRPr="00991D08" w:rsidDel="00D66FFA">
          <w:rPr>
            <w:b/>
            <w:sz w:val="22"/>
            <w:szCs w:val="21"/>
          </w:rPr>
          <w:delText>Hazard</w:delText>
        </w:r>
        <w:r w:rsidRPr="00871E1A" w:rsidDel="00D66FFA">
          <w:rPr>
            <w:sz w:val="22"/>
            <w:szCs w:val="21"/>
          </w:rPr>
          <w:delText>: carcass falls to the floor.</w:delText>
        </w:r>
      </w:del>
    </w:p>
    <w:p w:rsidR="000F44A3" w:rsidRPr="00871E1A" w:rsidDel="00D66FFA" w:rsidRDefault="000F44A3">
      <w:pPr>
        <w:pStyle w:val="h1"/>
        <w:rPr>
          <w:del w:id="9836" w:author="Caree2" w:date="2016-10-26T18:38:00Z"/>
          <w:sz w:val="22"/>
          <w:szCs w:val="21"/>
        </w:rPr>
        <w:pPrChange w:id="9837" w:author="Caree2" w:date="2016-10-28T06:24:00Z">
          <w:pPr>
            <w:shd w:val="clear" w:color="auto" w:fill="FFFFFF"/>
            <w:tabs>
              <w:tab w:val="num" w:pos="720"/>
            </w:tabs>
            <w:ind w:left="720"/>
          </w:pPr>
        </w:pPrChange>
      </w:pPr>
      <w:del w:id="9838" w:author="Caree2" w:date="2016-10-26T18:38:00Z">
        <w:r w:rsidRPr="00871E1A" w:rsidDel="00D66FFA">
          <w:rPr>
            <w:sz w:val="22"/>
            <w:szCs w:val="21"/>
          </w:rPr>
          <w:delText>Corrective action: immediately pick up carcass and wash/rinse thoroughly before further processing. Document in Log.</w:delText>
        </w:r>
      </w:del>
    </w:p>
    <w:p w:rsidR="000F44A3" w:rsidRPr="00871E1A" w:rsidDel="00D66FFA" w:rsidRDefault="000F44A3">
      <w:pPr>
        <w:pStyle w:val="h1"/>
        <w:rPr>
          <w:del w:id="9839" w:author="Caree2" w:date="2016-10-26T18:38:00Z"/>
          <w:sz w:val="22"/>
          <w:szCs w:val="21"/>
        </w:rPr>
        <w:pPrChange w:id="9840" w:author="Caree2" w:date="2016-10-28T06:24:00Z">
          <w:pPr>
            <w:numPr>
              <w:numId w:val="10"/>
            </w:numPr>
            <w:shd w:val="clear" w:color="auto" w:fill="FFFFFF"/>
            <w:tabs>
              <w:tab w:val="num" w:pos="720"/>
            </w:tabs>
            <w:ind w:left="720" w:hanging="360"/>
          </w:pPr>
        </w:pPrChange>
      </w:pPr>
      <w:del w:id="9841" w:author="Caree2" w:date="2016-10-26T18:38:00Z">
        <w:r w:rsidRPr="00991D08" w:rsidDel="00D66FFA">
          <w:rPr>
            <w:b/>
            <w:sz w:val="22"/>
            <w:szCs w:val="21"/>
          </w:rPr>
          <w:delText>Hazard</w:delText>
        </w:r>
        <w:r w:rsidRPr="00871E1A" w:rsidDel="00D66FFA">
          <w:rPr>
            <w:sz w:val="22"/>
            <w:szCs w:val="21"/>
          </w:rPr>
          <w:delText>: poultry intestines are nicked during evisceration, contaminating evisceration table and utensils with fecal matter.</w:delText>
        </w:r>
      </w:del>
    </w:p>
    <w:p w:rsidR="000F44A3" w:rsidRPr="00871E1A" w:rsidDel="00D66FFA" w:rsidRDefault="000F44A3">
      <w:pPr>
        <w:pStyle w:val="h1"/>
        <w:rPr>
          <w:del w:id="9842" w:author="Caree2" w:date="2016-10-26T18:38:00Z"/>
          <w:sz w:val="22"/>
          <w:szCs w:val="21"/>
        </w:rPr>
        <w:pPrChange w:id="9843" w:author="Caree2" w:date="2016-10-28T06:24:00Z">
          <w:pPr>
            <w:shd w:val="clear" w:color="auto" w:fill="FFFFFF"/>
            <w:tabs>
              <w:tab w:val="num" w:pos="720"/>
            </w:tabs>
            <w:ind w:left="720"/>
          </w:pPr>
        </w:pPrChange>
      </w:pPr>
      <w:del w:id="9844" w:author="Caree2" w:date="2016-10-26T18:38:00Z">
        <w:r w:rsidRPr="00871E1A" w:rsidDel="00D66FFA">
          <w:rPr>
            <w:sz w:val="22"/>
            <w:szCs w:val="21"/>
          </w:rPr>
          <w:delText>Corrective action: wash, rinse and sanitize processing area and utensils. Document in Log.</w:delText>
        </w:r>
      </w:del>
    </w:p>
    <w:p w:rsidR="000F44A3" w:rsidRPr="00871E1A" w:rsidDel="00D66FFA" w:rsidRDefault="000F44A3">
      <w:pPr>
        <w:pStyle w:val="h1"/>
        <w:rPr>
          <w:del w:id="9845" w:author="Caree2" w:date="2016-10-26T18:38:00Z"/>
          <w:sz w:val="22"/>
          <w:szCs w:val="21"/>
        </w:rPr>
        <w:pPrChange w:id="9846" w:author="Caree2" w:date="2016-10-28T06:24:00Z">
          <w:pPr>
            <w:numPr>
              <w:numId w:val="10"/>
            </w:numPr>
            <w:shd w:val="clear" w:color="auto" w:fill="FFFFFF"/>
            <w:tabs>
              <w:tab w:val="num" w:pos="360"/>
              <w:tab w:val="num" w:pos="720"/>
            </w:tabs>
            <w:ind w:left="720" w:hanging="360"/>
          </w:pPr>
        </w:pPrChange>
      </w:pPr>
      <w:del w:id="9847" w:author="Caree2" w:date="2016-10-26T18:38:00Z">
        <w:r w:rsidRPr="00991D08" w:rsidDel="00D66FFA">
          <w:rPr>
            <w:b/>
            <w:sz w:val="22"/>
            <w:szCs w:val="21"/>
          </w:rPr>
          <w:delText>Hazard</w:delText>
        </w:r>
        <w:r w:rsidRPr="00871E1A" w:rsidDel="00D66FFA">
          <w:rPr>
            <w:sz w:val="22"/>
            <w:szCs w:val="21"/>
          </w:rPr>
          <w:delText>: area of unit or piece of equipment becomes contaminated.</w:delText>
        </w:r>
      </w:del>
    </w:p>
    <w:p w:rsidR="000F44A3" w:rsidRPr="00871E1A" w:rsidDel="00D66FFA" w:rsidRDefault="000F44A3">
      <w:pPr>
        <w:pStyle w:val="h1"/>
        <w:rPr>
          <w:del w:id="9848" w:author="Caree2" w:date="2016-10-26T18:38:00Z"/>
          <w:b/>
          <w:bCs/>
          <w:iCs/>
          <w:sz w:val="22"/>
          <w:szCs w:val="21"/>
        </w:rPr>
        <w:pPrChange w:id="9849" w:author="Caree2" w:date="2016-10-28T06:24:00Z">
          <w:pPr>
            <w:pStyle w:val="Header"/>
            <w:numPr>
              <w:numId w:val="10"/>
            </w:numPr>
            <w:tabs>
              <w:tab w:val="num" w:pos="720"/>
            </w:tabs>
            <w:ind w:left="720" w:hanging="360"/>
          </w:pPr>
        </w:pPrChange>
      </w:pPr>
      <w:del w:id="9850" w:author="Caree2" w:date="2016-10-26T18:38:00Z">
        <w:r w:rsidRPr="00871E1A" w:rsidDel="00D66FFA">
          <w:rPr>
            <w:b/>
            <w:bCs/>
            <w:i w:val="0"/>
            <w:iCs/>
            <w:sz w:val="22"/>
            <w:szCs w:val="21"/>
          </w:rPr>
          <w:delText>**</w:delText>
        </w:r>
        <w:r w:rsidRPr="00991D08" w:rsidDel="00D66FFA">
          <w:rPr>
            <w:bCs/>
            <w:i w:val="0"/>
            <w:iCs/>
            <w:sz w:val="22"/>
            <w:szCs w:val="21"/>
          </w:rPr>
          <w:delText>Corrective Action</w:delText>
        </w:r>
        <w:r w:rsidRPr="00871E1A" w:rsidDel="00D66FFA">
          <w:rPr>
            <w:b/>
            <w:bCs/>
            <w:i w:val="0"/>
            <w:iCs/>
            <w:sz w:val="22"/>
            <w:szCs w:val="21"/>
          </w:rPr>
          <w:delText>: Clean, rinse and sanitize, as per Pre-Operational Sanitation Procedures. Maintain clean and sanitary conditions throughout the daily operation.</w:delText>
        </w:r>
        <w:r w:rsidR="00350F7F" w:rsidDel="00D66FFA">
          <w:rPr>
            <w:b/>
            <w:bCs/>
            <w:i w:val="0"/>
            <w:iCs/>
            <w:sz w:val="22"/>
            <w:szCs w:val="21"/>
          </w:rPr>
          <w:delText xml:space="preserve"> </w:delText>
        </w:r>
        <w:r w:rsidRPr="00871E1A" w:rsidDel="00D66FFA">
          <w:rPr>
            <w:b/>
            <w:bCs/>
            <w:i w:val="0"/>
            <w:iCs/>
            <w:sz w:val="22"/>
            <w:szCs w:val="21"/>
          </w:rPr>
          <w:delText>Document corrective action in Log.</w:delText>
        </w:r>
      </w:del>
    </w:p>
    <w:p w:rsidR="000F44A3" w:rsidRPr="00871E1A" w:rsidDel="00D66FFA" w:rsidRDefault="000F44A3">
      <w:pPr>
        <w:pStyle w:val="h1"/>
        <w:rPr>
          <w:del w:id="9851" w:author="Caree2" w:date="2016-10-26T18:38:00Z"/>
          <w:b/>
          <w:bCs/>
          <w:iCs/>
          <w:sz w:val="22"/>
          <w:szCs w:val="21"/>
        </w:rPr>
        <w:pPrChange w:id="9852" w:author="Caree2" w:date="2016-10-28T06:24:00Z">
          <w:pPr>
            <w:pStyle w:val="Header"/>
          </w:pPr>
        </w:pPrChange>
      </w:pPr>
      <w:del w:id="9853" w:author="Caree2" w:date="2016-10-26T18:38:00Z">
        <w:r w:rsidRPr="00871E1A" w:rsidDel="00D66FFA">
          <w:rPr>
            <w:b/>
            <w:bCs/>
            <w:i w:val="0"/>
            <w:iCs/>
            <w:sz w:val="22"/>
            <w:szCs w:val="21"/>
          </w:rPr>
          <w:delText>Producer-processor verifies, signs and dates.</w:delText>
        </w:r>
      </w:del>
    </w:p>
    <w:p w:rsidR="000F44A3" w:rsidRPr="00871E1A" w:rsidDel="00D66FFA" w:rsidRDefault="000F44A3">
      <w:pPr>
        <w:pStyle w:val="h1"/>
        <w:rPr>
          <w:del w:id="9854" w:author="Caree2" w:date="2016-10-26T18:38:00Z"/>
          <w:b/>
          <w:bCs/>
          <w:iCs/>
          <w:sz w:val="22"/>
        </w:rPr>
        <w:pPrChange w:id="9855" w:author="Caree2" w:date="2016-10-28T06:24:00Z">
          <w:pPr>
            <w:pStyle w:val="Header"/>
            <w:jc w:val="right"/>
          </w:pPr>
        </w:pPrChange>
      </w:pPr>
      <w:del w:id="9856" w:author="Caree2" w:date="2016-10-26T18:38:00Z">
        <w:r w:rsidRPr="00871E1A" w:rsidDel="00D66FFA">
          <w:rPr>
            <w:b/>
            <w:bCs/>
            <w:i w:val="0"/>
            <w:iCs/>
            <w:sz w:val="22"/>
          </w:rPr>
          <w:delText>Signed/Date___________________________________________</w:delText>
        </w:r>
      </w:del>
    </w:p>
    <w:p w:rsidR="000F44A3" w:rsidRPr="003D6C9B" w:rsidDel="00D66FFA" w:rsidRDefault="000F44A3">
      <w:pPr>
        <w:pStyle w:val="h1"/>
        <w:rPr>
          <w:del w:id="9857" w:author="Caree2" w:date="2016-10-26T18:38:00Z"/>
          <w:b/>
          <w:bCs/>
          <w:iCs/>
          <w:szCs w:val="21"/>
        </w:rPr>
        <w:pPrChange w:id="9858" w:author="Caree2" w:date="2016-10-28T06:24:00Z">
          <w:pPr>
            <w:pStyle w:val="Header"/>
          </w:pPr>
        </w:pPrChange>
      </w:pPr>
      <w:del w:id="9859" w:author="Caree2" w:date="2016-10-26T18:38:00Z">
        <w:r w:rsidRPr="00871E1A" w:rsidDel="00D66FFA">
          <w:rPr>
            <w:b/>
            <w:bCs/>
            <w:i w:val="0"/>
            <w:iCs/>
            <w:sz w:val="22"/>
            <w:szCs w:val="21"/>
          </w:rPr>
          <w:br w:type="page"/>
        </w:r>
        <w:r w:rsidRPr="003D6C9B" w:rsidDel="00D66FFA">
          <w:rPr>
            <w:i w:val="0"/>
            <w:iCs/>
            <w:sz w:val="36"/>
            <w:szCs w:val="21"/>
          </w:rPr>
          <w:delText xml:space="preserve">Sample Daily Log: Chill Tank </w:delText>
        </w:r>
        <w:r w:rsidR="008275AE" w:rsidRPr="003D6C9B" w:rsidDel="00D66FFA">
          <w:rPr>
            <w:i w:val="0"/>
            <w:iCs/>
            <w:sz w:val="36"/>
            <w:szCs w:val="21"/>
          </w:rPr>
          <w:delText>and</w:delText>
        </w:r>
        <w:r w:rsidRPr="003D6C9B" w:rsidDel="00D66FFA">
          <w:rPr>
            <w:i w:val="0"/>
            <w:iCs/>
            <w:sz w:val="36"/>
            <w:szCs w:val="21"/>
          </w:rPr>
          <w:delText xml:space="preserve"> Refrigeration Temperature Monitoring</w:delText>
        </w:r>
        <w:r w:rsidRPr="003D6C9B" w:rsidDel="00D66FFA">
          <w:rPr>
            <w:b/>
            <w:bCs/>
            <w:i w:val="0"/>
            <w:iCs/>
            <w:szCs w:val="21"/>
          </w:rPr>
          <w:delText xml:space="preserve"> </w:delText>
        </w:r>
      </w:del>
    </w:p>
    <w:p w:rsidR="000F44A3" w:rsidRPr="00871E1A" w:rsidDel="00D66FFA" w:rsidRDefault="000F44A3">
      <w:pPr>
        <w:pStyle w:val="h1"/>
        <w:rPr>
          <w:del w:id="9860" w:author="Caree2" w:date="2016-10-26T18:38:00Z"/>
          <w:b/>
          <w:bCs/>
          <w:iCs/>
          <w:szCs w:val="21"/>
        </w:rPr>
        <w:pPrChange w:id="9861" w:author="Caree2" w:date="2016-10-28T06:24:00Z">
          <w:pPr>
            <w:pStyle w:val="Header"/>
          </w:pPr>
        </w:pPrChange>
      </w:pPr>
      <w:del w:id="9862" w:author="Caree2" w:date="2016-10-26T18:38:00Z">
        <w:r w:rsidRPr="00871E1A" w:rsidDel="00D66FFA">
          <w:rPr>
            <w:b/>
            <w:bCs/>
            <w:i w:val="0"/>
            <w:iCs/>
            <w:szCs w:val="21"/>
          </w:rPr>
          <w:delText>(Use to document SSOP 5)</w:delText>
        </w:r>
      </w:del>
    </w:p>
    <w:p w:rsidR="000F44A3" w:rsidRPr="00871E1A" w:rsidDel="00D66FFA" w:rsidRDefault="000F44A3">
      <w:pPr>
        <w:pStyle w:val="h1"/>
        <w:rPr>
          <w:del w:id="9863" w:author="Caree2" w:date="2016-10-26T18:38:00Z"/>
          <w:b/>
          <w:bCs/>
          <w:iCs/>
          <w:sz w:val="16"/>
          <w:szCs w:val="21"/>
        </w:rPr>
        <w:pPrChange w:id="9864" w:author="Caree2" w:date="2016-10-28T06:24:00Z">
          <w:pPr>
            <w:pStyle w:val="Header"/>
          </w:pPr>
        </w:pPrChange>
      </w:pPr>
    </w:p>
    <w:p w:rsidR="000F44A3" w:rsidRPr="00871E1A" w:rsidDel="00D66FFA" w:rsidRDefault="000F44A3">
      <w:pPr>
        <w:pStyle w:val="h1"/>
        <w:rPr>
          <w:del w:id="9865" w:author="Caree2" w:date="2016-10-26T18:38:00Z"/>
          <w:b/>
          <w:bCs/>
          <w:iCs/>
          <w:szCs w:val="21"/>
        </w:rPr>
        <w:pPrChange w:id="9866" w:author="Caree2" w:date="2016-10-28T06:24:00Z">
          <w:pPr>
            <w:pStyle w:val="Header"/>
          </w:pPr>
        </w:pPrChange>
      </w:pPr>
      <w:del w:id="9867" w:author="Caree2" w:date="2016-10-26T18:38:00Z">
        <w:r w:rsidRPr="00871E1A" w:rsidDel="00D66FFA">
          <w:rPr>
            <w:b/>
            <w:bCs/>
            <w:i w:val="0"/>
            <w:iCs/>
            <w:szCs w:val="21"/>
          </w:rPr>
          <w:delText>Farm:</w:delText>
        </w:r>
      </w:del>
    </w:p>
    <w:p w:rsidR="000F44A3" w:rsidRPr="00871E1A" w:rsidDel="00D66FFA" w:rsidRDefault="000F44A3">
      <w:pPr>
        <w:pStyle w:val="h1"/>
        <w:rPr>
          <w:del w:id="9868" w:author="Caree2" w:date="2016-10-26T18:38:00Z"/>
          <w:b/>
          <w:bCs/>
          <w:iCs/>
          <w:szCs w:val="21"/>
        </w:rPr>
        <w:pPrChange w:id="9869" w:author="Caree2" w:date="2016-10-28T06:24:00Z">
          <w:pPr>
            <w:pStyle w:val="Header"/>
          </w:pPr>
        </w:pPrChange>
      </w:pPr>
      <w:del w:id="9870" w:author="Caree2" w:date="2016-10-26T18:38:00Z">
        <w:r w:rsidRPr="00871E1A" w:rsidDel="00D66FFA">
          <w:rPr>
            <w:b/>
            <w:bCs/>
            <w:i w:val="0"/>
            <w:iCs/>
            <w:szCs w:val="21"/>
          </w:rPr>
          <w:delText>Date:</w:delText>
        </w:r>
      </w:del>
    </w:p>
    <w:p w:rsidR="000F44A3" w:rsidRPr="00871E1A" w:rsidDel="00D66FFA" w:rsidRDefault="000F44A3">
      <w:pPr>
        <w:pStyle w:val="h1"/>
        <w:rPr>
          <w:del w:id="9871" w:author="Caree2" w:date="2016-10-26T18:38:00Z"/>
          <w:b/>
          <w:bCs/>
          <w:iCs/>
          <w:szCs w:val="21"/>
        </w:rPr>
        <w:pPrChange w:id="9872" w:author="Caree2" w:date="2016-10-28T06:24:00Z">
          <w:pPr>
            <w:pStyle w:val="Header"/>
          </w:pPr>
        </w:pPrChange>
      </w:pPr>
      <w:del w:id="9873" w:author="Caree2" w:date="2016-10-26T18:38:00Z">
        <w:r w:rsidRPr="00871E1A" w:rsidDel="00D66FFA">
          <w:rPr>
            <w:b/>
            <w:bCs/>
            <w:i w:val="0"/>
            <w:iCs/>
            <w:szCs w:val="21"/>
          </w:rPr>
          <w:delText>Time:</w:delText>
        </w:r>
      </w:del>
    </w:p>
    <w:p w:rsidR="000F44A3" w:rsidRPr="00871E1A" w:rsidDel="00D66FFA" w:rsidRDefault="000F44A3">
      <w:pPr>
        <w:pStyle w:val="h1"/>
        <w:rPr>
          <w:del w:id="9874" w:author="Caree2" w:date="2016-10-26T18:38:00Z"/>
          <w:iCs/>
          <w:sz w:val="16"/>
        </w:rPr>
        <w:pPrChange w:id="9875" w:author="Caree2" w:date="2016-10-28T06:24:00Z">
          <w:pPr>
            <w:pStyle w:val="Header"/>
          </w:pPr>
        </w:pPrChange>
      </w:pPr>
    </w:p>
    <w:tbl>
      <w:tblPr>
        <w:tblW w:w="13288" w:type="dxa"/>
        <w:tblInd w:w="40" w:type="dxa"/>
        <w:tblLayout w:type="fixed"/>
        <w:tblCellMar>
          <w:left w:w="40" w:type="dxa"/>
          <w:right w:w="40" w:type="dxa"/>
        </w:tblCellMar>
        <w:tblLook w:val="0000" w:firstRow="0" w:lastRow="0" w:firstColumn="0" w:lastColumn="0" w:noHBand="0" w:noVBand="0"/>
      </w:tblPr>
      <w:tblGrid>
        <w:gridCol w:w="1080"/>
        <w:gridCol w:w="720"/>
        <w:gridCol w:w="813"/>
        <w:gridCol w:w="2247"/>
        <w:gridCol w:w="1080"/>
        <w:gridCol w:w="360"/>
        <w:gridCol w:w="1260"/>
        <w:gridCol w:w="1080"/>
        <w:gridCol w:w="1080"/>
        <w:gridCol w:w="2378"/>
        <w:gridCol w:w="1190"/>
      </w:tblGrid>
      <w:tr w:rsidR="000F44A3" w:rsidRPr="00871E1A" w:rsidDel="00D66FFA" w:rsidTr="00D702B8">
        <w:trPr>
          <w:trHeight w:val="470"/>
          <w:del w:id="9876"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77" w:author="Caree2" w:date="2016-10-26T18:38:00Z"/>
                <w:sz w:val="16"/>
              </w:rPr>
              <w:pPrChange w:id="9878" w:author="Caree2" w:date="2016-10-28T06:24:00Z">
                <w:pPr>
                  <w:shd w:val="clear" w:color="auto" w:fill="FFFFFF"/>
                </w:pPr>
              </w:pPrChange>
            </w:pPr>
          </w:p>
          <w:p w:rsidR="000F44A3" w:rsidRPr="00871E1A" w:rsidDel="00D66FFA" w:rsidRDefault="000F44A3">
            <w:pPr>
              <w:pStyle w:val="h1"/>
              <w:rPr>
                <w:del w:id="9879" w:author="Caree2" w:date="2016-10-26T18:38:00Z"/>
                <w:b/>
                <w:bCs/>
              </w:rPr>
              <w:pPrChange w:id="9880" w:author="Caree2" w:date="2016-10-28T06:24:00Z">
                <w:pPr>
                  <w:shd w:val="clear" w:color="auto" w:fill="FFFFFF"/>
                  <w:jc w:val="center"/>
                </w:pPr>
              </w:pPrChange>
            </w:pPr>
            <w:del w:id="9881" w:author="Caree2" w:date="2016-10-26T18:38:00Z">
              <w:r w:rsidRPr="00871E1A" w:rsidDel="00D66FFA">
                <w:rPr>
                  <w:b/>
                  <w:bCs/>
                </w:rPr>
                <w:delText>CHILL TANKS</w:delText>
              </w:r>
            </w:del>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82" w:author="Caree2" w:date="2016-10-26T18:38:00Z"/>
                <w:sz w:val="16"/>
              </w:rPr>
              <w:pPrChange w:id="9883" w:author="Caree2" w:date="2016-10-28T06:24:00Z">
                <w:pPr>
                  <w:shd w:val="clear" w:color="auto" w:fill="FFFFFF"/>
                </w:pPr>
              </w:pPrChange>
            </w:pPr>
          </w:p>
          <w:p w:rsidR="000F44A3" w:rsidRPr="00871E1A" w:rsidDel="00D66FFA" w:rsidRDefault="000F44A3">
            <w:pPr>
              <w:pStyle w:val="h1"/>
              <w:rPr>
                <w:del w:id="9884" w:author="Caree2" w:date="2016-10-26T18:38:00Z"/>
              </w:rPr>
              <w:pPrChange w:id="9885" w:author="Caree2" w:date="2016-10-28T06:24:00Z">
                <w:pPr>
                  <w:shd w:val="clear" w:color="auto" w:fill="FFFFFF"/>
                  <w:jc w:val="center"/>
                </w:pPr>
              </w:pPrChange>
            </w:pPr>
            <w:del w:id="9886" w:author="Caree2" w:date="2016-10-26T18:38:00Z">
              <w:r w:rsidRPr="00871E1A" w:rsidDel="00D66FFA">
                <w:delText>TIME</w:delText>
              </w:r>
            </w:del>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87" w:author="Caree2" w:date="2016-10-26T18:38:00Z"/>
                <w:sz w:val="16"/>
              </w:rPr>
              <w:pPrChange w:id="9888" w:author="Caree2" w:date="2016-10-28T06:24:00Z">
                <w:pPr>
                  <w:shd w:val="clear" w:color="auto" w:fill="FFFFFF"/>
                </w:pPr>
              </w:pPrChange>
            </w:pPr>
          </w:p>
          <w:p w:rsidR="000F44A3" w:rsidRPr="00871E1A" w:rsidDel="00D66FFA" w:rsidRDefault="000F44A3">
            <w:pPr>
              <w:pStyle w:val="h1"/>
              <w:rPr>
                <w:del w:id="9889" w:author="Caree2" w:date="2016-10-26T18:38:00Z"/>
              </w:rPr>
              <w:pPrChange w:id="9890" w:author="Caree2" w:date="2016-10-28T06:24:00Z">
                <w:pPr>
                  <w:shd w:val="clear" w:color="auto" w:fill="FFFFFF"/>
                  <w:jc w:val="center"/>
                </w:pPr>
              </w:pPrChange>
            </w:pPr>
            <w:del w:id="9891" w:author="Caree2" w:date="2016-10-26T18:38:00Z">
              <w:r w:rsidRPr="00871E1A" w:rsidDel="00D66FFA">
                <w:delText>TEMP.</w:delText>
              </w:r>
            </w:del>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92" w:author="Caree2" w:date="2016-10-26T18:38:00Z"/>
                <w:sz w:val="16"/>
              </w:rPr>
              <w:pPrChange w:id="9893" w:author="Caree2" w:date="2016-10-28T06:24:00Z">
                <w:pPr>
                  <w:shd w:val="clear" w:color="auto" w:fill="FFFFFF"/>
                </w:pPr>
              </w:pPrChange>
            </w:pPr>
          </w:p>
          <w:p w:rsidR="000F44A3" w:rsidRPr="00871E1A" w:rsidDel="00D66FFA" w:rsidRDefault="000F44A3">
            <w:pPr>
              <w:pStyle w:val="h1"/>
              <w:rPr>
                <w:del w:id="9894" w:author="Caree2" w:date="2016-10-26T18:38:00Z"/>
              </w:rPr>
              <w:pPrChange w:id="9895" w:author="Caree2" w:date="2016-10-28T06:24:00Z">
                <w:pPr>
                  <w:shd w:val="clear" w:color="auto" w:fill="FFFFFF"/>
                  <w:jc w:val="center"/>
                </w:pPr>
              </w:pPrChange>
            </w:pPr>
            <w:del w:id="9896" w:author="Caree2" w:date="2016-10-26T18:38:00Z">
              <w:r w:rsidRPr="00871E1A" w:rsidDel="00D66FFA">
                <w:delText xml:space="preserve">CORRECTIVE ACTIONS </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97" w:author="Caree2" w:date="2016-10-26T18:38:00Z"/>
                <w:sz w:val="16"/>
              </w:rPr>
              <w:pPrChange w:id="9898" w:author="Caree2" w:date="2016-10-28T06:24:00Z">
                <w:pPr>
                  <w:shd w:val="clear" w:color="auto" w:fill="FFFFFF"/>
                </w:pPr>
              </w:pPrChange>
            </w:pPr>
          </w:p>
          <w:p w:rsidR="000F44A3" w:rsidRPr="00871E1A" w:rsidDel="00D66FFA" w:rsidRDefault="000F44A3">
            <w:pPr>
              <w:pStyle w:val="h1"/>
              <w:rPr>
                <w:del w:id="9899" w:author="Caree2" w:date="2016-10-26T18:38:00Z"/>
              </w:rPr>
              <w:pPrChange w:id="9900" w:author="Caree2" w:date="2016-10-28T06:24:00Z">
                <w:pPr>
                  <w:shd w:val="clear" w:color="auto" w:fill="FFFFFF"/>
                  <w:jc w:val="center"/>
                </w:pPr>
              </w:pPrChange>
            </w:pPr>
            <w:del w:id="9901" w:author="Caree2" w:date="2016-10-26T18:38:00Z">
              <w:r w:rsidRPr="00871E1A" w:rsidDel="00D66FFA">
                <w:delText>SIGNED</w:delText>
              </w:r>
            </w:del>
          </w:p>
        </w:tc>
        <w:tc>
          <w:tcPr>
            <w:tcW w:w="360" w:type="dxa"/>
            <w:tcBorders>
              <w:left w:val="single" w:sz="6" w:space="0" w:color="auto"/>
              <w:right w:val="single" w:sz="6" w:space="0" w:color="auto"/>
            </w:tcBorders>
          </w:tcPr>
          <w:p w:rsidR="000F44A3" w:rsidRPr="00871E1A" w:rsidDel="00D66FFA" w:rsidRDefault="000F44A3">
            <w:pPr>
              <w:pStyle w:val="h1"/>
              <w:rPr>
                <w:del w:id="9902" w:author="Caree2" w:date="2016-10-26T18:38:00Z"/>
                <w:sz w:val="16"/>
              </w:rPr>
              <w:pPrChange w:id="9903" w:author="Caree2" w:date="2016-10-28T06:24:00Z">
                <w:pPr>
                  <w:shd w:val="clear" w:color="auto" w:fill="FFFFFF"/>
                </w:pPr>
              </w:pPrChange>
            </w:pPr>
          </w:p>
          <w:p w:rsidR="000F44A3" w:rsidRPr="00871E1A" w:rsidDel="00D66FFA" w:rsidRDefault="000F44A3">
            <w:pPr>
              <w:pStyle w:val="h1"/>
              <w:rPr>
                <w:del w:id="9904" w:author="Caree2" w:date="2016-10-26T18:38:00Z"/>
              </w:rPr>
              <w:pPrChange w:id="9905" w:author="Caree2" w:date="2016-10-28T06:24:00Z">
                <w:pPr>
                  <w:shd w:val="clear" w:color="auto" w:fill="FFFFFF"/>
                  <w:jc w:val="center"/>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06" w:author="Caree2" w:date="2016-10-26T18:38:00Z"/>
                <w:sz w:val="16"/>
              </w:rPr>
              <w:pPrChange w:id="9907" w:author="Caree2" w:date="2016-10-28T06:24:00Z">
                <w:pPr>
                  <w:shd w:val="clear" w:color="auto" w:fill="FFFFFF"/>
                </w:pPr>
              </w:pPrChange>
            </w:pPr>
          </w:p>
          <w:p w:rsidR="000F44A3" w:rsidRPr="00871E1A" w:rsidDel="00D66FFA" w:rsidRDefault="000F44A3">
            <w:pPr>
              <w:pStyle w:val="h1"/>
              <w:rPr>
                <w:del w:id="9908" w:author="Caree2" w:date="2016-10-26T18:38:00Z"/>
              </w:rPr>
              <w:pPrChange w:id="9909" w:author="Caree2" w:date="2016-10-28T06:24:00Z">
                <w:pPr>
                  <w:shd w:val="clear" w:color="auto" w:fill="FFFFFF"/>
                  <w:jc w:val="center"/>
                </w:pPr>
              </w:pPrChange>
            </w:pPr>
            <w:del w:id="9910" w:author="Caree2" w:date="2016-10-26T18:38:00Z">
              <w:r w:rsidRPr="00871E1A" w:rsidDel="00D66FFA">
                <w:rPr>
                  <w:b/>
                  <w:bCs/>
                </w:rPr>
                <w:delText>REFRIG</w:delText>
              </w:r>
              <w:r w:rsidRPr="00871E1A" w:rsidDel="00D66FFA">
                <w:delText>.</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11" w:author="Caree2" w:date="2016-10-26T18:38:00Z"/>
                <w:sz w:val="16"/>
              </w:rPr>
              <w:pPrChange w:id="9912" w:author="Caree2" w:date="2016-10-28T06:24:00Z">
                <w:pPr>
                  <w:shd w:val="clear" w:color="auto" w:fill="FFFFFF"/>
                </w:pPr>
              </w:pPrChange>
            </w:pPr>
          </w:p>
          <w:p w:rsidR="000F44A3" w:rsidRPr="00871E1A" w:rsidDel="00D66FFA" w:rsidRDefault="000F44A3">
            <w:pPr>
              <w:pStyle w:val="h1"/>
              <w:rPr>
                <w:del w:id="9913" w:author="Caree2" w:date="2016-10-26T18:38:00Z"/>
              </w:rPr>
              <w:pPrChange w:id="9914" w:author="Caree2" w:date="2016-10-28T06:24:00Z">
                <w:pPr>
                  <w:shd w:val="clear" w:color="auto" w:fill="FFFFFF"/>
                  <w:jc w:val="center"/>
                </w:pPr>
              </w:pPrChange>
            </w:pPr>
            <w:del w:id="9915" w:author="Caree2" w:date="2016-10-26T18:38:00Z">
              <w:r w:rsidRPr="00871E1A" w:rsidDel="00D66FFA">
                <w:delText>DATE</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16" w:author="Caree2" w:date="2016-10-26T18:38:00Z"/>
                <w:sz w:val="16"/>
              </w:rPr>
              <w:pPrChange w:id="9917" w:author="Caree2" w:date="2016-10-28T06:24:00Z">
                <w:pPr>
                  <w:shd w:val="clear" w:color="auto" w:fill="FFFFFF"/>
                </w:pPr>
              </w:pPrChange>
            </w:pPr>
          </w:p>
          <w:p w:rsidR="000F44A3" w:rsidRPr="00871E1A" w:rsidDel="00D66FFA" w:rsidRDefault="000F44A3">
            <w:pPr>
              <w:pStyle w:val="h1"/>
              <w:rPr>
                <w:del w:id="9918" w:author="Caree2" w:date="2016-10-26T18:38:00Z"/>
              </w:rPr>
              <w:pPrChange w:id="9919" w:author="Caree2" w:date="2016-10-28T06:24:00Z">
                <w:pPr>
                  <w:shd w:val="clear" w:color="auto" w:fill="FFFFFF"/>
                  <w:jc w:val="center"/>
                </w:pPr>
              </w:pPrChange>
            </w:pPr>
            <w:del w:id="9920" w:author="Caree2" w:date="2016-10-26T18:38:00Z">
              <w:r w:rsidRPr="00871E1A" w:rsidDel="00D66FFA">
                <w:delText>TEMP.</w:delText>
              </w:r>
            </w:del>
          </w:p>
        </w:tc>
        <w:tc>
          <w:tcPr>
            <w:tcW w:w="23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21" w:author="Caree2" w:date="2016-10-26T18:38:00Z"/>
                <w:sz w:val="16"/>
              </w:rPr>
              <w:pPrChange w:id="9922" w:author="Caree2" w:date="2016-10-28T06:24:00Z">
                <w:pPr>
                  <w:shd w:val="clear" w:color="auto" w:fill="FFFFFF"/>
                </w:pPr>
              </w:pPrChange>
            </w:pPr>
          </w:p>
          <w:p w:rsidR="000F44A3" w:rsidRPr="00871E1A" w:rsidDel="00D66FFA" w:rsidRDefault="000F44A3">
            <w:pPr>
              <w:pStyle w:val="h1"/>
              <w:rPr>
                <w:del w:id="9923" w:author="Caree2" w:date="2016-10-26T18:38:00Z"/>
              </w:rPr>
              <w:pPrChange w:id="9924" w:author="Caree2" w:date="2016-10-28T06:24:00Z">
                <w:pPr>
                  <w:shd w:val="clear" w:color="auto" w:fill="FFFFFF"/>
                  <w:jc w:val="center"/>
                </w:pPr>
              </w:pPrChange>
            </w:pPr>
            <w:del w:id="9925" w:author="Caree2" w:date="2016-10-26T18:38:00Z">
              <w:r w:rsidRPr="00871E1A" w:rsidDel="00D66FFA">
                <w:delText>CORRECTIVE</w:delText>
              </w:r>
            </w:del>
          </w:p>
          <w:p w:rsidR="000F44A3" w:rsidRPr="00871E1A" w:rsidDel="00D66FFA" w:rsidRDefault="000F44A3">
            <w:pPr>
              <w:pStyle w:val="h1"/>
              <w:rPr>
                <w:del w:id="9926" w:author="Caree2" w:date="2016-10-26T18:38:00Z"/>
              </w:rPr>
              <w:pPrChange w:id="9927" w:author="Caree2" w:date="2016-10-28T06:24:00Z">
                <w:pPr>
                  <w:shd w:val="clear" w:color="auto" w:fill="FFFFFF"/>
                  <w:jc w:val="center"/>
                </w:pPr>
              </w:pPrChange>
            </w:pPr>
            <w:del w:id="9928" w:author="Caree2" w:date="2016-10-26T18:38:00Z">
              <w:r w:rsidRPr="00871E1A" w:rsidDel="00D66FFA">
                <w:delText>ACTIONS</w:delText>
              </w:r>
            </w:del>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29" w:author="Caree2" w:date="2016-10-26T18:38:00Z"/>
                <w:sz w:val="16"/>
              </w:rPr>
              <w:pPrChange w:id="9930" w:author="Caree2" w:date="2016-10-28T06:24:00Z">
                <w:pPr>
                  <w:shd w:val="clear" w:color="auto" w:fill="FFFFFF"/>
                </w:pPr>
              </w:pPrChange>
            </w:pPr>
          </w:p>
          <w:p w:rsidR="000F44A3" w:rsidRPr="00871E1A" w:rsidDel="00D66FFA" w:rsidRDefault="000F44A3">
            <w:pPr>
              <w:pStyle w:val="h1"/>
              <w:rPr>
                <w:del w:id="9931" w:author="Caree2" w:date="2016-10-26T18:38:00Z"/>
              </w:rPr>
              <w:pPrChange w:id="9932" w:author="Caree2" w:date="2016-10-28T06:24:00Z">
                <w:pPr>
                  <w:shd w:val="clear" w:color="auto" w:fill="FFFFFF"/>
                  <w:jc w:val="center"/>
                </w:pPr>
              </w:pPrChange>
            </w:pPr>
            <w:del w:id="9933" w:author="Caree2" w:date="2016-10-26T18:38:00Z">
              <w:r w:rsidRPr="00871E1A" w:rsidDel="00D66FFA">
                <w:delText>SIGNED</w:delText>
              </w:r>
            </w:del>
          </w:p>
        </w:tc>
      </w:tr>
      <w:tr w:rsidR="000F44A3" w:rsidRPr="00871E1A" w:rsidDel="00D66FFA" w:rsidTr="00D702B8">
        <w:trPr>
          <w:trHeight w:val="470"/>
          <w:del w:id="9934"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35" w:author="Caree2" w:date="2016-10-26T18:38:00Z"/>
              </w:rPr>
              <w:pPrChange w:id="9936"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37" w:author="Caree2" w:date="2016-10-26T18:38:00Z"/>
              </w:rPr>
              <w:pPrChange w:id="9938" w:author="Caree2" w:date="2016-10-28T06:24:00Z">
                <w:pPr>
                  <w:shd w:val="clear" w:color="auto" w:fill="FFFFFF"/>
                </w:pPr>
              </w:pPrChange>
            </w:pPr>
          </w:p>
          <w:p w:rsidR="000F44A3" w:rsidRPr="00871E1A" w:rsidDel="00D66FFA" w:rsidRDefault="000F44A3">
            <w:pPr>
              <w:pStyle w:val="h1"/>
              <w:rPr>
                <w:del w:id="9939" w:author="Caree2" w:date="2016-10-26T18:38:00Z"/>
              </w:rPr>
              <w:pPrChange w:id="9940"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41" w:author="Caree2" w:date="2016-10-26T18:38:00Z"/>
              </w:rPr>
              <w:pPrChange w:id="9942"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43" w:author="Caree2" w:date="2016-10-26T18:38:00Z"/>
              </w:rPr>
              <w:pPrChange w:id="9944" w:author="Caree2" w:date="2016-10-28T06:24:00Z">
                <w:pPr>
                  <w:shd w:val="clear" w:color="auto" w:fill="FFFFFF"/>
                </w:pPr>
              </w:pPrChange>
            </w:pPr>
          </w:p>
          <w:p w:rsidR="000F44A3" w:rsidRPr="00871E1A" w:rsidDel="00D66FFA" w:rsidRDefault="000F44A3">
            <w:pPr>
              <w:pStyle w:val="h1"/>
              <w:rPr>
                <w:del w:id="9945" w:author="Caree2" w:date="2016-10-26T18:38:00Z"/>
              </w:rPr>
              <w:pPrChange w:id="9946"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47" w:author="Caree2" w:date="2016-10-26T18:38:00Z"/>
              </w:rPr>
              <w:pPrChange w:id="9948"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9949" w:author="Caree2" w:date="2016-10-26T18:38:00Z"/>
              </w:rPr>
              <w:pPrChange w:id="9950" w:author="Caree2" w:date="2016-10-28T06:24:00Z">
                <w:pPr>
                  <w:shd w:val="clear" w:color="auto" w:fill="FFFFFF"/>
                </w:pPr>
              </w:pPrChange>
            </w:pPr>
          </w:p>
          <w:p w:rsidR="000F44A3" w:rsidRPr="00871E1A" w:rsidDel="00D66FFA" w:rsidRDefault="000F44A3">
            <w:pPr>
              <w:pStyle w:val="h1"/>
              <w:rPr>
                <w:del w:id="9951" w:author="Caree2" w:date="2016-10-26T18:38:00Z"/>
              </w:rPr>
              <w:pPrChange w:id="9952"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53" w:author="Caree2" w:date="2016-10-26T18:38:00Z"/>
              </w:rPr>
              <w:pPrChange w:id="9954"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55" w:author="Caree2" w:date="2016-10-26T18:38:00Z"/>
              </w:rPr>
              <w:pPrChange w:id="9956"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57" w:author="Caree2" w:date="2016-10-26T18:38:00Z"/>
              </w:rPr>
              <w:pPrChange w:id="9958" w:author="Caree2" w:date="2016-10-28T06:24:00Z">
                <w:pPr>
                  <w:shd w:val="clear" w:color="auto" w:fill="FFFFFF"/>
                </w:pPr>
              </w:pPrChange>
            </w:pPr>
          </w:p>
        </w:tc>
        <w:tc>
          <w:tcPr>
            <w:tcW w:w="23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59" w:author="Caree2" w:date="2016-10-26T18:38:00Z"/>
              </w:rPr>
              <w:pPrChange w:id="9960"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61" w:author="Caree2" w:date="2016-10-26T18:38:00Z"/>
              </w:rPr>
              <w:pPrChange w:id="9962" w:author="Caree2" w:date="2016-10-28T06:24:00Z">
                <w:pPr>
                  <w:shd w:val="clear" w:color="auto" w:fill="FFFFFF"/>
                </w:pPr>
              </w:pPrChange>
            </w:pPr>
          </w:p>
        </w:tc>
      </w:tr>
      <w:tr w:rsidR="000F44A3" w:rsidRPr="00871E1A" w:rsidDel="00D66FFA" w:rsidTr="00D702B8">
        <w:trPr>
          <w:trHeight w:val="480"/>
          <w:del w:id="9963"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64" w:author="Caree2" w:date="2016-10-26T18:38:00Z"/>
              </w:rPr>
              <w:pPrChange w:id="9965"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66" w:author="Caree2" w:date="2016-10-26T18:38:00Z"/>
              </w:rPr>
              <w:pPrChange w:id="9967" w:author="Caree2" w:date="2016-10-28T06:24:00Z">
                <w:pPr>
                  <w:shd w:val="clear" w:color="auto" w:fill="FFFFFF"/>
                </w:pPr>
              </w:pPrChange>
            </w:pPr>
          </w:p>
          <w:p w:rsidR="000F44A3" w:rsidRPr="00871E1A" w:rsidDel="00D66FFA" w:rsidRDefault="000F44A3">
            <w:pPr>
              <w:pStyle w:val="h1"/>
              <w:rPr>
                <w:del w:id="9968" w:author="Caree2" w:date="2016-10-26T18:38:00Z"/>
              </w:rPr>
              <w:pPrChange w:id="9969"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70" w:author="Caree2" w:date="2016-10-26T18:38:00Z"/>
              </w:rPr>
              <w:pPrChange w:id="9971"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72" w:author="Caree2" w:date="2016-10-26T18:38:00Z"/>
              </w:rPr>
              <w:pPrChange w:id="9973" w:author="Caree2" w:date="2016-10-28T06:24:00Z">
                <w:pPr>
                  <w:shd w:val="clear" w:color="auto" w:fill="FFFFFF"/>
                </w:pPr>
              </w:pPrChange>
            </w:pPr>
          </w:p>
          <w:p w:rsidR="000F44A3" w:rsidRPr="00871E1A" w:rsidDel="00D66FFA" w:rsidRDefault="000F44A3">
            <w:pPr>
              <w:pStyle w:val="h1"/>
              <w:rPr>
                <w:del w:id="9974" w:author="Caree2" w:date="2016-10-26T18:38:00Z"/>
              </w:rPr>
              <w:pPrChange w:id="9975"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76" w:author="Caree2" w:date="2016-10-26T18:38:00Z"/>
              </w:rPr>
              <w:pPrChange w:id="9977"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9978" w:author="Caree2" w:date="2016-10-26T18:38:00Z"/>
              </w:rPr>
              <w:pPrChange w:id="9979" w:author="Caree2" w:date="2016-10-28T06:24:00Z">
                <w:pPr>
                  <w:shd w:val="clear" w:color="auto" w:fill="FFFFFF"/>
                </w:pPr>
              </w:pPrChange>
            </w:pPr>
          </w:p>
          <w:p w:rsidR="000F44A3" w:rsidRPr="00871E1A" w:rsidDel="00D66FFA" w:rsidRDefault="000F44A3">
            <w:pPr>
              <w:pStyle w:val="h1"/>
              <w:rPr>
                <w:del w:id="9980" w:author="Caree2" w:date="2016-10-26T18:38:00Z"/>
              </w:rPr>
              <w:pPrChange w:id="9981"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82" w:author="Caree2" w:date="2016-10-26T18:38:00Z"/>
              </w:rPr>
              <w:pPrChange w:id="9983"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84" w:author="Caree2" w:date="2016-10-26T18:38:00Z"/>
              </w:rPr>
              <w:pPrChange w:id="9985"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86" w:author="Caree2" w:date="2016-10-26T18:38:00Z"/>
              </w:rPr>
              <w:pPrChange w:id="9987" w:author="Caree2" w:date="2016-10-28T06:24:00Z">
                <w:pPr>
                  <w:shd w:val="clear" w:color="auto" w:fill="FFFFFF"/>
                </w:pPr>
              </w:pPrChange>
            </w:pPr>
          </w:p>
        </w:tc>
        <w:tc>
          <w:tcPr>
            <w:tcW w:w="23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88" w:author="Caree2" w:date="2016-10-26T18:38:00Z"/>
              </w:rPr>
              <w:pPrChange w:id="9989"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90" w:author="Caree2" w:date="2016-10-26T18:38:00Z"/>
              </w:rPr>
              <w:pPrChange w:id="9991" w:author="Caree2" w:date="2016-10-28T06:24:00Z">
                <w:pPr>
                  <w:shd w:val="clear" w:color="auto" w:fill="FFFFFF"/>
                </w:pPr>
              </w:pPrChange>
            </w:pPr>
          </w:p>
        </w:tc>
      </w:tr>
      <w:tr w:rsidR="000F44A3" w:rsidRPr="00871E1A" w:rsidDel="00D66FFA" w:rsidTr="00D702B8">
        <w:trPr>
          <w:trHeight w:val="490"/>
          <w:del w:id="9992"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93" w:author="Caree2" w:date="2016-10-26T18:38:00Z"/>
              </w:rPr>
              <w:pPrChange w:id="9994"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95" w:author="Caree2" w:date="2016-10-26T18:38:00Z"/>
              </w:rPr>
              <w:pPrChange w:id="9996" w:author="Caree2" w:date="2016-10-28T06:24:00Z">
                <w:pPr>
                  <w:shd w:val="clear" w:color="auto" w:fill="FFFFFF"/>
                </w:pPr>
              </w:pPrChange>
            </w:pPr>
          </w:p>
          <w:p w:rsidR="000F44A3" w:rsidRPr="00871E1A" w:rsidDel="00D66FFA" w:rsidRDefault="000F44A3">
            <w:pPr>
              <w:pStyle w:val="h1"/>
              <w:rPr>
                <w:del w:id="9997" w:author="Caree2" w:date="2016-10-26T18:38:00Z"/>
              </w:rPr>
              <w:pPrChange w:id="9998"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99" w:author="Caree2" w:date="2016-10-26T18:38:00Z"/>
              </w:rPr>
              <w:pPrChange w:id="10000"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1853D7">
            <w:pPr>
              <w:pStyle w:val="h1"/>
              <w:rPr>
                <w:del w:id="10001" w:author="Caree2" w:date="2016-10-26T18:38:00Z"/>
              </w:rPr>
              <w:pPrChange w:id="10002" w:author="Caree2" w:date="2016-10-28T06:24:00Z">
                <w:pPr>
                  <w:shd w:val="clear" w:color="auto" w:fill="FFFFFF"/>
                </w:pPr>
              </w:pPrChange>
            </w:pPr>
            <w:del w:id="10003" w:author="Caree2" w:date="2016-10-26T18:38:00Z">
              <w:r w:rsidDel="00D66FFA">
                <w:rPr>
                  <w:i w:val="0"/>
                  <w:noProof/>
                  <w:sz w:val="20"/>
                </w:rPr>
                <mc:AlternateContent>
                  <mc:Choice Requires="wps">
                    <w:drawing>
                      <wp:anchor distT="0" distB="0" distL="114300" distR="114300" simplePos="0" relativeHeight="251652096" behindDoc="0" locked="0" layoutInCell="1" allowOverlap="1" wp14:anchorId="3AD06BE0" wp14:editId="68C734C8">
                        <wp:simplePos x="0" y="0"/>
                        <wp:positionH relativeFrom="column">
                          <wp:posOffset>829945</wp:posOffset>
                        </wp:positionH>
                        <wp:positionV relativeFrom="paragraph">
                          <wp:posOffset>128270</wp:posOffset>
                        </wp:positionV>
                        <wp:extent cx="3797300" cy="913130"/>
                        <wp:effectExtent l="1270" t="4445" r="1905" b="0"/>
                        <wp:wrapNone/>
                        <wp:docPr id="1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0" cy="91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 o:spid="_x0000_s1037" type="#_x0000_t202" style="position:absolute;left:0;text-align:left;margin-left:65.35pt;margin-top:10.1pt;width:299pt;height:7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" filled="f" stroked="f">
                        <v:textbo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p w:rsidR="000F44A3" w:rsidRPr="00871E1A" w:rsidDel="00D66FFA" w:rsidRDefault="000F44A3">
            <w:pPr>
              <w:pStyle w:val="h1"/>
              <w:rPr>
                <w:del w:id="10004" w:author="Caree2" w:date="2016-10-26T18:38:00Z"/>
              </w:rPr>
              <w:pPrChange w:id="10005"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06" w:author="Caree2" w:date="2016-10-26T18:38:00Z"/>
              </w:rPr>
              <w:pPrChange w:id="10007"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10008" w:author="Caree2" w:date="2016-10-26T18:38:00Z"/>
              </w:rPr>
              <w:pPrChange w:id="10009" w:author="Caree2" w:date="2016-10-28T06:24:00Z">
                <w:pPr>
                  <w:shd w:val="clear" w:color="auto" w:fill="FFFFFF"/>
                </w:pPr>
              </w:pPrChange>
            </w:pPr>
          </w:p>
          <w:p w:rsidR="000F44A3" w:rsidRPr="00871E1A" w:rsidDel="00D66FFA" w:rsidRDefault="000F44A3">
            <w:pPr>
              <w:pStyle w:val="h1"/>
              <w:rPr>
                <w:del w:id="10010" w:author="Caree2" w:date="2016-10-26T18:38:00Z"/>
              </w:rPr>
              <w:pPrChange w:id="10011"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12" w:author="Caree2" w:date="2016-10-26T18:38:00Z"/>
              </w:rPr>
              <w:pPrChange w:id="10013"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14" w:author="Caree2" w:date="2016-10-26T18:38:00Z"/>
              </w:rPr>
              <w:pPrChange w:id="10015"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16" w:author="Caree2" w:date="2016-10-26T18:38:00Z"/>
              </w:rPr>
              <w:pPrChange w:id="10017" w:author="Caree2" w:date="2016-10-28T06:24:00Z">
                <w:pPr>
                  <w:shd w:val="clear" w:color="auto" w:fill="FFFFFF"/>
                </w:pPr>
              </w:pPrChange>
            </w:pPr>
          </w:p>
        </w:tc>
        <w:tc>
          <w:tcPr>
            <w:tcW w:w="23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18" w:author="Caree2" w:date="2016-10-26T18:38:00Z"/>
              </w:rPr>
              <w:pPrChange w:id="10019"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20" w:author="Caree2" w:date="2016-10-26T18:38:00Z"/>
              </w:rPr>
              <w:pPrChange w:id="10021" w:author="Caree2" w:date="2016-10-28T06:24:00Z">
                <w:pPr>
                  <w:shd w:val="clear" w:color="auto" w:fill="FFFFFF"/>
                </w:pPr>
              </w:pPrChange>
            </w:pPr>
          </w:p>
        </w:tc>
      </w:tr>
      <w:tr w:rsidR="000F44A3" w:rsidRPr="00871E1A" w:rsidDel="00D66FFA" w:rsidTr="00D702B8">
        <w:trPr>
          <w:trHeight w:val="490"/>
          <w:del w:id="10022"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23" w:author="Caree2" w:date="2016-10-26T18:38:00Z"/>
              </w:rPr>
              <w:pPrChange w:id="10024"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25" w:author="Caree2" w:date="2016-10-26T18:38:00Z"/>
              </w:rPr>
              <w:pPrChange w:id="10026"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27" w:author="Caree2" w:date="2016-10-26T18:38:00Z"/>
              </w:rPr>
              <w:pPrChange w:id="10028"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29" w:author="Caree2" w:date="2016-10-26T18:38:00Z"/>
              </w:rPr>
              <w:pPrChange w:id="10030"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31" w:author="Caree2" w:date="2016-10-26T18:38:00Z"/>
              </w:rPr>
              <w:pPrChange w:id="10032"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10033" w:author="Caree2" w:date="2016-10-26T18:38:00Z"/>
              </w:rPr>
              <w:pPrChange w:id="10034"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35" w:author="Caree2" w:date="2016-10-26T18:38:00Z"/>
              </w:rPr>
              <w:pPrChange w:id="10036"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37" w:author="Caree2" w:date="2016-10-26T18:38:00Z"/>
              </w:rPr>
              <w:pPrChange w:id="10038"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39" w:author="Caree2" w:date="2016-10-26T18:38:00Z"/>
              </w:rPr>
              <w:pPrChange w:id="10040" w:author="Caree2" w:date="2016-10-28T06:24:00Z">
                <w:pPr>
                  <w:shd w:val="clear" w:color="auto" w:fill="FFFFFF"/>
                </w:pPr>
              </w:pPrChange>
            </w:pPr>
          </w:p>
        </w:tc>
        <w:tc>
          <w:tcPr>
            <w:tcW w:w="23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41" w:author="Caree2" w:date="2016-10-26T18:38:00Z"/>
              </w:rPr>
              <w:pPrChange w:id="10042"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43" w:author="Caree2" w:date="2016-10-26T18:38:00Z"/>
              </w:rPr>
              <w:pPrChange w:id="10044" w:author="Caree2" w:date="2016-10-28T06:24:00Z">
                <w:pPr>
                  <w:shd w:val="clear" w:color="auto" w:fill="FFFFFF"/>
                </w:pPr>
              </w:pPrChange>
            </w:pPr>
          </w:p>
        </w:tc>
      </w:tr>
      <w:tr w:rsidR="000F44A3" w:rsidRPr="00871E1A" w:rsidDel="00D66FFA" w:rsidTr="00D702B8">
        <w:trPr>
          <w:trHeight w:val="490"/>
          <w:del w:id="10045"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46" w:author="Caree2" w:date="2016-10-26T18:38:00Z"/>
              </w:rPr>
              <w:pPrChange w:id="10047"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48" w:author="Caree2" w:date="2016-10-26T18:38:00Z"/>
              </w:rPr>
              <w:pPrChange w:id="10049"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50" w:author="Caree2" w:date="2016-10-26T18:38:00Z"/>
              </w:rPr>
              <w:pPrChange w:id="10051"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52" w:author="Caree2" w:date="2016-10-26T18:38:00Z"/>
              </w:rPr>
              <w:pPrChange w:id="10053"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54" w:author="Caree2" w:date="2016-10-26T18:38:00Z"/>
              </w:rPr>
              <w:pPrChange w:id="10055"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10056" w:author="Caree2" w:date="2016-10-26T18:38:00Z"/>
              </w:rPr>
              <w:pPrChange w:id="10057"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58" w:author="Caree2" w:date="2016-10-26T18:38:00Z"/>
              </w:rPr>
              <w:pPrChange w:id="10059"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60" w:author="Caree2" w:date="2016-10-26T18:38:00Z"/>
              </w:rPr>
              <w:pPrChange w:id="10061"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62" w:author="Caree2" w:date="2016-10-26T18:38:00Z"/>
              </w:rPr>
              <w:pPrChange w:id="10063" w:author="Caree2" w:date="2016-10-28T06:24:00Z">
                <w:pPr>
                  <w:shd w:val="clear" w:color="auto" w:fill="FFFFFF"/>
                </w:pPr>
              </w:pPrChange>
            </w:pPr>
          </w:p>
        </w:tc>
        <w:tc>
          <w:tcPr>
            <w:tcW w:w="23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64" w:author="Caree2" w:date="2016-10-26T18:38:00Z"/>
              </w:rPr>
              <w:pPrChange w:id="10065"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66" w:author="Caree2" w:date="2016-10-26T18:38:00Z"/>
              </w:rPr>
              <w:pPrChange w:id="10067" w:author="Caree2" w:date="2016-10-28T06:24:00Z">
                <w:pPr>
                  <w:shd w:val="clear" w:color="auto" w:fill="FFFFFF"/>
                </w:pPr>
              </w:pPrChange>
            </w:pPr>
          </w:p>
        </w:tc>
      </w:tr>
      <w:tr w:rsidR="000F44A3" w:rsidRPr="00871E1A" w:rsidDel="00D66FFA" w:rsidTr="00D702B8">
        <w:trPr>
          <w:trHeight w:val="490"/>
          <w:del w:id="10068"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69" w:author="Caree2" w:date="2016-10-26T18:38:00Z"/>
              </w:rPr>
              <w:pPrChange w:id="10070"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71" w:author="Caree2" w:date="2016-10-26T18:38:00Z"/>
              </w:rPr>
              <w:pPrChange w:id="10072"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73" w:author="Caree2" w:date="2016-10-26T18:38:00Z"/>
              </w:rPr>
              <w:pPrChange w:id="10074"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75" w:author="Caree2" w:date="2016-10-26T18:38:00Z"/>
              </w:rPr>
              <w:pPrChange w:id="10076"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77" w:author="Caree2" w:date="2016-10-26T18:38:00Z"/>
              </w:rPr>
              <w:pPrChange w:id="10078" w:author="Caree2" w:date="2016-10-28T06:24:00Z">
                <w:pPr>
                  <w:shd w:val="clear" w:color="auto" w:fill="FFFFFF"/>
                </w:pPr>
              </w:pPrChange>
            </w:pPr>
          </w:p>
        </w:tc>
        <w:tc>
          <w:tcPr>
            <w:tcW w:w="360" w:type="dxa"/>
            <w:tcBorders>
              <w:left w:val="single" w:sz="6" w:space="0" w:color="auto"/>
            </w:tcBorders>
          </w:tcPr>
          <w:p w:rsidR="000F44A3" w:rsidRPr="00871E1A" w:rsidDel="00D66FFA" w:rsidRDefault="000F44A3">
            <w:pPr>
              <w:pStyle w:val="h1"/>
              <w:rPr>
                <w:del w:id="10079" w:author="Caree2" w:date="2016-10-26T18:38:00Z"/>
              </w:rPr>
              <w:pPrChange w:id="10080" w:author="Caree2" w:date="2016-10-28T06:24:00Z">
                <w:pPr>
                  <w:shd w:val="clear" w:color="auto" w:fill="FFFFFF"/>
                </w:pPr>
              </w:pPrChange>
            </w:pPr>
          </w:p>
        </w:tc>
        <w:tc>
          <w:tcPr>
            <w:tcW w:w="1260" w:type="dxa"/>
            <w:tcBorders>
              <w:top w:val="single" w:sz="6" w:space="0" w:color="auto"/>
              <w:bottom w:val="single" w:sz="6" w:space="0" w:color="auto"/>
            </w:tcBorders>
          </w:tcPr>
          <w:p w:rsidR="000F44A3" w:rsidRPr="00871E1A" w:rsidDel="00D66FFA" w:rsidRDefault="000F44A3">
            <w:pPr>
              <w:pStyle w:val="h1"/>
              <w:rPr>
                <w:del w:id="10081" w:author="Caree2" w:date="2016-10-26T18:38:00Z"/>
              </w:rPr>
              <w:pPrChange w:id="10082" w:author="Caree2" w:date="2016-10-28T06:24:00Z">
                <w:pPr>
                  <w:shd w:val="clear" w:color="auto" w:fill="FFFFFF"/>
                </w:pPr>
              </w:pPrChange>
            </w:pPr>
          </w:p>
        </w:tc>
        <w:tc>
          <w:tcPr>
            <w:tcW w:w="1080" w:type="dxa"/>
            <w:tcBorders>
              <w:top w:val="single" w:sz="6" w:space="0" w:color="auto"/>
              <w:bottom w:val="single" w:sz="6" w:space="0" w:color="auto"/>
            </w:tcBorders>
          </w:tcPr>
          <w:p w:rsidR="000F44A3" w:rsidRPr="00871E1A" w:rsidDel="00D66FFA" w:rsidRDefault="000F44A3">
            <w:pPr>
              <w:pStyle w:val="h1"/>
              <w:rPr>
                <w:del w:id="10083" w:author="Caree2" w:date="2016-10-26T18:38:00Z"/>
              </w:rPr>
              <w:pPrChange w:id="10084" w:author="Caree2" w:date="2016-10-28T06:24:00Z">
                <w:pPr>
                  <w:shd w:val="clear" w:color="auto" w:fill="FFFFFF"/>
                </w:pPr>
              </w:pPrChange>
            </w:pPr>
          </w:p>
        </w:tc>
        <w:tc>
          <w:tcPr>
            <w:tcW w:w="1080" w:type="dxa"/>
            <w:tcBorders>
              <w:top w:val="single" w:sz="6" w:space="0" w:color="auto"/>
              <w:bottom w:val="single" w:sz="6" w:space="0" w:color="auto"/>
            </w:tcBorders>
          </w:tcPr>
          <w:p w:rsidR="000F44A3" w:rsidRPr="00871E1A" w:rsidDel="00D66FFA" w:rsidRDefault="000F44A3">
            <w:pPr>
              <w:pStyle w:val="h1"/>
              <w:rPr>
                <w:del w:id="10085" w:author="Caree2" w:date="2016-10-26T18:38:00Z"/>
              </w:rPr>
              <w:pPrChange w:id="10086" w:author="Caree2" w:date="2016-10-28T06:24:00Z">
                <w:pPr>
                  <w:shd w:val="clear" w:color="auto" w:fill="FFFFFF"/>
                </w:pPr>
              </w:pPrChange>
            </w:pPr>
          </w:p>
        </w:tc>
        <w:tc>
          <w:tcPr>
            <w:tcW w:w="2378" w:type="dxa"/>
            <w:tcBorders>
              <w:top w:val="single" w:sz="6" w:space="0" w:color="auto"/>
              <w:bottom w:val="single" w:sz="6" w:space="0" w:color="auto"/>
            </w:tcBorders>
          </w:tcPr>
          <w:p w:rsidR="000F44A3" w:rsidRPr="00871E1A" w:rsidDel="00D66FFA" w:rsidRDefault="000F44A3">
            <w:pPr>
              <w:pStyle w:val="h1"/>
              <w:rPr>
                <w:del w:id="10087" w:author="Caree2" w:date="2016-10-26T18:38:00Z"/>
              </w:rPr>
              <w:pPrChange w:id="10088" w:author="Caree2" w:date="2016-10-28T06:24:00Z">
                <w:pPr>
                  <w:shd w:val="clear" w:color="auto" w:fill="FFFFFF"/>
                </w:pPr>
              </w:pPrChange>
            </w:pPr>
          </w:p>
        </w:tc>
        <w:tc>
          <w:tcPr>
            <w:tcW w:w="1190" w:type="dxa"/>
            <w:tcBorders>
              <w:top w:val="single" w:sz="6" w:space="0" w:color="auto"/>
              <w:bottom w:val="single" w:sz="6" w:space="0" w:color="auto"/>
            </w:tcBorders>
          </w:tcPr>
          <w:p w:rsidR="000F44A3" w:rsidRPr="00871E1A" w:rsidDel="00D66FFA" w:rsidRDefault="000F44A3">
            <w:pPr>
              <w:pStyle w:val="h1"/>
              <w:rPr>
                <w:del w:id="10089" w:author="Caree2" w:date="2016-10-26T18:38:00Z"/>
              </w:rPr>
              <w:pPrChange w:id="10090" w:author="Caree2" w:date="2016-10-28T06:24:00Z">
                <w:pPr>
                  <w:shd w:val="clear" w:color="auto" w:fill="FFFFFF"/>
                </w:pPr>
              </w:pPrChange>
            </w:pPr>
          </w:p>
        </w:tc>
      </w:tr>
      <w:tr w:rsidR="000F44A3" w:rsidRPr="00871E1A" w:rsidDel="00D66FFA" w:rsidTr="00D702B8">
        <w:trPr>
          <w:trHeight w:val="490"/>
          <w:del w:id="10091"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92" w:author="Caree2" w:date="2016-10-26T18:38:00Z"/>
              </w:rPr>
              <w:pPrChange w:id="10093"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94" w:author="Caree2" w:date="2016-10-26T18:38:00Z"/>
              </w:rPr>
              <w:pPrChange w:id="10095"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96" w:author="Caree2" w:date="2016-10-26T18:38:00Z"/>
              </w:rPr>
              <w:pPrChange w:id="10097"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98" w:author="Caree2" w:date="2016-10-26T18:38:00Z"/>
              </w:rPr>
              <w:pPrChange w:id="10099"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00" w:author="Caree2" w:date="2016-10-26T18:38:00Z"/>
              </w:rPr>
              <w:pPrChange w:id="10101"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10102" w:author="Caree2" w:date="2016-10-26T18:38:00Z"/>
              </w:rPr>
              <w:pPrChange w:id="10103"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04" w:author="Caree2" w:date="2016-10-26T18:38:00Z"/>
                <w:sz w:val="16"/>
              </w:rPr>
              <w:pPrChange w:id="10105" w:author="Caree2" w:date="2016-10-28T06:24:00Z">
                <w:pPr>
                  <w:shd w:val="clear" w:color="auto" w:fill="FFFFFF"/>
                </w:pPr>
              </w:pPrChange>
            </w:pPr>
          </w:p>
          <w:p w:rsidR="000F44A3" w:rsidRPr="00871E1A" w:rsidDel="00D66FFA" w:rsidRDefault="000F44A3">
            <w:pPr>
              <w:pStyle w:val="h1"/>
              <w:rPr>
                <w:del w:id="10106" w:author="Caree2" w:date="2016-10-26T18:38:00Z"/>
                <w:b/>
                <w:bCs/>
              </w:rPr>
              <w:pPrChange w:id="10107" w:author="Caree2" w:date="2016-10-28T06:24:00Z">
                <w:pPr>
                  <w:shd w:val="clear" w:color="auto" w:fill="FFFFFF"/>
                  <w:jc w:val="center"/>
                </w:pPr>
              </w:pPrChange>
            </w:pPr>
            <w:del w:id="10108" w:author="Caree2" w:date="2016-10-26T18:38:00Z">
              <w:r w:rsidRPr="00871E1A" w:rsidDel="00D66FFA">
                <w:rPr>
                  <w:b/>
                  <w:bCs/>
                </w:rPr>
                <w:delText>COOLER</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09" w:author="Caree2" w:date="2016-10-26T18:38:00Z"/>
                <w:sz w:val="16"/>
              </w:rPr>
              <w:pPrChange w:id="10110" w:author="Caree2" w:date="2016-10-28T06:24:00Z">
                <w:pPr>
                  <w:shd w:val="clear" w:color="auto" w:fill="FFFFFF"/>
                </w:pPr>
              </w:pPrChange>
            </w:pPr>
          </w:p>
          <w:p w:rsidR="000F44A3" w:rsidRPr="00871E1A" w:rsidDel="00D66FFA" w:rsidRDefault="000F44A3">
            <w:pPr>
              <w:pStyle w:val="h1"/>
              <w:rPr>
                <w:del w:id="10111" w:author="Caree2" w:date="2016-10-26T18:38:00Z"/>
              </w:rPr>
              <w:pPrChange w:id="10112" w:author="Caree2" w:date="2016-10-28T06:24:00Z">
                <w:pPr>
                  <w:shd w:val="clear" w:color="auto" w:fill="FFFFFF"/>
                  <w:jc w:val="center"/>
                </w:pPr>
              </w:pPrChange>
            </w:pPr>
            <w:del w:id="10113" w:author="Caree2" w:date="2016-10-26T18:38:00Z">
              <w:r w:rsidRPr="00871E1A" w:rsidDel="00D66FFA">
                <w:delText>DATE</w:delText>
              </w:r>
            </w:del>
          </w:p>
        </w:tc>
        <w:tc>
          <w:tcPr>
            <w:tcW w:w="1080" w:type="dxa"/>
            <w:tcBorders>
              <w:top w:val="single" w:sz="6" w:space="0" w:color="auto"/>
              <w:left w:val="single" w:sz="6" w:space="0" w:color="auto"/>
              <w:bottom w:val="single" w:sz="6" w:space="0" w:color="auto"/>
            </w:tcBorders>
          </w:tcPr>
          <w:p w:rsidR="000F44A3" w:rsidRPr="00871E1A" w:rsidDel="00D66FFA" w:rsidRDefault="000F44A3">
            <w:pPr>
              <w:pStyle w:val="h1"/>
              <w:rPr>
                <w:del w:id="10114" w:author="Caree2" w:date="2016-10-26T18:38:00Z"/>
                <w:sz w:val="16"/>
              </w:rPr>
              <w:pPrChange w:id="10115" w:author="Caree2" w:date="2016-10-28T06:24:00Z">
                <w:pPr>
                  <w:shd w:val="clear" w:color="auto" w:fill="FFFFFF"/>
                </w:pPr>
              </w:pPrChange>
            </w:pPr>
          </w:p>
          <w:p w:rsidR="000F44A3" w:rsidRPr="00871E1A" w:rsidDel="00D66FFA" w:rsidRDefault="000F44A3">
            <w:pPr>
              <w:pStyle w:val="h1"/>
              <w:rPr>
                <w:del w:id="10116" w:author="Caree2" w:date="2016-10-26T18:38:00Z"/>
              </w:rPr>
              <w:pPrChange w:id="10117" w:author="Caree2" w:date="2016-10-28T06:24:00Z">
                <w:pPr>
                  <w:shd w:val="clear" w:color="auto" w:fill="FFFFFF"/>
                  <w:jc w:val="center"/>
                </w:pPr>
              </w:pPrChange>
            </w:pPr>
            <w:del w:id="10118" w:author="Caree2" w:date="2016-10-26T18:38:00Z">
              <w:r w:rsidRPr="00871E1A" w:rsidDel="00D66FFA">
                <w:delText>TEMP.</w:delText>
              </w:r>
            </w:del>
          </w:p>
        </w:tc>
        <w:tc>
          <w:tcPr>
            <w:tcW w:w="2378" w:type="dxa"/>
            <w:tcBorders>
              <w:top w:val="single" w:sz="6" w:space="0" w:color="auto"/>
              <w:left w:val="nil"/>
              <w:bottom w:val="single" w:sz="6" w:space="0" w:color="auto"/>
              <w:right w:val="single" w:sz="6" w:space="0" w:color="auto"/>
            </w:tcBorders>
          </w:tcPr>
          <w:p w:rsidR="000F44A3" w:rsidRPr="00871E1A" w:rsidDel="00D66FFA" w:rsidRDefault="000F44A3">
            <w:pPr>
              <w:pStyle w:val="h1"/>
              <w:rPr>
                <w:del w:id="10119" w:author="Caree2" w:date="2016-10-26T18:38:00Z"/>
                <w:sz w:val="16"/>
              </w:rPr>
              <w:pPrChange w:id="10120" w:author="Caree2" w:date="2016-10-28T06:24:00Z">
                <w:pPr>
                  <w:shd w:val="clear" w:color="auto" w:fill="FFFFFF"/>
                </w:pPr>
              </w:pPrChange>
            </w:pPr>
          </w:p>
          <w:p w:rsidR="000F44A3" w:rsidRPr="00871E1A" w:rsidDel="00D66FFA" w:rsidRDefault="000F44A3">
            <w:pPr>
              <w:pStyle w:val="h1"/>
              <w:rPr>
                <w:del w:id="10121" w:author="Caree2" w:date="2016-10-26T18:38:00Z"/>
              </w:rPr>
              <w:pPrChange w:id="10122" w:author="Caree2" w:date="2016-10-28T06:24:00Z">
                <w:pPr>
                  <w:shd w:val="clear" w:color="auto" w:fill="FFFFFF"/>
                </w:pPr>
              </w:pPrChange>
            </w:pPr>
            <w:del w:id="10123" w:author="Caree2" w:date="2016-10-26T18:38:00Z">
              <w:r w:rsidRPr="00871E1A" w:rsidDel="00D66FFA">
                <w:delText xml:space="preserve">START/END </w:delText>
              </w:r>
            </w:del>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24" w:author="Caree2" w:date="2016-10-26T18:38:00Z"/>
              </w:rPr>
              <w:pPrChange w:id="10125" w:author="Caree2" w:date="2016-10-28T06:24:00Z">
                <w:pPr>
                  <w:shd w:val="clear" w:color="auto" w:fill="FFFFFF"/>
                </w:pPr>
              </w:pPrChange>
            </w:pPr>
          </w:p>
        </w:tc>
      </w:tr>
      <w:tr w:rsidR="000F44A3" w:rsidRPr="00871E1A" w:rsidDel="00D66FFA" w:rsidTr="00D702B8">
        <w:trPr>
          <w:trHeight w:val="490"/>
          <w:del w:id="10126"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27" w:author="Caree2" w:date="2016-10-26T18:38:00Z"/>
              </w:rPr>
              <w:pPrChange w:id="10128"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29" w:author="Caree2" w:date="2016-10-26T18:38:00Z"/>
              </w:rPr>
              <w:pPrChange w:id="10130"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31" w:author="Caree2" w:date="2016-10-26T18:38:00Z"/>
              </w:rPr>
              <w:pPrChange w:id="10132"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33" w:author="Caree2" w:date="2016-10-26T18:38:00Z"/>
              </w:rPr>
              <w:pPrChange w:id="10134"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35" w:author="Caree2" w:date="2016-10-26T18:38:00Z"/>
              </w:rPr>
              <w:pPrChange w:id="10136"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10137" w:author="Caree2" w:date="2016-10-26T18:38:00Z"/>
              </w:rPr>
              <w:pPrChange w:id="10138"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39" w:author="Caree2" w:date="2016-10-26T18:38:00Z"/>
              </w:rPr>
              <w:pPrChange w:id="10140" w:author="Caree2" w:date="2016-10-28T06:24:00Z">
                <w:pPr>
                  <w:shd w:val="clear" w:color="auto" w:fill="FFFFFF"/>
                </w:pPr>
              </w:pPrChange>
            </w:pPr>
            <w:del w:id="10141" w:author="Caree2" w:date="2016-10-26T18:38:00Z">
              <w:r w:rsidRPr="00871E1A" w:rsidDel="00D66FFA">
                <w:delText>1</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42" w:author="Caree2" w:date="2016-10-26T18:38:00Z"/>
              </w:rPr>
              <w:pPrChange w:id="10143" w:author="Caree2" w:date="2016-10-28T06:24:00Z">
                <w:pPr>
                  <w:shd w:val="clear" w:color="auto" w:fill="FFFFFF"/>
                </w:pPr>
              </w:pPrChange>
            </w:pPr>
          </w:p>
        </w:tc>
        <w:tc>
          <w:tcPr>
            <w:tcW w:w="1080" w:type="dxa"/>
            <w:tcBorders>
              <w:top w:val="single" w:sz="6" w:space="0" w:color="auto"/>
              <w:left w:val="single" w:sz="6" w:space="0" w:color="auto"/>
              <w:bottom w:val="single" w:sz="6" w:space="0" w:color="auto"/>
            </w:tcBorders>
          </w:tcPr>
          <w:p w:rsidR="000F44A3" w:rsidRPr="00871E1A" w:rsidDel="00D66FFA" w:rsidRDefault="000F44A3">
            <w:pPr>
              <w:pStyle w:val="h1"/>
              <w:rPr>
                <w:del w:id="10144" w:author="Caree2" w:date="2016-10-26T18:38:00Z"/>
              </w:rPr>
              <w:pPrChange w:id="10145" w:author="Caree2" w:date="2016-10-28T06:24:00Z">
                <w:pPr>
                  <w:shd w:val="clear" w:color="auto" w:fill="FFFFFF"/>
                </w:pPr>
              </w:pPrChange>
            </w:pPr>
          </w:p>
        </w:tc>
        <w:tc>
          <w:tcPr>
            <w:tcW w:w="2378" w:type="dxa"/>
            <w:tcBorders>
              <w:top w:val="single" w:sz="6" w:space="0" w:color="auto"/>
              <w:left w:val="nil"/>
              <w:bottom w:val="single" w:sz="6" w:space="0" w:color="auto"/>
              <w:right w:val="single" w:sz="6" w:space="0" w:color="auto"/>
            </w:tcBorders>
          </w:tcPr>
          <w:p w:rsidR="000F44A3" w:rsidRPr="00871E1A" w:rsidDel="00D66FFA" w:rsidRDefault="000F44A3">
            <w:pPr>
              <w:pStyle w:val="h1"/>
              <w:rPr>
                <w:del w:id="10146" w:author="Caree2" w:date="2016-10-26T18:38:00Z"/>
              </w:rPr>
              <w:pPrChange w:id="10147"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48" w:author="Caree2" w:date="2016-10-26T18:38:00Z"/>
              </w:rPr>
              <w:pPrChange w:id="10149" w:author="Caree2" w:date="2016-10-28T06:24:00Z">
                <w:pPr>
                  <w:shd w:val="clear" w:color="auto" w:fill="FFFFFF"/>
                </w:pPr>
              </w:pPrChange>
            </w:pPr>
          </w:p>
        </w:tc>
      </w:tr>
      <w:tr w:rsidR="000F44A3" w:rsidRPr="00871E1A" w:rsidDel="00D66FFA" w:rsidTr="00D702B8">
        <w:trPr>
          <w:trHeight w:val="490"/>
          <w:del w:id="10150"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51" w:author="Caree2" w:date="2016-10-26T18:38:00Z"/>
              </w:rPr>
              <w:pPrChange w:id="10152"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53" w:author="Caree2" w:date="2016-10-26T18:38:00Z"/>
              </w:rPr>
              <w:pPrChange w:id="10154"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55" w:author="Caree2" w:date="2016-10-26T18:38:00Z"/>
              </w:rPr>
              <w:pPrChange w:id="10156"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57" w:author="Caree2" w:date="2016-10-26T18:38:00Z"/>
              </w:rPr>
              <w:pPrChange w:id="10158"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59" w:author="Caree2" w:date="2016-10-26T18:38:00Z"/>
              </w:rPr>
              <w:pPrChange w:id="10160"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10161" w:author="Caree2" w:date="2016-10-26T18:38:00Z"/>
              </w:rPr>
              <w:pPrChange w:id="10162"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63" w:author="Caree2" w:date="2016-10-26T18:38:00Z"/>
              </w:rPr>
              <w:pPrChange w:id="10164" w:author="Caree2" w:date="2016-10-28T06:24:00Z">
                <w:pPr>
                  <w:shd w:val="clear" w:color="auto" w:fill="FFFFFF"/>
                </w:pPr>
              </w:pPrChange>
            </w:pPr>
            <w:del w:id="10165" w:author="Caree2" w:date="2016-10-26T18:38:00Z">
              <w:r w:rsidRPr="00871E1A" w:rsidDel="00D66FFA">
                <w:delText>2</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66" w:author="Caree2" w:date="2016-10-26T18:38:00Z"/>
              </w:rPr>
              <w:pPrChange w:id="10167" w:author="Caree2" w:date="2016-10-28T06:24:00Z">
                <w:pPr>
                  <w:shd w:val="clear" w:color="auto" w:fill="FFFFFF"/>
                </w:pPr>
              </w:pPrChange>
            </w:pPr>
          </w:p>
        </w:tc>
        <w:tc>
          <w:tcPr>
            <w:tcW w:w="1080" w:type="dxa"/>
            <w:tcBorders>
              <w:top w:val="single" w:sz="6" w:space="0" w:color="auto"/>
              <w:left w:val="single" w:sz="6" w:space="0" w:color="auto"/>
              <w:bottom w:val="single" w:sz="6" w:space="0" w:color="auto"/>
            </w:tcBorders>
          </w:tcPr>
          <w:p w:rsidR="000F44A3" w:rsidRPr="00871E1A" w:rsidDel="00D66FFA" w:rsidRDefault="000F44A3">
            <w:pPr>
              <w:pStyle w:val="h1"/>
              <w:rPr>
                <w:del w:id="10168" w:author="Caree2" w:date="2016-10-26T18:38:00Z"/>
              </w:rPr>
              <w:pPrChange w:id="10169" w:author="Caree2" w:date="2016-10-28T06:24:00Z">
                <w:pPr>
                  <w:shd w:val="clear" w:color="auto" w:fill="FFFFFF"/>
                </w:pPr>
              </w:pPrChange>
            </w:pPr>
          </w:p>
        </w:tc>
        <w:tc>
          <w:tcPr>
            <w:tcW w:w="2378" w:type="dxa"/>
            <w:tcBorders>
              <w:top w:val="single" w:sz="6" w:space="0" w:color="auto"/>
              <w:left w:val="nil"/>
              <w:bottom w:val="single" w:sz="6" w:space="0" w:color="auto"/>
              <w:right w:val="single" w:sz="6" w:space="0" w:color="auto"/>
            </w:tcBorders>
          </w:tcPr>
          <w:p w:rsidR="000F44A3" w:rsidRPr="00871E1A" w:rsidDel="00D66FFA" w:rsidRDefault="000F44A3">
            <w:pPr>
              <w:pStyle w:val="h1"/>
              <w:rPr>
                <w:del w:id="10170" w:author="Caree2" w:date="2016-10-26T18:38:00Z"/>
              </w:rPr>
              <w:pPrChange w:id="10171"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72" w:author="Caree2" w:date="2016-10-26T18:38:00Z"/>
              </w:rPr>
              <w:pPrChange w:id="10173" w:author="Caree2" w:date="2016-10-28T06:24:00Z">
                <w:pPr>
                  <w:shd w:val="clear" w:color="auto" w:fill="FFFFFF"/>
                </w:pPr>
              </w:pPrChange>
            </w:pPr>
          </w:p>
        </w:tc>
      </w:tr>
      <w:tr w:rsidR="000F44A3" w:rsidRPr="00871E1A" w:rsidDel="00D66FFA" w:rsidTr="00D702B8">
        <w:trPr>
          <w:trHeight w:val="490"/>
          <w:del w:id="10174"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75" w:author="Caree2" w:date="2016-10-26T18:38:00Z"/>
              </w:rPr>
              <w:pPrChange w:id="10176"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77" w:author="Caree2" w:date="2016-10-26T18:38:00Z"/>
              </w:rPr>
              <w:pPrChange w:id="10178"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79" w:author="Caree2" w:date="2016-10-26T18:38:00Z"/>
              </w:rPr>
              <w:pPrChange w:id="10180"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81" w:author="Caree2" w:date="2016-10-26T18:38:00Z"/>
              </w:rPr>
              <w:pPrChange w:id="10182"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83" w:author="Caree2" w:date="2016-10-26T18:38:00Z"/>
              </w:rPr>
              <w:pPrChange w:id="10184"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10185" w:author="Caree2" w:date="2016-10-26T18:38:00Z"/>
              </w:rPr>
              <w:pPrChange w:id="10186"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87" w:author="Caree2" w:date="2016-10-26T18:38:00Z"/>
              </w:rPr>
              <w:pPrChange w:id="10188" w:author="Caree2" w:date="2016-10-28T06:24:00Z">
                <w:pPr>
                  <w:shd w:val="clear" w:color="auto" w:fill="FFFFFF"/>
                </w:pPr>
              </w:pPrChange>
            </w:pPr>
            <w:del w:id="10189" w:author="Caree2" w:date="2016-10-26T18:38:00Z">
              <w:r w:rsidRPr="00871E1A" w:rsidDel="00D66FFA">
                <w:delText>3</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90" w:author="Caree2" w:date="2016-10-26T18:38:00Z"/>
              </w:rPr>
              <w:pPrChange w:id="10191" w:author="Caree2" w:date="2016-10-28T06:24:00Z">
                <w:pPr>
                  <w:shd w:val="clear" w:color="auto" w:fill="FFFFFF"/>
                </w:pPr>
              </w:pPrChange>
            </w:pPr>
          </w:p>
        </w:tc>
        <w:tc>
          <w:tcPr>
            <w:tcW w:w="1080" w:type="dxa"/>
            <w:tcBorders>
              <w:top w:val="single" w:sz="6" w:space="0" w:color="auto"/>
              <w:left w:val="single" w:sz="6" w:space="0" w:color="auto"/>
              <w:bottom w:val="single" w:sz="6" w:space="0" w:color="auto"/>
            </w:tcBorders>
          </w:tcPr>
          <w:p w:rsidR="000F44A3" w:rsidRPr="00871E1A" w:rsidDel="00D66FFA" w:rsidRDefault="000F44A3">
            <w:pPr>
              <w:pStyle w:val="h1"/>
              <w:rPr>
                <w:del w:id="10192" w:author="Caree2" w:date="2016-10-26T18:38:00Z"/>
              </w:rPr>
              <w:pPrChange w:id="10193" w:author="Caree2" w:date="2016-10-28T06:24:00Z">
                <w:pPr>
                  <w:shd w:val="clear" w:color="auto" w:fill="FFFFFF"/>
                </w:pPr>
              </w:pPrChange>
            </w:pPr>
          </w:p>
        </w:tc>
        <w:tc>
          <w:tcPr>
            <w:tcW w:w="2378" w:type="dxa"/>
            <w:tcBorders>
              <w:top w:val="single" w:sz="6" w:space="0" w:color="auto"/>
              <w:left w:val="nil"/>
              <w:bottom w:val="single" w:sz="6" w:space="0" w:color="auto"/>
              <w:right w:val="single" w:sz="6" w:space="0" w:color="auto"/>
            </w:tcBorders>
          </w:tcPr>
          <w:p w:rsidR="000F44A3" w:rsidRPr="00871E1A" w:rsidDel="00D66FFA" w:rsidRDefault="000F44A3">
            <w:pPr>
              <w:pStyle w:val="h1"/>
              <w:rPr>
                <w:del w:id="10194" w:author="Caree2" w:date="2016-10-26T18:38:00Z"/>
              </w:rPr>
              <w:pPrChange w:id="10195"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96" w:author="Caree2" w:date="2016-10-26T18:38:00Z"/>
              </w:rPr>
              <w:pPrChange w:id="10197" w:author="Caree2" w:date="2016-10-28T06:24:00Z">
                <w:pPr>
                  <w:shd w:val="clear" w:color="auto" w:fill="FFFFFF"/>
                </w:pPr>
              </w:pPrChange>
            </w:pPr>
          </w:p>
        </w:tc>
      </w:tr>
    </w:tbl>
    <w:p w:rsidR="000F44A3" w:rsidRPr="00871E1A" w:rsidDel="00D66FFA" w:rsidRDefault="000F44A3">
      <w:pPr>
        <w:pStyle w:val="h1"/>
        <w:rPr>
          <w:del w:id="10198" w:author="Caree2" w:date="2016-10-26T18:38:00Z"/>
          <w:sz w:val="16"/>
          <w:szCs w:val="21"/>
        </w:rPr>
        <w:pPrChange w:id="10199" w:author="Caree2" w:date="2016-10-28T06:24:00Z">
          <w:pPr>
            <w:shd w:val="clear" w:color="auto" w:fill="FFFFFF"/>
          </w:pPr>
        </w:pPrChange>
      </w:pPr>
    </w:p>
    <w:p w:rsidR="000F44A3" w:rsidRPr="00871E1A" w:rsidDel="00D66FFA" w:rsidRDefault="000F44A3">
      <w:pPr>
        <w:pStyle w:val="h1"/>
        <w:rPr>
          <w:del w:id="10200" w:author="Caree2" w:date="2016-10-26T18:38:00Z"/>
          <w:sz w:val="20"/>
          <w:szCs w:val="21"/>
        </w:rPr>
        <w:pPrChange w:id="10201" w:author="Caree2" w:date="2016-10-28T06:24:00Z">
          <w:pPr>
            <w:numPr>
              <w:ilvl w:val="2"/>
              <w:numId w:val="8"/>
            </w:numPr>
            <w:shd w:val="clear" w:color="auto" w:fill="FFFFFF"/>
            <w:tabs>
              <w:tab w:val="num" w:pos="360"/>
              <w:tab w:val="num" w:pos="3240"/>
            </w:tabs>
            <w:ind w:left="360" w:hanging="180"/>
          </w:pPr>
        </w:pPrChange>
      </w:pPr>
      <w:del w:id="10202" w:author="Caree2" w:date="2016-10-26T18:38:00Z">
        <w:r w:rsidRPr="00871E1A" w:rsidDel="00D66FFA">
          <w:rPr>
            <w:sz w:val="21"/>
            <w:szCs w:val="21"/>
          </w:rPr>
          <w:delText xml:space="preserve"> Personnel use digital thermometer to test temperature of chill tanks once </w:delText>
        </w:r>
        <w:r w:rsidRPr="008275AE" w:rsidDel="00D66FFA">
          <w:rPr>
            <w:i w:val="0"/>
            <w:sz w:val="21"/>
            <w:szCs w:val="21"/>
          </w:rPr>
          <w:delText>each hour of operation</w:delText>
        </w:r>
        <w:r w:rsidRPr="00871E1A" w:rsidDel="00D66FFA">
          <w:rPr>
            <w:sz w:val="21"/>
            <w:szCs w:val="21"/>
          </w:rPr>
          <w:delText>. Maintain temperature between 33°</w:delText>
        </w:r>
        <w:r w:rsidR="00991D08" w:rsidDel="00D66FFA">
          <w:rPr>
            <w:sz w:val="21"/>
            <w:szCs w:val="21"/>
          </w:rPr>
          <w:delText>F</w:delText>
        </w:r>
        <w:r w:rsidRPr="00871E1A" w:rsidDel="00D66FFA">
          <w:rPr>
            <w:sz w:val="21"/>
            <w:szCs w:val="21"/>
          </w:rPr>
          <w:delText xml:space="preserve"> and 40°F.</w:delText>
        </w:r>
      </w:del>
    </w:p>
    <w:p w:rsidR="000F44A3" w:rsidRPr="00871E1A" w:rsidDel="00D66FFA" w:rsidRDefault="000F44A3">
      <w:pPr>
        <w:pStyle w:val="h1"/>
        <w:rPr>
          <w:del w:id="10203" w:author="Caree2" w:date="2016-10-26T18:38:00Z"/>
          <w:sz w:val="20"/>
          <w:szCs w:val="21"/>
        </w:rPr>
        <w:pPrChange w:id="10204" w:author="Caree2" w:date="2016-10-28T06:24:00Z">
          <w:pPr>
            <w:numPr>
              <w:ilvl w:val="2"/>
              <w:numId w:val="8"/>
            </w:numPr>
            <w:shd w:val="clear" w:color="auto" w:fill="FFFFFF"/>
            <w:tabs>
              <w:tab w:val="num" w:pos="360"/>
              <w:tab w:val="num" w:pos="3240"/>
            </w:tabs>
            <w:ind w:left="360" w:hanging="180"/>
          </w:pPr>
        </w:pPrChange>
      </w:pPr>
      <w:del w:id="10205" w:author="Caree2" w:date="2016-10-26T18:38:00Z">
        <w:r w:rsidRPr="00871E1A" w:rsidDel="00D66FFA">
          <w:rPr>
            <w:sz w:val="21"/>
            <w:szCs w:val="21"/>
          </w:rPr>
          <w:delText xml:space="preserve"> Personnel use min-max thermometer to test temperature of refrigerator used to hold fresh poultry </w:delText>
        </w:r>
        <w:r w:rsidRPr="008275AE" w:rsidDel="00D66FFA">
          <w:rPr>
            <w:i w:val="0"/>
            <w:sz w:val="21"/>
            <w:szCs w:val="21"/>
          </w:rPr>
          <w:delText>once each day</w:delText>
        </w:r>
        <w:r w:rsidRPr="00871E1A" w:rsidDel="00D66FFA">
          <w:rPr>
            <w:sz w:val="21"/>
            <w:szCs w:val="21"/>
          </w:rPr>
          <w:delText xml:space="preserve"> in use. Maintain temperature at &lt;40°F.</w:delText>
        </w:r>
      </w:del>
    </w:p>
    <w:p w:rsidR="000F44A3" w:rsidRPr="00871E1A" w:rsidDel="00D66FFA" w:rsidRDefault="000F44A3">
      <w:pPr>
        <w:pStyle w:val="h1"/>
        <w:rPr>
          <w:del w:id="10206" w:author="Caree2" w:date="2016-10-26T18:38:00Z"/>
          <w:sz w:val="20"/>
          <w:szCs w:val="21"/>
        </w:rPr>
        <w:pPrChange w:id="10207" w:author="Caree2" w:date="2016-10-28T06:24:00Z">
          <w:pPr>
            <w:numPr>
              <w:ilvl w:val="2"/>
              <w:numId w:val="8"/>
            </w:numPr>
            <w:shd w:val="clear" w:color="auto" w:fill="FFFFFF"/>
            <w:tabs>
              <w:tab w:val="num" w:pos="360"/>
              <w:tab w:val="num" w:pos="3240"/>
            </w:tabs>
            <w:ind w:left="360" w:hanging="180"/>
          </w:pPr>
        </w:pPrChange>
      </w:pPr>
      <w:del w:id="10208" w:author="Caree2" w:date="2016-10-26T18:38:00Z">
        <w:r w:rsidRPr="00871E1A" w:rsidDel="00D66FFA">
          <w:rPr>
            <w:sz w:val="20"/>
            <w:szCs w:val="21"/>
          </w:rPr>
          <w:delText xml:space="preserve"> Personnel monitor Farmers’ Market cooler temperatures at 33°</w:delText>
        </w:r>
        <w:r w:rsidR="00991D08" w:rsidDel="00D66FFA">
          <w:rPr>
            <w:sz w:val="20"/>
            <w:szCs w:val="21"/>
          </w:rPr>
          <w:delText>F</w:delText>
        </w:r>
        <w:r w:rsidRPr="00871E1A" w:rsidDel="00D66FFA">
          <w:rPr>
            <w:sz w:val="20"/>
            <w:szCs w:val="21"/>
          </w:rPr>
          <w:delText>-40°F. Add ice as required.</w:delText>
        </w:r>
        <w:r w:rsidR="00350F7F" w:rsidDel="00D66FFA">
          <w:rPr>
            <w:sz w:val="20"/>
            <w:szCs w:val="21"/>
          </w:rPr>
          <w:delText xml:space="preserve"> </w:delText>
        </w:r>
        <w:r w:rsidRPr="00871E1A" w:rsidDel="00D66FFA">
          <w:rPr>
            <w:sz w:val="20"/>
            <w:szCs w:val="21"/>
          </w:rPr>
          <w:delText xml:space="preserve">Document temperatures at </w:delText>
        </w:r>
        <w:r w:rsidRPr="008275AE" w:rsidDel="00D66FFA">
          <w:rPr>
            <w:i w:val="0"/>
            <w:sz w:val="20"/>
            <w:szCs w:val="21"/>
          </w:rPr>
          <w:delText>start and end of day</w:delText>
        </w:r>
        <w:r w:rsidRPr="00871E1A" w:rsidDel="00D66FFA">
          <w:rPr>
            <w:sz w:val="20"/>
            <w:szCs w:val="21"/>
          </w:rPr>
          <w:delText>.</w:delText>
        </w:r>
      </w:del>
    </w:p>
    <w:p w:rsidR="000F44A3" w:rsidRPr="00871E1A" w:rsidDel="00D66FFA" w:rsidRDefault="000F44A3">
      <w:pPr>
        <w:pStyle w:val="h1"/>
        <w:rPr>
          <w:del w:id="10209" w:author="Caree2" w:date="2016-10-26T18:38:00Z"/>
          <w:sz w:val="18"/>
          <w:szCs w:val="21"/>
        </w:rPr>
        <w:pPrChange w:id="10210" w:author="Caree2" w:date="2016-10-28T06:24:00Z">
          <w:pPr>
            <w:numPr>
              <w:ilvl w:val="2"/>
              <w:numId w:val="8"/>
            </w:numPr>
            <w:shd w:val="clear" w:color="auto" w:fill="FFFFFF"/>
            <w:tabs>
              <w:tab w:val="num" w:pos="360"/>
              <w:tab w:val="num" w:pos="3240"/>
            </w:tabs>
            <w:ind w:left="360" w:hanging="180"/>
          </w:pPr>
        </w:pPrChange>
      </w:pPr>
      <w:del w:id="10211" w:author="Caree2" w:date="2016-10-26T18:38:00Z">
        <w:r w:rsidRPr="00871E1A" w:rsidDel="00D66FFA">
          <w:rPr>
            <w:sz w:val="20"/>
            <w:szCs w:val="21"/>
          </w:rPr>
          <w:delText xml:space="preserve"> Producer-processor verifies, signs and dates.</w:delText>
        </w:r>
      </w:del>
    </w:p>
    <w:p w:rsidR="000F44A3" w:rsidRPr="00871E1A" w:rsidDel="00D66FFA" w:rsidRDefault="000F44A3">
      <w:pPr>
        <w:pStyle w:val="h1"/>
        <w:rPr>
          <w:del w:id="10212" w:author="Caree2" w:date="2016-10-26T18:38:00Z"/>
          <w:sz w:val="18"/>
          <w:szCs w:val="21"/>
        </w:rPr>
        <w:pPrChange w:id="10213" w:author="Caree2" w:date="2016-10-28T06:24:00Z">
          <w:pPr>
            <w:shd w:val="clear" w:color="auto" w:fill="FFFFFF"/>
            <w:ind w:left="180"/>
            <w:jc w:val="right"/>
          </w:pPr>
        </w:pPrChange>
      </w:pPr>
      <w:del w:id="10214" w:author="Caree2" w:date="2016-10-26T18:38:00Z">
        <w:r w:rsidRPr="00871E1A" w:rsidDel="00D66FFA">
          <w:rPr>
            <w:sz w:val="22"/>
          </w:rPr>
          <w:delText>Signed/Date___________________________________________</w:delText>
        </w:r>
      </w:del>
    </w:p>
    <w:p w:rsidR="000F44A3" w:rsidRPr="003D6C9B" w:rsidDel="00D66FFA" w:rsidRDefault="000F44A3">
      <w:pPr>
        <w:pStyle w:val="h1"/>
        <w:rPr>
          <w:del w:id="10215" w:author="Caree2" w:date="2016-10-26T18:38:00Z"/>
          <w:b/>
          <w:bCs/>
          <w:sz w:val="36"/>
          <w:szCs w:val="21"/>
        </w:rPr>
        <w:pPrChange w:id="10216" w:author="Caree2" w:date="2016-10-28T06:24:00Z">
          <w:pPr>
            <w:shd w:val="clear" w:color="auto" w:fill="FFFFFF"/>
          </w:pPr>
        </w:pPrChange>
      </w:pPr>
      <w:del w:id="10217" w:author="Caree2" w:date="2016-10-26T18:38:00Z">
        <w:r w:rsidRPr="00871E1A" w:rsidDel="00D66FFA">
          <w:rPr>
            <w:b/>
            <w:bCs/>
            <w:i w:val="0"/>
            <w:iCs/>
            <w:szCs w:val="21"/>
          </w:rPr>
          <w:br w:type="page"/>
        </w:r>
        <w:r w:rsidRPr="003D6C9B" w:rsidDel="00D66FFA">
          <w:rPr>
            <w:b/>
            <w:bCs/>
            <w:sz w:val="36"/>
            <w:szCs w:val="21"/>
          </w:rPr>
          <w:delText xml:space="preserve">Sample Daily HACCP Log: Poultry Carcass </w:delText>
        </w:r>
        <w:r w:rsidR="008275AE" w:rsidRPr="003D6C9B" w:rsidDel="00D66FFA">
          <w:rPr>
            <w:b/>
            <w:bCs/>
            <w:sz w:val="36"/>
            <w:szCs w:val="21"/>
          </w:rPr>
          <w:delText>and</w:delText>
        </w:r>
        <w:r w:rsidRPr="003D6C9B" w:rsidDel="00D66FFA">
          <w:rPr>
            <w:b/>
            <w:bCs/>
            <w:sz w:val="36"/>
            <w:szCs w:val="21"/>
          </w:rPr>
          <w:delText xml:space="preserve"> Giblets Final Inspection </w:delText>
        </w:r>
      </w:del>
    </w:p>
    <w:p w:rsidR="000F44A3" w:rsidRPr="00871E1A" w:rsidDel="00D66FFA" w:rsidRDefault="000F44A3">
      <w:pPr>
        <w:pStyle w:val="h1"/>
        <w:rPr>
          <w:del w:id="10218" w:author="Caree2" w:date="2016-10-26T18:38:00Z"/>
          <w:szCs w:val="21"/>
        </w:rPr>
        <w:pPrChange w:id="10219" w:author="Caree2" w:date="2016-10-28T06:24:00Z">
          <w:pPr>
            <w:shd w:val="clear" w:color="auto" w:fill="FFFFFF"/>
          </w:pPr>
        </w:pPrChange>
      </w:pPr>
      <w:del w:id="10220" w:author="Caree2" w:date="2016-10-26T18:38:00Z">
        <w:r w:rsidRPr="00871E1A" w:rsidDel="00D66FFA">
          <w:rPr>
            <w:szCs w:val="21"/>
          </w:rPr>
          <w:delText>(Use to document CCP #1, Inspection)</w:delText>
        </w:r>
      </w:del>
    </w:p>
    <w:p w:rsidR="000F44A3" w:rsidRPr="00871E1A" w:rsidDel="00D66FFA" w:rsidRDefault="000F44A3">
      <w:pPr>
        <w:pStyle w:val="h1"/>
        <w:rPr>
          <w:del w:id="10221" w:author="Caree2" w:date="2016-10-26T18:38:00Z"/>
          <w:sz w:val="16"/>
          <w:szCs w:val="21"/>
        </w:rPr>
        <w:pPrChange w:id="10222" w:author="Caree2" w:date="2016-10-28T06:24:00Z">
          <w:pPr>
            <w:shd w:val="clear" w:color="auto" w:fill="FFFFFF"/>
          </w:pPr>
        </w:pPrChange>
      </w:pPr>
    </w:p>
    <w:p w:rsidR="000F44A3" w:rsidRPr="00871E1A" w:rsidDel="00D66FFA" w:rsidRDefault="000F44A3">
      <w:pPr>
        <w:pStyle w:val="h1"/>
        <w:rPr>
          <w:del w:id="10223" w:author="Caree2" w:date="2016-10-26T18:38:00Z"/>
          <w:szCs w:val="21"/>
        </w:rPr>
        <w:pPrChange w:id="10224" w:author="Caree2" w:date="2016-10-28T06:24:00Z">
          <w:pPr>
            <w:shd w:val="clear" w:color="auto" w:fill="FFFFFF"/>
          </w:pPr>
        </w:pPrChange>
      </w:pPr>
      <w:del w:id="10225" w:author="Caree2" w:date="2016-10-26T18:38:00Z">
        <w:r w:rsidRPr="00871E1A" w:rsidDel="00D66FFA">
          <w:rPr>
            <w:szCs w:val="21"/>
          </w:rPr>
          <w:delText>Farm:</w:delText>
        </w:r>
      </w:del>
    </w:p>
    <w:p w:rsidR="000F44A3" w:rsidRPr="00871E1A" w:rsidDel="00D66FFA" w:rsidRDefault="000F44A3">
      <w:pPr>
        <w:pStyle w:val="h1"/>
        <w:rPr>
          <w:del w:id="10226" w:author="Caree2" w:date="2016-10-26T18:38:00Z"/>
          <w:szCs w:val="21"/>
        </w:rPr>
        <w:pPrChange w:id="10227" w:author="Caree2" w:date="2016-10-28T06:24:00Z">
          <w:pPr>
            <w:shd w:val="clear" w:color="auto" w:fill="FFFFFF"/>
          </w:pPr>
        </w:pPrChange>
      </w:pPr>
      <w:del w:id="10228" w:author="Caree2" w:date="2016-10-26T18:38:00Z">
        <w:r w:rsidRPr="00871E1A" w:rsidDel="00D66FFA">
          <w:rPr>
            <w:szCs w:val="21"/>
          </w:rPr>
          <w:delText>Date:</w:delText>
        </w:r>
      </w:del>
    </w:p>
    <w:p w:rsidR="000F44A3" w:rsidRPr="00871E1A" w:rsidDel="00D66FFA" w:rsidRDefault="000F44A3">
      <w:pPr>
        <w:pStyle w:val="h1"/>
        <w:rPr>
          <w:del w:id="10229" w:author="Caree2" w:date="2016-10-26T18:38:00Z"/>
          <w:szCs w:val="21"/>
        </w:rPr>
        <w:pPrChange w:id="10230" w:author="Caree2" w:date="2016-10-28T06:24:00Z">
          <w:pPr>
            <w:shd w:val="clear" w:color="auto" w:fill="FFFFFF"/>
          </w:pPr>
        </w:pPrChange>
      </w:pPr>
      <w:del w:id="10231" w:author="Caree2" w:date="2016-10-26T18:38:00Z">
        <w:r w:rsidRPr="00871E1A" w:rsidDel="00D66FFA">
          <w:rPr>
            <w:szCs w:val="21"/>
          </w:rPr>
          <w:delText>Time:</w:delText>
        </w:r>
      </w:del>
    </w:p>
    <w:p w:rsidR="000F44A3" w:rsidRPr="00871E1A" w:rsidDel="00D66FFA" w:rsidRDefault="000F44A3">
      <w:pPr>
        <w:pStyle w:val="h1"/>
        <w:rPr>
          <w:del w:id="10232" w:author="Caree2" w:date="2016-10-26T18:38:00Z"/>
          <w:sz w:val="16"/>
        </w:rPr>
        <w:pPrChange w:id="10233" w:author="Caree2" w:date="2016-10-28T06:24:00Z">
          <w:pPr>
            <w:shd w:val="clear" w:color="auto" w:fill="FFFFFF"/>
            <w:ind w:left="3600"/>
          </w:pPr>
        </w:pPrChange>
      </w:pPr>
    </w:p>
    <w:tbl>
      <w:tblPr>
        <w:tblW w:w="12960" w:type="dxa"/>
        <w:tblInd w:w="40" w:type="dxa"/>
        <w:tblLayout w:type="fixed"/>
        <w:tblCellMar>
          <w:left w:w="40" w:type="dxa"/>
          <w:right w:w="40" w:type="dxa"/>
        </w:tblCellMar>
        <w:tblLook w:val="0000" w:firstRow="0" w:lastRow="0" w:firstColumn="0" w:lastColumn="0" w:noHBand="0" w:noVBand="0"/>
      </w:tblPr>
      <w:tblGrid>
        <w:gridCol w:w="900"/>
        <w:gridCol w:w="1440"/>
        <w:gridCol w:w="720"/>
        <w:gridCol w:w="661"/>
        <w:gridCol w:w="4019"/>
        <w:gridCol w:w="1440"/>
        <w:gridCol w:w="720"/>
        <w:gridCol w:w="720"/>
        <w:gridCol w:w="2340"/>
      </w:tblGrid>
      <w:tr w:rsidR="000F44A3" w:rsidRPr="00871E1A" w:rsidDel="00D66FFA" w:rsidTr="00D702B8">
        <w:trPr>
          <w:trHeight w:val="822"/>
          <w:del w:id="10234" w:author="Caree2" w:date="2016-10-26T18:38:00Z"/>
        </w:trPr>
        <w:tc>
          <w:tcPr>
            <w:tcW w:w="900" w:type="dxa"/>
            <w:tcBorders>
              <w:bottom w:val="single" w:sz="6" w:space="0" w:color="auto"/>
              <w:right w:val="single" w:sz="6" w:space="0" w:color="auto"/>
            </w:tcBorders>
          </w:tcPr>
          <w:p w:rsidR="000F44A3" w:rsidRPr="00871E1A" w:rsidDel="00D66FFA" w:rsidRDefault="000F44A3">
            <w:pPr>
              <w:pStyle w:val="h1"/>
              <w:rPr>
                <w:del w:id="10235" w:author="Caree2" w:date="2016-10-26T18:38:00Z"/>
                <w:sz w:val="16"/>
                <w:szCs w:val="21"/>
              </w:rPr>
              <w:pPrChange w:id="10236" w:author="Caree2" w:date="2016-10-28T06:24:00Z">
                <w:pPr>
                  <w:shd w:val="clear" w:color="auto" w:fill="FFFFFF"/>
                </w:pPr>
              </w:pPrChange>
            </w:pPr>
          </w:p>
          <w:p w:rsidR="000F44A3" w:rsidRPr="00871E1A" w:rsidDel="00D66FFA" w:rsidRDefault="000F44A3">
            <w:pPr>
              <w:pStyle w:val="h1"/>
              <w:rPr>
                <w:del w:id="10237" w:author="Caree2" w:date="2016-10-26T18:38:00Z"/>
              </w:rPr>
              <w:pPrChange w:id="10238" w:author="Caree2" w:date="2016-10-28T06:24:00Z">
                <w:pPr>
                  <w:shd w:val="clear" w:color="auto" w:fill="FFFFFF"/>
                </w:pPr>
              </w:pPrChange>
            </w:pPr>
            <w:del w:id="10239" w:author="Caree2" w:date="2016-10-26T18:38:00Z">
              <w:r w:rsidRPr="00871E1A" w:rsidDel="00D66FFA">
                <w:rPr>
                  <w:szCs w:val="21"/>
                </w:rPr>
                <w:delText xml:space="preserve"> </w:delText>
              </w:r>
            </w:del>
          </w:p>
          <w:p w:rsidR="000F44A3" w:rsidRPr="00871E1A" w:rsidDel="00D66FFA" w:rsidRDefault="000F44A3">
            <w:pPr>
              <w:pStyle w:val="h1"/>
              <w:rPr>
                <w:del w:id="10240" w:author="Caree2" w:date="2016-10-26T18:38:00Z"/>
              </w:rPr>
              <w:pPrChange w:id="10241" w:author="Caree2" w:date="2016-10-28T06:24:00Z">
                <w:pPr>
                  <w:shd w:val="clear" w:color="auto" w:fill="FFFFFF"/>
                </w:pPr>
              </w:pPrChange>
            </w:pPr>
            <w:del w:id="10242" w:author="Caree2" w:date="2016-10-26T18:38:00Z">
              <w:r w:rsidRPr="00871E1A" w:rsidDel="00D66FFA">
                <w:delText>Sample</w:delText>
              </w:r>
            </w:del>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43" w:author="Caree2" w:date="2016-10-26T18:38:00Z"/>
                <w:sz w:val="16"/>
                <w:szCs w:val="21"/>
              </w:rPr>
              <w:pPrChange w:id="10244" w:author="Caree2" w:date="2016-10-28T06:24:00Z">
                <w:pPr>
                  <w:shd w:val="clear" w:color="auto" w:fill="FFFFFF"/>
                </w:pPr>
              </w:pPrChange>
            </w:pPr>
          </w:p>
          <w:p w:rsidR="000F44A3" w:rsidRPr="00871E1A" w:rsidDel="00D66FFA" w:rsidRDefault="000F44A3">
            <w:pPr>
              <w:pStyle w:val="h1"/>
              <w:rPr>
                <w:del w:id="10245" w:author="Caree2" w:date="2016-10-26T18:38:00Z"/>
                <w:szCs w:val="21"/>
              </w:rPr>
              <w:pPrChange w:id="10246" w:author="Caree2" w:date="2016-10-28T06:24:00Z">
                <w:pPr>
                  <w:shd w:val="clear" w:color="auto" w:fill="FFFFFF"/>
                </w:pPr>
              </w:pPrChange>
            </w:pPr>
            <w:del w:id="10247" w:author="Caree2" w:date="2016-10-26T18:38:00Z">
              <w:r w:rsidRPr="00871E1A" w:rsidDel="00D66FFA">
                <w:rPr>
                  <w:szCs w:val="21"/>
                </w:rPr>
                <w:delText xml:space="preserve"> Inspected by:</w:delText>
              </w:r>
            </w:del>
          </w:p>
          <w:p w:rsidR="000F44A3" w:rsidRPr="00871E1A" w:rsidDel="00D66FFA" w:rsidRDefault="000F44A3">
            <w:pPr>
              <w:pStyle w:val="h1"/>
              <w:rPr>
                <w:del w:id="10248" w:author="Caree2" w:date="2016-10-26T18:38:00Z"/>
                <w:sz w:val="16"/>
              </w:rPr>
              <w:pPrChange w:id="1024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50" w:author="Caree2" w:date="2016-10-26T18:38:00Z"/>
                <w:sz w:val="16"/>
                <w:szCs w:val="21"/>
              </w:rPr>
              <w:pPrChange w:id="10251" w:author="Caree2" w:date="2016-10-28T06:24:00Z">
                <w:pPr>
                  <w:shd w:val="clear" w:color="auto" w:fill="FFFFFF"/>
                </w:pPr>
              </w:pPrChange>
            </w:pPr>
          </w:p>
          <w:p w:rsidR="000F44A3" w:rsidRPr="00871E1A" w:rsidDel="00D66FFA" w:rsidRDefault="000F44A3">
            <w:pPr>
              <w:pStyle w:val="h1"/>
              <w:rPr>
                <w:del w:id="10252" w:author="Caree2" w:date="2016-10-26T18:38:00Z"/>
              </w:rPr>
              <w:pPrChange w:id="10253" w:author="Caree2" w:date="2016-10-28T06:24:00Z">
                <w:pPr>
                  <w:shd w:val="clear" w:color="auto" w:fill="FFFFFF"/>
                  <w:jc w:val="center"/>
                </w:pPr>
              </w:pPrChange>
            </w:pPr>
            <w:del w:id="10254" w:author="Caree2" w:date="2016-10-26T18:38:00Z">
              <w:r w:rsidRPr="00871E1A" w:rsidDel="00D66FFA">
                <w:rPr>
                  <w:szCs w:val="21"/>
                </w:rPr>
                <w:delText>Pass</w:delText>
              </w:r>
            </w:del>
          </w:p>
          <w:p w:rsidR="000F44A3" w:rsidRPr="00871E1A" w:rsidDel="00D66FFA" w:rsidRDefault="000F44A3">
            <w:pPr>
              <w:pStyle w:val="h1"/>
              <w:rPr>
                <w:del w:id="10255" w:author="Caree2" w:date="2016-10-26T18:38:00Z"/>
                <w:sz w:val="16"/>
              </w:rPr>
              <w:pPrChange w:id="10256"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57" w:author="Caree2" w:date="2016-10-26T18:38:00Z"/>
                <w:sz w:val="16"/>
                <w:szCs w:val="21"/>
              </w:rPr>
              <w:pPrChange w:id="10258" w:author="Caree2" w:date="2016-10-28T06:24:00Z">
                <w:pPr>
                  <w:shd w:val="clear" w:color="auto" w:fill="FFFFFF"/>
                </w:pPr>
              </w:pPrChange>
            </w:pPr>
          </w:p>
          <w:p w:rsidR="000F44A3" w:rsidRPr="00871E1A" w:rsidDel="00D66FFA" w:rsidRDefault="000F44A3">
            <w:pPr>
              <w:pStyle w:val="h1"/>
              <w:rPr>
                <w:del w:id="10259" w:author="Caree2" w:date="2016-10-26T18:38:00Z"/>
              </w:rPr>
              <w:pPrChange w:id="10260" w:author="Caree2" w:date="2016-10-28T06:24:00Z">
                <w:pPr>
                  <w:shd w:val="clear" w:color="auto" w:fill="FFFFFF"/>
                  <w:jc w:val="center"/>
                </w:pPr>
              </w:pPrChange>
            </w:pPr>
            <w:del w:id="10261" w:author="Caree2" w:date="2016-10-26T18:38:00Z">
              <w:r w:rsidRPr="00871E1A" w:rsidDel="00D66FFA">
                <w:rPr>
                  <w:szCs w:val="21"/>
                </w:rPr>
                <w:delText>Fail</w:delText>
              </w:r>
            </w:del>
          </w:p>
          <w:p w:rsidR="000F44A3" w:rsidRPr="00871E1A" w:rsidDel="00D66FFA" w:rsidRDefault="000F44A3">
            <w:pPr>
              <w:pStyle w:val="h1"/>
              <w:rPr>
                <w:del w:id="10262" w:author="Caree2" w:date="2016-10-26T18:38:00Z"/>
                <w:sz w:val="16"/>
              </w:rPr>
              <w:pPrChange w:id="10263" w:author="Caree2" w:date="2016-10-28T06:24:00Z">
                <w:pPr>
                  <w:shd w:val="clear" w:color="auto" w:fill="FFFFFF"/>
                </w:pPr>
              </w:pPrChange>
            </w:pPr>
          </w:p>
        </w:tc>
        <w:tc>
          <w:tcPr>
            <w:tcW w:w="4019"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64" w:author="Caree2" w:date="2016-10-26T18:38:00Z"/>
                <w:sz w:val="16"/>
                <w:szCs w:val="21"/>
              </w:rPr>
              <w:pPrChange w:id="10265" w:author="Caree2" w:date="2016-10-28T06:24:00Z">
                <w:pPr>
                  <w:shd w:val="clear" w:color="auto" w:fill="FFFFFF"/>
                </w:pPr>
              </w:pPrChange>
            </w:pPr>
          </w:p>
          <w:p w:rsidR="000F44A3" w:rsidRPr="00871E1A" w:rsidDel="00D66FFA" w:rsidRDefault="000F44A3">
            <w:pPr>
              <w:pStyle w:val="h1"/>
              <w:rPr>
                <w:del w:id="10266" w:author="Caree2" w:date="2016-10-26T18:38:00Z"/>
              </w:rPr>
              <w:pPrChange w:id="10267" w:author="Caree2" w:date="2016-10-28T06:24:00Z">
                <w:pPr>
                  <w:shd w:val="clear" w:color="auto" w:fill="FFFFFF"/>
                </w:pPr>
              </w:pPrChange>
            </w:pPr>
            <w:del w:id="10268" w:author="Caree2" w:date="2016-10-26T18:38:00Z">
              <w:r w:rsidRPr="00871E1A" w:rsidDel="00D66FFA">
                <w:rPr>
                  <w:szCs w:val="21"/>
                </w:rPr>
                <w:delText>Corrective Action *</w:delText>
              </w:r>
            </w:del>
          </w:p>
          <w:p w:rsidR="000F44A3" w:rsidRPr="00871E1A" w:rsidDel="00D66FFA" w:rsidRDefault="000F44A3">
            <w:pPr>
              <w:pStyle w:val="h1"/>
              <w:rPr>
                <w:del w:id="10269" w:author="Caree2" w:date="2016-10-26T18:38:00Z"/>
                <w:sz w:val="16"/>
              </w:rPr>
              <w:pPrChange w:id="10270"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71" w:author="Caree2" w:date="2016-10-26T18:38:00Z"/>
                <w:sz w:val="16"/>
                <w:szCs w:val="21"/>
              </w:rPr>
              <w:pPrChange w:id="10272" w:author="Caree2" w:date="2016-10-28T06:24:00Z">
                <w:pPr>
                  <w:shd w:val="clear" w:color="auto" w:fill="FFFFFF"/>
                </w:pPr>
              </w:pPrChange>
            </w:pPr>
          </w:p>
          <w:p w:rsidR="000F44A3" w:rsidRPr="00871E1A" w:rsidDel="00D66FFA" w:rsidRDefault="000F44A3">
            <w:pPr>
              <w:pStyle w:val="h1"/>
              <w:rPr>
                <w:del w:id="10273" w:author="Caree2" w:date="2016-10-26T18:38:00Z"/>
                <w:sz w:val="16"/>
              </w:rPr>
              <w:pPrChange w:id="10274" w:author="Caree2" w:date="2016-10-28T06:24:00Z">
                <w:pPr>
                  <w:shd w:val="clear" w:color="auto" w:fill="FFFFFF"/>
                  <w:ind w:hanging="43"/>
                </w:pPr>
              </w:pPrChange>
            </w:pPr>
            <w:del w:id="10275" w:author="Caree2" w:date="2016-10-26T18:38:00Z">
              <w:r w:rsidRPr="00871E1A" w:rsidDel="00D66FFA">
                <w:delText xml:space="preserve"> Re-inspected by:</w:delText>
              </w:r>
            </w:del>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76" w:author="Caree2" w:date="2016-10-26T18:38:00Z"/>
                <w:sz w:val="16"/>
                <w:szCs w:val="21"/>
              </w:rPr>
              <w:pPrChange w:id="10277" w:author="Caree2" w:date="2016-10-28T06:24:00Z">
                <w:pPr>
                  <w:shd w:val="clear" w:color="auto" w:fill="FFFFFF"/>
                </w:pPr>
              </w:pPrChange>
            </w:pPr>
          </w:p>
          <w:p w:rsidR="000F44A3" w:rsidRPr="00871E1A" w:rsidDel="00D66FFA" w:rsidRDefault="000F44A3">
            <w:pPr>
              <w:pStyle w:val="h1"/>
              <w:rPr>
                <w:del w:id="10278" w:author="Caree2" w:date="2016-10-26T18:38:00Z"/>
              </w:rPr>
              <w:pPrChange w:id="10279" w:author="Caree2" w:date="2016-10-28T06:24:00Z">
                <w:pPr>
                  <w:shd w:val="clear" w:color="auto" w:fill="FFFFFF"/>
                  <w:jc w:val="center"/>
                </w:pPr>
              </w:pPrChange>
            </w:pPr>
            <w:del w:id="10280" w:author="Caree2" w:date="2016-10-26T18:38:00Z">
              <w:r w:rsidRPr="00871E1A" w:rsidDel="00D66FFA">
                <w:delText>Pass</w:delText>
              </w:r>
            </w:del>
          </w:p>
          <w:p w:rsidR="000F44A3" w:rsidRPr="00871E1A" w:rsidDel="00D66FFA" w:rsidRDefault="000F44A3">
            <w:pPr>
              <w:pStyle w:val="h1"/>
              <w:rPr>
                <w:del w:id="10281" w:author="Caree2" w:date="2016-10-26T18:38:00Z"/>
              </w:rPr>
              <w:pPrChange w:id="10282"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83" w:author="Caree2" w:date="2016-10-26T18:38:00Z"/>
                <w:sz w:val="16"/>
                <w:szCs w:val="21"/>
              </w:rPr>
              <w:pPrChange w:id="10284" w:author="Caree2" w:date="2016-10-28T06:24:00Z">
                <w:pPr>
                  <w:shd w:val="clear" w:color="auto" w:fill="FFFFFF"/>
                </w:pPr>
              </w:pPrChange>
            </w:pPr>
          </w:p>
          <w:p w:rsidR="000F44A3" w:rsidRPr="00871E1A" w:rsidDel="00D66FFA" w:rsidRDefault="000F44A3">
            <w:pPr>
              <w:pStyle w:val="h1"/>
              <w:rPr>
                <w:del w:id="10285" w:author="Caree2" w:date="2016-10-26T18:38:00Z"/>
              </w:rPr>
              <w:pPrChange w:id="10286" w:author="Caree2" w:date="2016-10-28T06:24:00Z">
                <w:pPr>
                  <w:shd w:val="clear" w:color="auto" w:fill="FFFFFF"/>
                  <w:jc w:val="center"/>
                </w:pPr>
              </w:pPrChange>
            </w:pPr>
            <w:del w:id="10287" w:author="Caree2" w:date="2016-10-26T18:38:00Z">
              <w:r w:rsidRPr="00871E1A" w:rsidDel="00D66FFA">
                <w:delText>Fail**</w:delText>
              </w:r>
            </w:del>
          </w:p>
          <w:p w:rsidR="000F44A3" w:rsidRPr="00871E1A" w:rsidDel="00D66FFA" w:rsidRDefault="000F44A3">
            <w:pPr>
              <w:pStyle w:val="h1"/>
              <w:rPr>
                <w:del w:id="10288" w:author="Caree2" w:date="2016-10-26T18:38:00Z"/>
              </w:rPr>
              <w:pPrChange w:id="10289"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90" w:author="Caree2" w:date="2016-10-26T18:38:00Z"/>
                <w:sz w:val="16"/>
                <w:szCs w:val="21"/>
              </w:rPr>
              <w:pPrChange w:id="10291" w:author="Caree2" w:date="2016-10-28T06:24:00Z">
                <w:pPr>
                  <w:shd w:val="clear" w:color="auto" w:fill="FFFFFF"/>
                </w:pPr>
              </w:pPrChange>
            </w:pPr>
          </w:p>
          <w:p w:rsidR="000F44A3" w:rsidRPr="00871E1A" w:rsidDel="00D66FFA" w:rsidRDefault="000F44A3">
            <w:pPr>
              <w:pStyle w:val="h1"/>
              <w:rPr>
                <w:del w:id="10292" w:author="Caree2" w:date="2016-10-26T18:38:00Z"/>
              </w:rPr>
              <w:pPrChange w:id="10293" w:author="Caree2" w:date="2016-10-28T06:24:00Z">
                <w:pPr>
                  <w:shd w:val="clear" w:color="auto" w:fill="FFFFFF"/>
                  <w:ind w:left="320" w:right="140" w:hanging="180"/>
                </w:pPr>
              </w:pPrChange>
            </w:pPr>
            <w:del w:id="10294" w:author="Caree2" w:date="2016-10-26T18:38:00Z">
              <w:r w:rsidRPr="00871E1A" w:rsidDel="00D66FFA">
                <w:rPr>
                  <w:sz w:val="21"/>
                  <w:szCs w:val="21"/>
                </w:rPr>
                <w:delText xml:space="preserve"> </w:delText>
              </w:r>
              <w:r w:rsidRPr="00871E1A" w:rsidDel="00D66FFA">
                <w:rPr>
                  <w:szCs w:val="21"/>
                </w:rPr>
                <w:delText>Signature</w:delText>
              </w:r>
            </w:del>
          </w:p>
          <w:p w:rsidR="000F44A3" w:rsidRPr="00871E1A" w:rsidDel="00D66FFA" w:rsidRDefault="000F44A3">
            <w:pPr>
              <w:pStyle w:val="h1"/>
              <w:rPr>
                <w:del w:id="10295" w:author="Caree2" w:date="2016-10-26T18:38:00Z"/>
              </w:rPr>
              <w:pPrChange w:id="10296" w:author="Caree2" w:date="2016-10-28T06:24:00Z">
                <w:pPr>
                  <w:shd w:val="clear" w:color="auto" w:fill="FFFFFF"/>
                </w:pPr>
              </w:pPrChange>
            </w:pPr>
          </w:p>
        </w:tc>
      </w:tr>
      <w:tr w:rsidR="000F44A3" w:rsidRPr="00871E1A" w:rsidDel="00D66FFA" w:rsidTr="00D702B8">
        <w:trPr>
          <w:trHeight w:val="480"/>
          <w:del w:id="10297"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98" w:author="Caree2" w:date="2016-10-26T18:38:00Z"/>
              </w:rPr>
              <w:pPrChange w:id="10299" w:author="Caree2" w:date="2016-10-28T06:24:00Z">
                <w:pPr>
                  <w:shd w:val="clear" w:color="auto" w:fill="FFFFFF"/>
                </w:pPr>
              </w:pPrChange>
            </w:pPr>
            <w:del w:id="10300" w:author="Caree2" w:date="2016-10-26T18:38:00Z">
              <w:r w:rsidRPr="00871E1A" w:rsidDel="00D66FFA">
                <w:delText>1</w:delText>
              </w:r>
            </w:del>
          </w:p>
          <w:p w:rsidR="000F44A3" w:rsidRPr="00871E1A" w:rsidDel="00D66FFA" w:rsidRDefault="000F44A3">
            <w:pPr>
              <w:pStyle w:val="h1"/>
              <w:rPr>
                <w:del w:id="10301" w:author="Caree2" w:date="2016-10-26T18:38:00Z"/>
              </w:rPr>
              <w:pPrChange w:id="10302" w:author="Caree2" w:date="2016-10-28T06:24:00Z">
                <w:pPr>
                  <w:shd w:val="clear" w:color="auto" w:fill="FFFFFF"/>
                </w:pPr>
              </w:pPrChange>
            </w:pPr>
          </w:p>
          <w:p w:rsidR="000F44A3" w:rsidRPr="00871E1A" w:rsidDel="00D66FFA" w:rsidRDefault="000F44A3">
            <w:pPr>
              <w:pStyle w:val="h1"/>
              <w:rPr>
                <w:del w:id="10303" w:author="Caree2" w:date="2016-10-26T18:38:00Z"/>
                <w:sz w:val="20"/>
              </w:rPr>
              <w:pPrChange w:id="10304"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05" w:author="Caree2" w:date="2016-10-26T18:38:00Z"/>
              </w:rPr>
              <w:pPrChange w:id="10306" w:author="Caree2" w:date="2016-10-28T06:24:00Z">
                <w:pPr>
                  <w:shd w:val="clear" w:color="auto" w:fill="FFFFFF"/>
                </w:pPr>
              </w:pPrChange>
            </w:pPr>
          </w:p>
          <w:p w:rsidR="000F44A3" w:rsidRPr="00871E1A" w:rsidDel="00D66FFA" w:rsidRDefault="000F44A3">
            <w:pPr>
              <w:pStyle w:val="h1"/>
              <w:rPr>
                <w:del w:id="10307" w:author="Caree2" w:date="2016-10-26T18:38:00Z"/>
              </w:rPr>
              <w:pPrChange w:id="10308"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09" w:author="Caree2" w:date="2016-10-26T18:38:00Z"/>
              </w:rPr>
              <w:pPrChange w:id="10310" w:author="Caree2" w:date="2016-10-28T06:24:00Z">
                <w:pPr>
                  <w:shd w:val="clear" w:color="auto" w:fill="FFFFFF"/>
                </w:pPr>
              </w:pPrChange>
            </w:pPr>
          </w:p>
          <w:p w:rsidR="000F44A3" w:rsidRPr="00871E1A" w:rsidDel="00D66FFA" w:rsidRDefault="000F44A3">
            <w:pPr>
              <w:pStyle w:val="h1"/>
              <w:rPr>
                <w:del w:id="10311" w:author="Caree2" w:date="2016-10-26T18:38:00Z"/>
              </w:rPr>
              <w:pPrChange w:id="10312"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13" w:author="Caree2" w:date="2016-10-26T18:38:00Z"/>
              </w:rPr>
              <w:pPrChange w:id="10314" w:author="Caree2" w:date="2016-10-28T06:24:00Z">
                <w:pPr>
                  <w:shd w:val="clear" w:color="auto" w:fill="FFFFFF"/>
                </w:pPr>
              </w:pPrChange>
            </w:pPr>
          </w:p>
          <w:p w:rsidR="000F44A3" w:rsidRPr="00871E1A" w:rsidDel="00D66FFA" w:rsidRDefault="000F44A3">
            <w:pPr>
              <w:pStyle w:val="h1"/>
              <w:rPr>
                <w:del w:id="10315" w:author="Caree2" w:date="2016-10-26T18:38:00Z"/>
              </w:rPr>
              <w:pPrChange w:id="10316" w:author="Caree2" w:date="2016-10-28T06:24:00Z">
                <w:pPr>
                  <w:shd w:val="clear" w:color="auto" w:fill="FFFFFF"/>
                </w:pPr>
              </w:pPrChange>
            </w:pPr>
          </w:p>
        </w:tc>
        <w:tc>
          <w:tcPr>
            <w:tcW w:w="4019"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17" w:author="Caree2" w:date="2016-10-26T18:38:00Z"/>
              </w:rPr>
              <w:pPrChange w:id="10318" w:author="Caree2" w:date="2016-10-28T06:24:00Z">
                <w:pPr>
                  <w:shd w:val="clear" w:color="auto" w:fill="FFFFFF"/>
                </w:pPr>
              </w:pPrChange>
            </w:pPr>
          </w:p>
          <w:p w:rsidR="000F44A3" w:rsidRPr="00871E1A" w:rsidDel="00D66FFA" w:rsidRDefault="000F44A3">
            <w:pPr>
              <w:pStyle w:val="h1"/>
              <w:rPr>
                <w:del w:id="10319" w:author="Caree2" w:date="2016-10-26T18:38:00Z"/>
              </w:rPr>
              <w:pPrChange w:id="10320"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21" w:author="Caree2" w:date="2016-10-26T18:38:00Z"/>
              </w:rPr>
              <w:pPrChange w:id="10322" w:author="Caree2" w:date="2016-10-28T06:24:00Z">
                <w:pPr>
                  <w:shd w:val="clear" w:color="auto" w:fill="FFFFFF"/>
                </w:pPr>
              </w:pPrChange>
            </w:pPr>
          </w:p>
          <w:p w:rsidR="000F44A3" w:rsidRPr="00871E1A" w:rsidDel="00D66FFA" w:rsidRDefault="000F44A3">
            <w:pPr>
              <w:pStyle w:val="h1"/>
              <w:rPr>
                <w:del w:id="10323" w:author="Caree2" w:date="2016-10-26T18:38:00Z"/>
              </w:rPr>
              <w:pPrChange w:id="10324"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25" w:author="Caree2" w:date="2016-10-26T18:38:00Z"/>
              </w:rPr>
              <w:pPrChange w:id="10326" w:author="Caree2" w:date="2016-10-28T06:24:00Z">
                <w:pPr>
                  <w:shd w:val="clear" w:color="auto" w:fill="FFFFFF"/>
                </w:pPr>
              </w:pPrChange>
            </w:pPr>
          </w:p>
          <w:p w:rsidR="000F44A3" w:rsidRPr="00871E1A" w:rsidDel="00D66FFA" w:rsidRDefault="000F44A3">
            <w:pPr>
              <w:pStyle w:val="h1"/>
              <w:rPr>
                <w:del w:id="10327" w:author="Caree2" w:date="2016-10-26T18:38:00Z"/>
              </w:rPr>
              <w:pPrChange w:id="10328"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29" w:author="Caree2" w:date="2016-10-26T18:38:00Z"/>
              </w:rPr>
              <w:pPrChange w:id="10330" w:author="Caree2" w:date="2016-10-28T06:24:00Z">
                <w:pPr>
                  <w:shd w:val="clear" w:color="auto" w:fill="FFFFFF"/>
                </w:pPr>
              </w:pPrChange>
            </w:pPr>
          </w:p>
          <w:p w:rsidR="000F44A3" w:rsidRPr="00871E1A" w:rsidDel="00D66FFA" w:rsidRDefault="000F44A3">
            <w:pPr>
              <w:pStyle w:val="h1"/>
              <w:rPr>
                <w:del w:id="10331" w:author="Caree2" w:date="2016-10-26T18:38:00Z"/>
              </w:rPr>
              <w:pPrChange w:id="10332"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33" w:author="Caree2" w:date="2016-10-26T18:38:00Z"/>
              </w:rPr>
              <w:pPrChange w:id="10334" w:author="Caree2" w:date="2016-10-28T06:24:00Z">
                <w:pPr>
                  <w:shd w:val="clear" w:color="auto" w:fill="FFFFFF"/>
                </w:pPr>
              </w:pPrChange>
            </w:pPr>
          </w:p>
          <w:p w:rsidR="000F44A3" w:rsidRPr="00871E1A" w:rsidDel="00D66FFA" w:rsidRDefault="000F44A3">
            <w:pPr>
              <w:pStyle w:val="h1"/>
              <w:rPr>
                <w:del w:id="10335" w:author="Caree2" w:date="2016-10-26T18:38:00Z"/>
              </w:rPr>
              <w:pPrChange w:id="10336" w:author="Caree2" w:date="2016-10-28T06:24:00Z">
                <w:pPr>
                  <w:shd w:val="clear" w:color="auto" w:fill="FFFFFF"/>
                </w:pPr>
              </w:pPrChange>
            </w:pPr>
          </w:p>
        </w:tc>
      </w:tr>
      <w:tr w:rsidR="000F44A3" w:rsidRPr="00871E1A" w:rsidDel="00D66FFA" w:rsidTr="00D702B8">
        <w:trPr>
          <w:trHeight w:val="480"/>
          <w:del w:id="10337"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38" w:author="Caree2" w:date="2016-10-26T18:38:00Z"/>
              </w:rPr>
              <w:pPrChange w:id="10339" w:author="Caree2" w:date="2016-10-28T06:24:00Z">
                <w:pPr>
                  <w:shd w:val="clear" w:color="auto" w:fill="FFFFFF"/>
                </w:pPr>
              </w:pPrChange>
            </w:pPr>
            <w:del w:id="10340" w:author="Caree2" w:date="2016-10-26T18:38:00Z">
              <w:r w:rsidRPr="00871E1A" w:rsidDel="00D66FFA">
                <w:delText>2</w:delText>
              </w:r>
            </w:del>
          </w:p>
          <w:p w:rsidR="000F44A3" w:rsidRPr="00871E1A" w:rsidDel="00D66FFA" w:rsidRDefault="000F44A3">
            <w:pPr>
              <w:pStyle w:val="h1"/>
              <w:rPr>
                <w:del w:id="10341" w:author="Caree2" w:date="2016-10-26T18:38:00Z"/>
              </w:rPr>
              <w:pPrChange w:id="10342" w:author="Caree2" w:date="2016-10-28T06:24:00Z">
                <w:pPr>
                  <w:shd w:val="clear" w:color="auto" w:fill="FFFFFF"/>
                </w:pPr>
              </w:pPrChange>
            </w:pPr>
          </w:p>
          <w:p w:rsidR="000F44A3" w:rsidRPr="00871E1A" w:rsidDel="00D66FFA" w:rsidRDefault="000F44A3">
            <w:pPr>
              <w:pStyle w:val="h1"/>
              <w:rPr>
                <w:del w:id="10343" w:author="Caree2" w:date="2016-10-26T18:38:00Z"/>
                <w:sz w:val="20"/>
              </w:rPr>
              <w:pPrChange w:id="10344"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45" w:author="Caree2" w:date="2016-10-26T18:38:00Z"/>
              </w:rPr>
              <w:pPrChange w:id="10346" w:author="Caree2" w:date="2016-10-28T06:24:00Z">
                <w:pPr>
                  <w:shd w:val="clear" w:color="auto" w:fill="FFFFFF"/>
                </w:pPr>
              </w:pPrChange>
            </w:pPr>
          </w:p>
          <w:p w:rsidR="000F44A3" w:rsidRPr="00871E1A" w:rsidDel="00D66FFA" w:rsidRDefault="000F44A3">
            <w:pPr>
              <w:pStyle w:val="h1"/>
              <w:rPr>
                <w:del w:id="10347" w:author="Caree2" w:date="2016-10-26T18:38:00Z"/>
              </w:rPr>
              <w:pPrChange w:id="10348"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49" w:author="Caree2" w:date="2016-10-26T18:38:00Z"/>
              </w:rPr>
              <w:pPrChange w:id="10350" w:author="Caree2" w:date="2016-10-28T06:24:00Z">
                <w:pPr>
                  <w:shd w:val="clear" w:color="auto" w:fill="FFFFFF"/>
                </w:pPr>
              </w:pPrChange>
            </w:pPr>
          </w:p>
          <w:p w:rsidR="000F44A3" w:rsidRPr="00871E1A" w:rsidDel="00D66FFA" w:rsidRDefault="000F44A3">
            <w:pPr>
              <w:pStyle w:val="h1"/>
              <w:rPr>
                <w:del w:id="10351" w:author="Caree2" w:date="2016-10-26T18:38:00Z"/>
              </w:rPr>
              <w:pPrChange w:id="10352"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53" w:author="Caree2" w:date="2016-10-26T18:38:00Z"/>
              </w:rPr>
              <w:pPrChange w:id="10354" w:author="Caree2" w:date="2016-10-28T06:24:00Z">
                <w:pPr>
                  <w:shd w:val="clear" w:color="auto" w:fill="FFFFFF"/>
                </w:pPr>
              </w:pPrChange>
            </w:pPr>
          </w:p>
          <w:p w:rsidR="000F44A3" w:rsidRPr="00871E1A" w:rsidDel="00D66FFA" w:rsidRDefault="000F44A3">
            <w:pPr>
              <w:pStyle w:val="h1"/>
              <w:rPr>
                <w:del w:id="10355" w:author="Caree2" w:date="2016-10-26T18:38:00Z"/>
              </w:rPr>
              <w:pPrChange w:id="10356" w:author="Caree2" w:date="2016-10-28T06:24:00Z">
                <w:pPr>
                  <w:shd w:val="clear" w:color="auto" w:fill="FFFFFF"/>
                </w:pPr>
              </w:pPrChange>
            </w:pPr>
          </w:p>
        </w:tc>
        <w:tc>
          <w:tcPr>
            <w:tcW w:w="4019"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57" w:author="Caree2" w:date="2016-10-26T18:38:00Z"/>
              </w:rPr>
              <w:pPrChange w:id="10358" w:author="Caree2" w:date="2016-10-28T06:24:00Z">
                <w:pPr>
                  <w:shd w:val="clear" w:color="auto" w:fill="FFFFFF"/>
                </w:pPr>
              </w:pPrChange>
            </w:pPr>
          </w:p>
          <w:p w:rsidR="000F44A3" w:rsidRPr="00871E1A" w:rsidDel="00D66FFA" w:rsidRDefault="000F44A3">
            <w:pPr>
              <w:pStyle w:val="h1"/>
              <w:rPr>
                <w:del w:id="10359" w:author="Caree2" w:date="2016-10-26T18:38:00Z"/>
              </w:rPr>
              <w:pPrChange w:id="10360"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61" w:author="Caree2" w:date="2016-10-26T18:38:00Z"/>
              </w:rPr>
              <w:pPrChange w:id="10362" w:author="Caree2" w:date="2016-10-28T06:24:00Z">
                <w:pPr>
                  <w:shd w:val="clear" w:color="auto" w:fill="FFFFFF"/>
                </w:pPr>
              </w:pPrChange>
            </w:pPr>
          </w:p>
          <w:p w:rsidR="000F44A3" w:rsidRPr="00871E1A" w:rsidDel="00D66FFA" w:rsidRDefault="000F44A3">
            <w:pPr>
              <w:pStyle w:val="h1"/>
              <w:rPr>
                <w:del w:id="10363" w:author="Caree2" w:date="2016-10-26T18:38:00Z"/>
              </w:rPr>
              <w:pPrChange w:id="10364"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65" w:author="Caree2" w:date="2016-10-26T18:38:00Z"/>
              </w:rPr>
              <w:pPrChange w:id="10366" w:author="Caree2" w:date="2016-10-28T06:24:00Z">
                <w:pPr>
                  <w:shd w:val="clear" w:color="auto" w:fill="FFFFFF"/>
                </w:pPr>
              </w:pPrChange>
            </w:pPr>
          </w:p>
          <w:p w:rsidR="000F44A3" w:rsidRPr="00871E1A" w:rsidDel="00D66FFA" w:rsidRDefault="000F44A3">
            <w:pPr>
              <w:pStyle w:val="h1"/>
              <w:rPr>
                <w:del w:id="10367" w:author="Caree2" w:date="2016-10-26T18:38:00Z"/>
              </w:rPr>
              <w:pPrChange w:id="10368"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69" w:author="Caree2" w:date="2016-10-26T18:38:00Z"/>
              </w:rPr>
              <w:pPrChange w:id="10370" w:author="Caree2" w:date="2016-10-28T06:24:00Z">
                <w:pPr>
                  <w:shd w:val="clear" w:color="auto" w:fill="FFFFFF"/>
                </w:pPr>
              </w:pPrChange>
            </w:pPr>
          </w:p>
          <w:p w:rsidR="000F44A3" w:rsidRPr="00871E1A" w:rsidDel="00D66FFA" w:rsidRDefault="000F44A3">
            <w:pPr>
              <w:pStyle w:val="h1"/>
              <w:rPr>
                <w:del w:id="10371" w:author="Caree2" w:date="2016-10-26T18:38:00Z"/>
              </w:rPr>
              <w:pPrChange w:id="10372"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73" w:author="Caree2" w:date="2016-10-26T18:38:00Z"/>
              </w:rPr>
              <w:pPrChange w:id="10374" w:author="Caree2" w:date="2016-10-28T06:24:00Z">
                <w:pPr>
                  <w:shd w:val="clear" w:color="auto" w:fill="FFFFFF"/>
                </w:pPr>
              </w:pPrChange>
            </w:pPr>
          </w:p>
          <w:p w:rsidR="000F44A3" w:rsidRPr="00871E1A" w:rsidDel="00D66FFA" w:rsidRDefault="000F44A3">
            <w:pPr>
              <w:pStyle w:val="h1"/>
              <w:rPr>
                <w:del w:id="10375" w:author="Caree2" w:date="2016-10-26T18:38:00Z"/>
              </w:rPr>
              <w:pPrChange w:id="10376" w:author="Caree2" w:date="2016-10-28T06:24:00Z">
                <w:pPr>
                  <w:shd w:val="clear" w:color="auto" w:fill="FFFFFF"/>
                </w:pPr>
              </w:pPrChange>
            </w:pPr>
          </w:p>
        </w:tc>
      </w:tr>
      <w:tr w:rsidR="000F44A3" w:rsidRPr="00871E1A" w:rsidDel="00D66FFA" w:rsidTr="00D702B8">
        <w:trPr>
          <w:trHeight w:val="480"/>
          <w:del w:id="10377"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78" w:author="Caree2" w:date="2016-10-26T18:38:00Z"/>
              </w:rPr>
              <w:pPrChange w:id="10379" w:author="Caree2" w:date="2016-10-28T06:24:00Z">
                <w:pPr>
                  <w:shd w:val="clear" w:color="auto" w:fill="FFFFFF"/>
                </w:pPr>
              </w:pPrChange>
            </w:pPr>
            <w:del w:id="10380" w:author="Caree2" w:date="2016-10-26T18:38:00Z">
              <w:r w:rsidRPr="00871E1A" w:rsidDel="00D66FFA">
                <w:delText>3</w:delText>
              </w:r>
            </w:del>
          </w:p>
          <w:p w:rsidR="000F44A3" w:rsidRPr="00871E1A" w:rsidDel="00D66FFA" w:rsidRDefault="000F44A3">
            <w:pPr>
              <w:pStyle w:val="h1"/>
              <w:rPr>
                <w:del w:id="10381" w:author="Caree2" w:date="2016-10-26T18:38:00Z"/>
              </w:rPr>
              <w:pPrChange w:id="10382" w:author="Caree2" w:date="2016-10-28T06:24:00Z">
                <w:pPr>
                  <w:shd w:val="clear" w:color="auto" w:fill="FFFFFF"/>
                </w:pPr>
              </w:pPrChange>
            </w:pPr>
          </w:p>
          <w:p w:rsidR="000F44A3" w:rsidRPr="00871E1A" w:rsidDel="00D66FFA" w:rsidRDefault="000F44A3">
            <w:pPr>
              <w:pStyle w:val="h1"/>
              <w:rPr>
                <w:del w:id="10383" w:author="Caree2" w:date="2016-10-26T18:38:00Z"/>
                <w:sz w:val="20"/>
              </w:rPr>
              <w:pPrChange w:id="10384"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85" w:author="Caree2" w:date="2016-10-26T18:38:00Z"/>
              </w:rPr>
              <w:pPrChange w:id="10386" w:author="Caree2" w:date="2016-10-28T06:24:00Z">
                <w:pPr>
                  <w:shd w:val="clear" w:color="auto" w:fill="FFFFFF"/>
                </w:pPr>
              </w:pPrChange>
            </w:pPr>
          </w:p>
          <w:p w:rsidR="000F44A3" w:rsidRPr="00871E1A" w:rsidDel="00D66FFA" w:rsidRDefault="000F44A3">
            <w:pPr>
              <w:pStyle w:val="h1"/>
              <w:rPr>
                <w:del w:id="10387" w:author="Caree2" w:date="2016-10-26T18:38:00Z"/>
              </w:rPr>
              <w:pPrChange w:id="10388"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89" w:author="Caree2" w:date="2016-10-26T18:38:00Z"/>
              </w:rPr>
              <w:pPrChange w:id="10390" w:author="Caree2" w:date="2016-10-28T06:24:00Z">
                <w:pPr>
                  <w:shd w:val="clear" w:color="auto" w:fill="FFFFFF"/>
                </w:pPr>
              </w:pPrChange>
            </w:pPr>
          </w:p>
          <w:p w:rsidR="000F44A3" w:rsidRPr="00871E1A" w:rsidDel="00D66FFA" w:rsidRDefault="000F44A3">
            <w:pPr>
              <w:pStyle w:val="h1"/>
              <w:rPr>
                <w:del w:id="10391" w:author="Caree2" w:date="2016-10-26T18:38:00Z"/>
              </w:rPr>
              <w:pPrChange w:id="10392"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93" w:author="Caree2" w:date="2016-10-26T18:38:00Z"/>
              </w:rPr>
              <w:pPrChange w:id="10394" w:author="Caree2" w:date="2016-10-28T06:24:00Z">
                <w:pPr>
                  <w:shd w:val="clear" w:color="auto" w:fill="FFFFFF"/>
                </w:pPr>
              </w:pPrChange>
            </w:pPr>
          </w:p>
          <w:p w:rsidR="000F44A3" w:rsidRPr="00871E1A" w:rsidDel="00D66FFA" w:rsidRDefault="000F44A3">
            <w:pPr>
              <w:pStyle w:val="h1"/>
              <w:rPr>
                <w:del w:id="10395" w:author="Caree2" w:date="2016-10-26T18:38:00Z"/>
              </w:rPr>
              <w:pPrChange w:id="10396" w:author="Caree2" w:date="2016-10-28T06:24:00Z">
                <w:pPr>
                  <w:shd w:val="clear" w:color="auto" w:fill="FFFFFF"/>
                </w:pPr>
              </w:pPrChange>
            </w:pPr>
          </w:p>
        </w:tc>
        <w:tc>
          <w:tcPr>
            <w:tcW w:w="4019"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97" w:author="Caree2" w:date="2016-10-26T18:38:00Z"/>
              </w:rPr>
              <w:pPrChange w:id="10398" w:author="Caree2" w:date="2016-10-28T06:24:00Z">
                <w:pPr>
                  <w:shd w:val="clear" w:color="auto" w:fill="FFFFFF"/>
                </w:pPr>
              </w:pPrChange>
            </w:pPr>
          </w:p>
          <w:p w:rsidR="000F44A3" w:rsidRPr="00871E1A" w:rsidDel="00D66FFA" w:rsidRDefault="000F44A3">
            <w:pPr>
              <w:pStyle w:val="h1"/>
              <w:rPr>
                <w:del w:id="10399" w:author="Caree2" w:date="2016-10-26T18:38:00Z"/>
              </w:rPr>
              <w:pPrChange w:id="10400"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01" w:author="Caree2" w:date="2016-10-26T18:38:00Z"/>
              </w:rPr>
              <w:pPrChange w:id="10402" w:author="Caree2" w:date="2016-10-28T06:24:00Z">
                <w:pPr>
                  <w:shd w:val="clear" w:color="auto" w:fill="FFFFFF"/>
                </w:pPr>
              </w:pPrChange>
            </w:pPr>
          </w:p>
          <w:p w:rsidR="000F44A3" w:rsidRPr="00871E1A" w:rsidDel="00D66FFA" w:rsidRDefault="000F44A3">
            <w:pPr>
              <w:pStyle w:val="h1"/>
              <w:rPr>
                <w:del w:id="10403" w:author="Caree2" w:date="2016-10-26T18:38:00Z"/>
              </w:rPr>
              <w:pPrChange w:id="10404"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05" w:author="Caree2" w:date="2016-10-26T18:38:00Z"/>
              </w:rPr>
              <w:pPrChange w:id="10406" w:author="Caree2" w:date="2016-10-28T06:24:00Z">
                <w:pPr>
                  <w:shd w:val="clear" w:color="auto" w:fill="FFFFFF"/>
                </w:pPr>
              </w:pPrChange>
            </w:pPr>
          </w:p>
          <w:p w:rsidR="000F44A3" w:rsidRPr="00871E1A" w:rsidDel="00D66FFA" w:rsidRDefault="000F44A3">
            <w:pPr>
              <w:pStyle w:val="h1"/>
              <w:rPr>
                <w:del w:id="10407" w:author="Caree2" w:date="2016-10-26T18:38:00Z"/>
              </w:rPr>
              <w:pPrChange w:id="10408"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09" w:author="Caree2" w:date="2016-10-26T18:38:00Z"/>
              </w:rPr>
              <w:pPrChange w:id="10410" w:author="Caree2" w:date="2016-10-28T06:24:00Z">
                <w:pPr>
                  <w:shd w:val="clear" w:color="auto" w:fill="FFFFFF"/>
                </w:pPr>
              </w:pPrChange>
            </w:pPr>
          </w:p>
          <w:p w:rsidR="000F44A3" w:rsidRPr="00871E1A" w:rsidDel="00D66FFA" w:rsidRDefault="000F44A3">
            <w:pPr>
              <w:pStyle w:val="h1"/>
              <w:rPr>
                <w:del w:id="10411" w:author="Caree2" w:date="2016-10-26T18:38:00Z"/>
              </w:rPr>
              <w:pPrChange w:id="10412"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13" w:author="Caree2" w:date="2016-10-26T18:38:00Z"/>
              </w:rPr>
              <w:pPrChange w:id="10414" w:author="Caree2" w:date="2016-10-28T06:24:00Z">
                <w:pPr>
                  <w:shd w:val="clear" w:color="auto" w:fill="FFFFFF"/>
                </w:pPr>
              </w:pPrChange>
            </w:pPr>
          </w:p>
          <w:p w:rsidR="000F44A3" w:rsidRPr="00871E1A" w:rsidDel="00D66FFA" w:rsidRDefault="000F44A3">
            <w:pPr>
              <w:pStyle w:val="h1"/>
              <w:rPr>
                <w:del w:id="10415" w:author="Caree2" w:date="2016-10-26T18:38:00Z"/>
              </w:rPr>
              <w:pPrChange w:id="10416" w:author="Caree2" w:date="2016-10-28T06:24:00Z">
                <w:pPr>
                  <w:shd w:val="clear" w:color="auto" w:fill="FFFFFF"/>
                </w:pPr>
              </w:pPrChange>
            </w:pPr>
          </w:p>
        </w:tc>
      </w:tr>
      <w:tr w:rsidR="000F44A3" w:rsidRPr="00871E1A" w:rsidDel="00D66FFA" w:rsidTr="00D702B8">
        <w:trPr>
          <w:trHeight w:val="470"/>
          <w:del w:id="10417"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18" w:author="Caree2" w:date="2016-10-26T18:38:00Z"/>
              </w:rPr>
              <w:pPrChange w:id="10419" w:author="Caree2" w:date="2016-10-28T06:24:00Z">
                <w:pPr>
                  <w:shd w:val="clear" w:color="auto" w:fill="FFFFFF"/>
                </w:pPr>
              </w:pPrChange>
            </w:pPr>
            <w:del w:id="10420" w:author="Caree2" w:date="2016-10-26T18:38:00Z">
              <w:r w:rsidRPr="00871E1A" w:rsidDel="00D66FFA">
                <w:delText>4</w:delText>
              </w:r>
            </w:del>
          </w:p>
          <w:p w:rsidR="000F44A3" w:rsidRPr="00871E1A" w:rsidDel="00D66FFA" w:rsidRDefault="000F44A3">
            <w:pPr>
              <w:pStyle w:val="h1"/>
              <w:rPr>
                <w:del w:id="10421" w:author="Caree2" w:date="2016-10-26T18:38:00Z"/>
              </w:rPr>
              <w:pPrChange w:id="10422" w:author="Caree2" w:date="2016-10-28T06:24:00Z">
                <w:pPr>
                  <w:shd w:val="clear" w:color="auto" w:fill="FFFFFF"/>
                </w:pPr>
              </w:pPrChange>
            </w:pPr>
          </w:p>
          <w:p w:rsidR="000F44A3" w:rsidRPr="00871E1A" w:rsidDel="00D66FFA" w:rsidRDefault="000F44A3">
            <w:pPr>
              <w:pStyle w:val="h1"/>
              <w:rPr>
                <w:del w:id="10423" w:author="Caree2" w:date="2016-10-26T18:38:00Z"/>
                <w:sz w:val="20"/>
              </w:rPr>
              <w:pPrChange w:id="10424"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25" w:author="Caree2" w:date="2016-10-26T18:38:00Z"/>
              </w:rPr>
              <w:pPrChange w:id="10426" w:author="Caree2" w:date="2016-10-28T06:24:00Z">
                <w:pPr>
                  <w:shd w:val="clear" w:color="auto" w:fill="FFFFFF"/>
                </w:pPr>
              </w:pPrChange>
            </w:pPr>
          </w:p>
          <w:p w:rsidR="000F44A3" w:rsidRPr="00871E1A" w:rsidDel="00D66FFA" w:rsidRDefault="000F44A3">
            <w:pPr>
              <w:pStyle w:val="h1"/>
              <w:rPr>
                <w:del w:id="10427" w:author="Caree2" w:date="2016-10-26T18:38:00Z"/>
              </w:rPr>
              <w:pPrChange w:id="10428"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29" w:author="Caree2" w:date="2016-10-26T18:38:00Z"/>
              </w:rPr>
              <w:pPrChange w:id="10430" w:author="Caree2" w:date="2016-10-28T06:24:00Z">
                <w:pPr>
                  <w:shd w:val="clear" w:color="auto" w:fill="FFFFFF"/>
                </w:pPr>
              </w:pPrChange>
            </w:pPr>
          </w:p>
          <w:p w:rsidR="000F44A3" w:rsidRPr="00871E1A" w:rsidDel="00D66FFA" w:rsidRDefault="000F44A3">
            <w:pPr>
              <w:pStyle w:val="h1"/>
              <w:rPr>
                <w:del w:id="10431" w:author="Caree2" w:date="2016-10-26T18:38:00Z"/>
              </w:rPr>
              <w:pPrChange w:id="10432"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33" w:author="Caree2" w:date="2016-10-26T18:38:00Z"/>
              </w:rPr>
              <w:pPrChange w:id="10434" w:author="Caree2" w:date="2016-10-28T06:24:00Z">
                <w:pPr>
                  <w:shd w:val="clear" w:color="auto" w:fill="FFFFFF"/>
                </w:pPr>
              </w:pPrChange>
            </w:pPr>
          </w:p>
          <w:p w:rsidR="000F44A3" w:rsidRPr="00871E1A" w:rsidDel="00D66FFA" w:rsidRDefault="000F44A3">
            <w:pPr>
              <w:pStyle w:val="h1"/>
              <w:rPr>
                <w:del w:id="10435" w:author="Caree2" w:date="2016-10-26T18:38:00Z"/>
              </w:rPr>
              <w:pPrChange w:id="10436" w:author="Caree2" w:date="2016-10-28T06:24:00Z">
                <w:pPr>
                  <w:shd w:val="clear" w:color="auto" w:fill="FFFFFF"/>
                </w:pPr>
              </w:pPrChange>
            </w:pPr>
          </w:p>
        </w:tc>
        <w:tc>
          <w:tcPr>
            <w:tcW w:w="4019"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37" w:author="Caree2" w:date="2016-10-26T18:38:00Z"/>
              </w:rPr>
              <w:pPrChange w:id="10438" w:author="Caree2" w:date="2016-10-28T06:24:00Z">
                <w:pPr>
                  <w:shd w:val="clear" w:color="auto" w:fill="FFFFFF"/>
                </w:pPr>
              </w:pPrChange>
            </w:pPr>
          </w:p>
          <w:p w:rsidR="000F44A3" w:rsidRPr="00871E1A" w:rsidDel="00D66FFA" w:rsidRDefault="000F44A3">
            <w:pPr>
              <w:pStyle w:val="h1"/>
              <w:rPr>
                <w:del w:id="10439" w:author="Caree2" w:date="2016-10-26T18:38:00Z"/>
              </w:rPr>
              <w:pPrChange w:id="10440"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41" w:author="Caree2" w:date="2016-10-26T18:38:00Z"/>
              </w:rPr>
              <w:pPrChange w:id="10442" w:author="Caree2" w:date="2016-10-28T06:24:00Z">
                <w:pPr>
                  <w:shd w:val="clear" w:color="auto" w:fill="FFFFFF"/>
                </w:pPr>
              </w:pPrChange>
            </w:pPr>
          </w:p>
          <w:p w:rsidR="000F44A3" w:rsidRPr="00871E1A" w:rsidDel="00D66FFA" w:rsidRDefault="000F44A3">
            <w:pPr>
              <w:pStyle w:val="h1"/>
              <w:rPr>
                <w:del w:id="10443" w:author="Caree2" w:date="2016-10-26T18:38:00Z"/>
              </w:rPr>
              <w:pPrChange w:id="10444"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45" w:author="Caree2" w:date="2016-10-26T18:38:00Z"/>
              </w:rPr>
              <w:pPrChange w:id="10446" w:author="Caree2" w:date="2016-10-28T06:24:00Z">
                <w:pPr>
                  <w:shd w:val="clear" w:color="auto" w:fill="FFFFFF"/>
                </w:pPr>
              </w:pPrChange>
            </w:pPr>
          </w:p>
          <w:p w:rsidR="000F44A3" w:rsidRPr="00871E1A" w:rsidDel="00D66FFA" w:rsidRDefault="000F44A3">
            <w:pPr>
              <w:pStyle w:val="h1"/>
              <w:rPr>
                <w:del w:id="10447" w:author="Caree2" w:date="2016-10-26T18:38:00Z"/>
              </w:rPr>
              <w:pPrChange w:id="10448"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49" w:author="Caree2" w:date="2016-10-26T18:38:00Z"/>
              </w:rPr>
              <w:pPrChange w:id="10450" w:author="Caree2" w:date="2016-10-28T06:24:00Z">
                <w:pPr>
                  <w:shd w:val="clear" w:color="auto" w:fill="FFFFFF"/>
                </w:pPr>
              </w:pPrChange>
            </w:pPr>
          </w:p>
          <w:p w:rsidR="000F44A3" w:rsidRPr="00871E1A" w:rsidDel="00D66FFA" w:rsidRDefault="000F44A3">
            <w:pPr>
              <w:pStyle w:val="h1"/>
              <w:rPr>
                <w:del w:id="10451" w:author="Caree2" w:date="2016-10-26T18:38:00Z"/>
              </w:rPr>
              <w:pPrChange w:id="10452"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53" w:author="Caree2" w:date="2016-10-26T18:38:00Z"/>
              </w:rPr>
              <w:pPrChange w:id="10454" w:author="Caree2" w:date="2016-10-28T06:24:00Z">
                <w:pPr>
                  <w:shd w:val="clear" w:color="auto" w:fill="FFFFFF"/>
                </w:pPr>
              </w:pPrChange>
            </w:pPr>
          </w:p>
          <w:p w:rsidR="000F44A3" w:rsidRPr="00871E1A" w:rsidDel="00D66FFA" w:rsidRDefault="000F44A3">
            <w:pPr>
              <w:pStyle w:val="h1"/>
              <w:rPr>
                <w:del w:id="10455" w:author="Caree2" w:date="2016-10-26T18:38:00Z"/>
              </w:rPr>
              <w:pPrChange w:id="10456" w:author="Caree2" w:date="2016-10-28T06:24:00Z">
                <w:pPr>
                  <w:shd w:val="clear" w:color="auto" w:fill="FFFFFF"/>
                </w:pPr>
              </w:pPrChange>
            </w:pPr>
          </w:p>
        </w:tc>
      </w:tr>
      <w:tr w:rsidR="000F44A3" w:rsidRPr="00871E1A" w:rsidDel="00D66FFA" w:rsidTr="00D702B8">
        <w:trPr>
          <w:trHeight w:val="470"/>
          <w:del w:id="10457"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58" w:author="Caree2" w:date="2016-10-26T18:38:00Z"/>
              </w:rPr>
              <w:pPrChange w:id="10459" w:author="Caree2" w:date="2016-10-28T06:24:00Z">
                <w:pPr>
                  <w:shd w:val="clear" w:color="auto" w:fill="FFFFFF"/>
                </w:pPr>
              </w:pPrChange>
            </w:pPr>
            <w:del w:id="10460" w:author="Caree2" w:date="2016-10-26T18:38:00Z">
              <w:r w:rsidRPr="00871E1A" w:rsidDel="00D66FFA">
                <w:delText>5</w:delText>
              </w:r>
            </w:del>
          </w:p>
          <w:p w:rsidR="000F44A3" w:rsidRPr="00871E1A" w:rsidDel="00D66FFA" w:rsidRDefault="000F44A3">
            <w:pPr>
              <w:pStyle w:val="h1"/>
              <w:rPr>
                <w:del w:id="10461" w:author="Caree2" w:date="2016-10-26T18:38:00Z"/>
              </w:rPr>
              <w:pPrChange w:id="10462" w:author="Caree2" w:date="2016-10-28T06:24:00Z">
                <w:pPr>
                  <w:shd w:val="clear" w:color="auto" w:fill="FFFFFF"/>
                </w:pPr>
              </w:pPrChange>
            </w:pPr>
          </w:p>
          <w:p w:rsidR="000F44A3" w:rsidRPr="00871E1A" w:rsidDel="00D66FFA" w:rsidRDefault="000F44A3">
            <w:pPr>
              <w:pStyle w:val="h1"/>
              <w:rPr>
                <w:del w:id="10463" w:author="Caree2" w:date="2016-10-26T18:38:00Z"/>
                <w:sz w:val="20"/>
              </w:rPr>
              <w:pPrChange w:id="10464"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65" w:author="Caree2" w:date="2016-10-26T18:38:00Z"/>
              </w:rPr>
              <w:pPrChange w:id="10466" w:author="Caree2" w:date="2016-10-28T06:24:00Z">
                <w:pPr>
                  <w:shd w:val="clear" w:color="auto" w:fill="FFFFFF"/>
                </w:pPr>
              </w:pPrChange>
            </w:pPr>
          </w:p>
          <w:p w:rsidR="000F44A3" w:rsidRPr="00871E1A" w:rsidDel="00D66FFA" w:rsidRDefault="000F44A3">
            <w:pPr>
              <w:pStyle w:val="h1"/>
              <w:rPr>
                <w:del w:id="10467" w:author="Caree2" w:date="2016-10-26T18:38:00Z"/>
              </w:rPr>
              <w:pPrChange w:id="10468"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69" w:author="Caree2" w:date="2016-10-26T18:38:00Z"/>
              </w:rPr>
              <w:pPrChange w:id="10470" w:author="Caree2" w:date="2016-10-28T06:24:00Z">
                <w:pPr>
                  <w:shd w:val="clear" w:color="auto" w:fill="FFFFFF"/>
                </w:pPr>
              </w:pPrChange>
            </w:pPr>
          </w:p>
          <w:p w:rsidR="000F44A3" w:rsidRPr="00871E1A" w:rsidDel="00D66FFA" w:rsidRDefault="000F44A3">
            <w:pPr>
              <w:pStyle w:val="h1"/>
              <w:rPr>
                <w:del w:id="10471" w:author="Caree2" w:date="2016-10-26T18:38:00Z"/>
              </w:rPr>
              <w:pPrChange w:id="10472"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73" w:author="Caree2" w:date="2016-10-26T18:38:00Z"/>
              </w:rPr>
              <w:pPrChange w:id="10474" w:author="Caree2" w:date="2016-10-28T06:24:00Z">
                <w:pPr>
                  <w:shd w:val="clear" w:color="auto" w:fill="FFFFFF"/>
                </w:pPr>
              </w:pPrChange>
            </w:pPr>
          </w:p>
          <w:p w:rsidR="000F44A3" w:rsidRPr="00871E1A" w:rsidDel="00D66FFA" w:rsidRDefault="000F44A3">
            <w:pPr>
              <w:pStyle w:val="h1"/>
              <w:rPr>
                <w:del w:id="10475" w:author="Caree2" w:date="2016-10-26T18:38:00Z"/>
              </w:rPr>
              <w:pPrChange w:id="10476" w:author="Caree2" w:date="2016-10-28T06:24:00Z">
                <w:pPr>
                  <w:shd w:val="clear" w:color="auto" w:fill="FFFFFF"/>
                </w:pPr>
              </w:pPrChange>
            </w:pPr>
          </w:p>
        </w:tc>
        <w:tc>
          <w:tcPr>
            <w:tcW w:w="4019"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77" w:author="Caree2" w:date="2016-10-26T18:38:00Z"/>
              </w:rPr>
              <w:pPrChange w:id="10478" w:author="Caree2" w:date="2016-10-28T06:24:00Z">
                <w:pPr>
                  <w:shd w:val="clear" w:color="auto" w:fill="FFFFFF"/>
                </w:pPr>
              </w:pPrChange>
            </w:pPr>
          </w:p>
          <w:p w:rsidR="000F44A3" w:rsidRPr="00871E1A" w:rsidDel="00D66FFA" w:rsidRDefault="000F44A3">
            <w:pPr>
              <w:pStyle w:val="h1"/>
              <w:rPr>
                <w:del w:id="10479" w:author="Caree2" w:date="2016-10-26T18:38:00Z"/>
              </w:rPr>
              <w:pPrChange w:id="10480"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81" w:author="Caree2" w:date="2016-10-26T18:38:00Z"/>
              </w:rPr>
              <w:pPrChange w:id="10482" w:author="Caree2" w:date="2016-10-28T06:24:00Z">
                <w:pPr>
                  <w:shd w:val="clear" w:color="auto" w:fill="FFFFFF"/>
                </w:pPr>
              </w:pPrChange>
            </w:pPr>
          </w:p>
          <w:p w:rsidR="000F44A3" w:rsidRPr="00871E1A" w:rsidDel="00D66FFA" w:rsidRDefault="000F44A3">
            <w:pPr>
              <w:pStyle w:val="h1"/>
              <w:rPr>
                <w:del w:id="10483" w:author="Caree2" w:date="2016-10-26T18:38:00Z"/>
              </w:rPr>
              <w:pPrChange w:id="10484"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85" w:author="Caree2" w:date="2016-10-26T18:38:00Z"/>
              </w:rPr>
              <w:pPrChange w:id="10486" w:author="Caree2" w:date="2016-10-28T06:24:00Z">
                <w:pPr>
                  <w:shd w:val="clear" w:color="auto" w:fill="FFFFFF"/>
                </w:pPr>
              </w:pPrChange>
            </w:pPr>
          </w:p>
          <w:p w:rsidR="000F44A3" w:rsidRPr="00871E1A" w:rsidDel="00D66FFA" w:rsidRDefault="000F44A3">
            <w:pPr>
              <w:pStyle w:val="h1"/>
              <w:rPr>
                <w:del w:id="10487" w:author="Caree2" w:date="2016-10-26T18:38:00Z"/>
              </w:rPr>
              <w:pPrChange w:id="10488"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89" w:author="Caree2" w:date="2016-10-26T18:38:00Z"/>
              </w:rPr>
              <w:pPrChange w:id="10490" w:author="Caree2" w:date="2016-10-28T06:24:00Z">
                <w:pPr>
                  <w:shd w:val="clear" w:color="auto" w:fill="FFFFFF"/>
                </w:pPr>
              </w:pPrChange>
            </w:pPr>
          </w:p>
          <w:p w:rsidR="000F44A3" w:rsidRPr="00871E1A" w:rsidDel="00D66FFA" w:rsidRDefault="000F44A3">
            <w:pPr>
              <w:pStyle w:val="h1"/>
              <w:rPr>
                <w:del w:id="10491" w:author="Caree2" w:date="2016-10-26T18:38:00Z"/>
              </w:rPr>
              <w:pPrChange w:id="10492"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93" w:author="Caree2" w:date="2016-10-26T18:38:00Z"/>
              </w:rPr>
              <w:pPrChange w:id="10494" w:author="Caree2" w:date="2016-10-28T06:24:00Z">
                <w:pPr>
                  <w:shd w:val="clear" w:color="auto" w:fill="FFFFFF"/>
                </w:pPr>
              </w:pPrChange>
            </w:pPr>
          </w:p>
          <w:p w:rsidR="000F44A3" w:rsidRPr="00871E1A" w:rsidDel="00D66FFA" w:rsidRDefault="000F44A3">
            <w:pPr>
              <w:pStyle w:val="h1"/>
              <w:rPr>
                <w:del w:id="10495" w:author="Caree2" w:date="2016-10-26T18:38:00Z"/>
              </w:rPr>
              <w:pPrChange w:id="10496" w:author="Caree2" w:date="2016-10-28T06:24:00Z">
                <w:pPr>
                  <w:shd w:val="clear" w:color="auto" w:fill="FFFFFF"/>
                </w:pPr>
              </w:pPrChange>
            </w:pPr>
          </w:p>
        </w:tc>
      </w:tr>
    </w:tbl>
    <w:p w:rsidR="000F44A3" w:rsidRPr="00871E1A" w:rsidDel="00D66FFA" w:rsidRDefault="000F44A3">
      <w:pPr>
        <w:pStyle w:val="h1"/>
        <w:rPr>
          <w:del w:id="10497" w:author="Caree2" w:date="2016-10-26T18:38:00Z"/>
          <w:sz w:val="16"/>
          <w:szCs w:val="21"/>
        </w:rPr>
        <w:pPrChange w:id="10498" w:author="Caree2" w:date="2016-10-28T06:24:00Z">
          <w:pPr>
            <w:shd w:val="clear" w:color="auto" w:fill="FFFFFF"/>
          </w:pPr>
        </w:pPrChange>
      </w:pPr>
    </w:p>
    <w:p w:rsidR="000F44A3" w:rsidRPr="00871E1A" w:rsidDel="00D66FFA" w:rsidRDefault="000F44A3">
      <w:pPr>
        <w:pStyle w:val="h1"/>
        <w:rPr>
          <w:del w:id="10499" w:author="Caree2" w:date="2016-10-26T18:38:00Z"/>
          <w:sz w:val="20"/>
          <w:szCs w:val="21"/>
        </w:rPr>
        <w:pPrChange w:id="10500" w:author="Caree2" w:date="2016-10-28T06:24:00Z">
          <w:pPr>
            <w:shd w:val="clear" w:color="auto" w:fill="FFFFFF"/>
          </w:pPr>
        </w:pPrChange>
      </w:pPr>
      <w:del w:id="10501" w:author="Caree2" w:date="2016-10-26T18:38:00Z">
        <w:r w:rsidRPr="00871E1A" w:rsidDel="00D66FFA">
          <w:rPr>
            <w:sz w:val="20"/>
            <w:szCs w:val="21"/>
          </w:rPr>
          <w:delText xml:space="preserve">NOTE: 2% of product must be tested </w:delText>
        </w:r>
        <w:r w:rsidRPr="00127D9F" w:rsidDel="00D66FFA">
          <w:rPr>
            <w:b/>
            <w:sz w:val="20"/>
            <w:szCs w:val="21"/>
          </w:rPr>
          <w:delText>and documented.</w:delText>
        </w:r>
        <w:r w:rsidRPr="00871E1A" w:rsidDel="00D66FFA">
          <w:rPr>
            <w:sz w:val="20"/>
            <w:szCs w:val="21"/>
          </w:rPr>
          <w:delText xml:space="preserve"> For 200 or fewer birds, a sample of at least five is required. Use additional forms if required.</w:delText>
        </w:r>
      </w:del>
    </w:p>
    <w:p w:rsidR="000F44A3" w:rsidRPr="00871E1A" w:rsidDel="00D66FFA" w:rsidRDefault="000F44A3">
      <w:pPr>
        <w:pStyle w:val="h1"/>
        <w:rPr>
          <w:del w:id="10502" w:author="Caree2" w:date="2016-10-26T18:38:00Z"/>
          <w:sz w:val="20"/>
          <w:szCs w:val="21"/>
        </w:rPr>
        <w:pPrChange w:id="10503" w:author="Caree2" w:date="2016-10-28T06:24:00Z">
          <w:pPr>
            <w:shd w:val="clear" w:color="auto" w:fill="FFFFFF"/>
          </w:pPr>
        </w:pPrChange>
      </w:pPr>
      <w:del w:id="10504" w:author="Caree2" w:date="2016-10-26T18:38:00Z">
        <w:r w:rsidRPr="00871E1A" w:rsidDel="00D66FFA">
          <w:rPr>
            <w:sz w:val="20"/>
            <w:szCs w:val="21"/>
          </w:rPr>
          <w:delText xml:space="preserve">    </w:delText>
        </w:r>
        <w:r w:rsidRPr="00127D9F" w:rsidDel="00D66FFA">
          <w:rPr>
            <w:b/>
            <w:sz w:val="20"/>
            <w:szCs w:val="21"/>
          </w:rPr>
          <w:delText>Critical Control</w:delText>
        </w:r>
        <w:r w:rsidRPr="00871E1A" w:rsidDel="00D66FFA">
          <w:rPr>
            <w:sz w:val="20"/>
            <w:szCs w:val="21"/>
          </w:rPr>
          <w:delText xml:space="preserve"> is necessary to reduce a biological hazard – the rapid growth of pathogens introduced by physical presence of fecal matter or ingesta.</w:delText>
        </w:r>
        <w:r w:rsidR="00350F7F" w:rsidDel="00D66FFA">
          <w:rPr>
            <w:sz w:val="20"/>
            <w:szCs w:val="21"/>
          </w:rPr>
          <w:delText xml:space="preserve"> </w:delText>
        </w:r>
      </w:del>
    </w:p>
    <w:p w:rsidR="000F44A3" w:rsidRPr="00871E1A" w:rsidDel="00D66FFA" w:rsidRDefault="000F44A3">
      <w:pPr>
        <w:pStyle w:val="h1"/>
        <w:rPr>
          <w:del w:id="10505" w:author="Caree2" w:date="2016-10-26T18:38:00Z"/>
          <w:szCs w:val="25"/>
        </w:rPr>
        <w:pPrChange w:id="10506" w:author="Caree2" w:date="2016-10-28T06:24:00Z">
          <w:pPr>
            <w:shd w:val="clear" w:color="auto" w:fill="FFFFFF"/>
          </w:pPr>
        </w:pPrChange>
      </w:pPr>
      <w:del w:id="10507" w:author="Caree2" w:date="2016-10-26T18:38:00Z">
        <w:r w:rsidRPr="00871E1A" w:rsidDel="00D66FFA">
          <w:rPr>
            <w:sz w:val="20"/>
            <w:szCs w:val="21"/>
          </w:rPr>
          <w:delText xml:space="preserve"> * </w:delText>
        </w:r>
        <w:r w:rsidRPr="00127D9F" w:rsidDel="00D66FFA">
          <w:rPr>
            <w:b/>
            <w:sz w:val="20"/>
            <w:szCs w:val="21"/>
          </w:rPr>
          <w:delText>Corrective Action</w:delText>
        </w:r>
        <w:r w:rsidRPr="00871E1A" w:rsidDel="00D66FFA">
          <w:rPr>
            <w:sz w:val="20"/>
            <w:szCs w:val="21"/>
          </w:rPr>
          <w:delText xml:space="preserve">: </w:delText>
        </w:r>
        <w:r w:rsidRPr="00871E1A" w:rsidDel="00D66FFA">
          <w:rPr>
            <w:sz w:val="20"/>
            <w:szCs w:val="25"/>
          </w:rPr>
          <w:delText xml:space="preserve">Trim to remove contamination from foreign matter. </w:delText>
        </w:r>
      </w:del>
    </w:p>
    <w:p w:rsidR="000F44A3" w:rsidRPr="00871E1A" w:rsidDel="00D66FFA" w:rsidRDefault="000F44A3">
      <w:pPr>
        <w:pStyle w:val="h1"/>
        <w:rPr>
          <w:del w:id="10508" w:author="Caree2" w:date="2016-10-26T18:38:00Z"/>
          <w:sz w:val="20"/>
          <w:szCs w:val="21"/>
        </w:rPr>
        <w:pPrChange w:id="10509" w:author="Caree2" w:date="2016-10-28T06:24:00Z">
          <w:pPr>
            <w:shd w:val="clear" w:color="auto" w:fill="FFFFFF"/>
          </w:pPr>
        </w:pPrChange>
      </w:pPr>
      <w:del w:id="10510" w:author="Caree2" w:date="2016-10-26T18:38:00Z">
        <w:r w:rsidRPr="00871E1A" w:rsidDel="00D66FFA">
          <w:rPr>
            <w:sz w:val="20"/>
            <w:szCs w:val="25"/>
          </w:rPr>
          <w:delText xml:space="preserve"> **</w:delText>
        </w:r>
        <w:r w:rsidRPr="00127D9F" w:rsidDel="00D66FFA">
          <w:rPr>
            <w:b/>
            <w:sz w:val="20"/>
            <w:szCs w:val="25"/>
          </w:rPr>
          <w:delText>Critical Limit:</w:delText>
        </w:r>
        <w:r w:rsidRPr="00871E1A" w:rsidDel="00D66FFA">
          <w:rPr>
            <w:sz w:val="20"/>
            <w:szCs w:val="25"/>
          </w:rPr>
          <w:delText xml:space="preserve"> Zero tolerance for fecal matter and ingesta. No visible contamination.</w:delText>
        </w:r>
      </w:del>
    </w:p>
    <w:p w:rsidR="000F44A3" w:rsidRPr="00871E1A" w:rsidDel="00D66FFA" w:rsidRDefault="000F44A3">
      <w:pPr>
        <w:pStyle w:val="h1"/>
        <w:rPr>
          <w:del w:id="10511" w:author="Caree2" w:date="2016-10-26T18:38:00Z"/>
          <w:szCs w:val="25"/>
        </w:rPr>
        <w:pPrChange w:id="10512" w:author="Caree2" w:date="2016-10-28T06:24:00Z">
          <w:pPr>
            <w:shd w:val="clear" w:color="auto" w:fill="FFFFFF"/>
          </w:pPr>
        </w:pPrChange>
      </w:pPr>
    </w:p>
    <w:p w:rsidR="000F44A3" w:rsidRPr="00871E1A" w:rsidDel="00D66FFA" w:rsidRDefault="000F44A3">
      <w:pPr>
        <w:pStyle w:val="h1"/>
        <w:rPr>
          <w:del w:id="10513" w:author="Caree2" w:date="2016-10-26T18:38:00Z"/>
          <w:sz w:val="20"/>
          <w:szCs w:val="25"/>
        </w:rPr>
        <w:pPrChange w:id="10514" w:author="Caree2" w:date="2016-10-28T06:24:00Z">
          <w:pPr>
            <w:numPr>
              <w:ilvl w:val="4"/>
              <w:numId w:val="1"/>
            </w:numPr>
            <w:shd w:val="clear" w:color="auto" w:fill="FFFFFF"/>
            <w:tabs>
              <w:tab w:val="num" w:pos="540"/>
              <w:tab w:val="num" w:pos="3960"/>
            </w:tabs>
            <w:ind w:left="540" w:hanging="180"/>
          </w:pPr>
        </w:pPrChange>
      </w:pPr>
      <w:del w:id="10515" w:author="Caree2" w:date="2016-10-26T18:38:00Z">
        <w:r w:rsidRPr="00871E1A" w:rsidDel="00D66FFA">
          <w:rPr>
            <w:sz w:val="20"/>
            <w:szCs w:val="25"/>
          </w:rPr>
          <w:delText>Personnel manage final inspection of 2% (minimum of 5) product samples and document.</w:delText>
        </w:r>
      </w:del>
    </w:p>
    <w:p w:rsidR="000F44A3" w:rsidRPr="00871E1A" w:rsidDel="00D66FFA" w:rsidRDefault="000F44A3">
      <w:pPr>
        <w:pStyle w:val="h1"/>
        <w:rPr>
          <w:del w:id="10516" w:author="Caree2" w:date="2016-10-26T18:38:00Z"/>
          <w:sz w:val="20"/>
          <w:szCs w:val="25"/>
        </w:rPr>
        <w:pPrChange w:id="10517" w:author="Caree2" w:date="2016-10-28T06:24:00Z">
          <w:pPr>
            <w:numPr>
              <w:ilvl w:val="4"/>
              <w:numId w:val="1"/>
            </w:numPr>
            <w:shd w:val="clear" w:color="auto" w:fill="FFFFFF"/>
            <w:tabs>
              <w:tab w:val="num" w:pos="540"/>
              <w:tab w:val="num" w:pos="3960"/>
            </w:tabs>
            <w:ind w:left="540" w:hanging="180"/>
          </w:pPr>
        </w:pPrChange>
      </w:pPr>
      <w:del w:id="10518" w:author="Caree2" w:date="2016-10-26T18:38:00Z">
        <w:r w:rsidRPr="00871E1A" w:rsidDel="00D66FFA">
          <w:rPr>
            <w:sz w:val="20"/>
            <w:szCs w:val="25"/>
          </w:rPr>
          <w:delText>Producer-processor verifies, signs and dates.</w:delText>
        </w:r>
      </w:del>
    </w:p>
    <w:p w:rsidR="000F44A3" w:rsidRPr="00871E1A" w:rsidDel="00D66FFA" w:rsidRDefault="000F44A3">
      <w:pPr>
        <w:pStyle w:val="h1"/>
        <w:rPr>
          <w:del w:id="10519" w:author="Caree2" w:date="2016-10-26T18:38:00Z"/>
          <w:sz w:val="20"/>
          <w:szCs w:val="25"/>
        </w:rPr>
        <w:pPrChange w:id="10520" w:author="Caree2" w:date="2016-10-28T06:24:00Z">
          <w:pPr>
            <w:shd w:val="clear" w:color="auto" w:fill="FFFFFF"/>
            <w:ind w:left="360"/>
            <w:jc w:val="right"/>
          </w:pPr>
        </w:pPrChange>
      </w:pPr>
    </w:p>
    <w:p w:rsidR="000F44A3" w:rsidRPr="00871E1A" w:rsidDel="00D66FFA" w:rsidRDefault="000F44A3">
      <w:pPr>
        <w:pStyle w:val="h1"/>
        <w:rPr>
          <w:del w:id="10521" w:author="Caree2" w:date="2016-10-26T18:38:00Z"/>
          <w:sz w:val="22"/>
        </w:rPr>
        <w:pPrChange w:id="10522" w:author="Caree2" w:date="2016-10-28T06:24:00Z">
          <w:pPr>
            <w:shd w:val="clear" w:color="auto" w:fill="FFFFFF"/>
            <w:jc w:val="right"/>
          </w:pPr>
        </w:pPrChange>
      </w:pPr>
      <w:del w:id="10523" w:author="Caree2" w:date="2016-10-26T18:38:00Z">
        <w:r w:rsidRPr="00871E1A" w:rsidDel="00D66FFA">
          <w:rPr>
            <w:sz w:val="22"/>
          </w:rPr>
          <w:delText>Signed/Date___________________________________________</w:delText>
        </w:r>
      </w:del>
    </w:p>
    <w:p w:rsidR="000F44A3" w:rsidRPr="00F1197A" w:rsidDel="00D66FFA" w:rsidRDefault="000F44A3">
      <w:pPr>
        <w:pStyle w:val="h1"/>
        <w:rPr>
          <w:del w:id="10524" w:author="Caree2" w:date="2016-10-26T18:38:00Z"/>
          <w:b/>
          <w:bCs/>
          <w:sz w:val="36"/>
          <w:szCs w:val="21"/>
        </w:rPr>
        <w:pPrChange w:id="10525" w:author="Caree2" w:date="2016-10-28T06:24:00Z">
          <w:pPr>
            <w:shd w:val="clear" w:color="auto" w:fill="FFFFFF"/>
          </w:pPr>
        </w:pPrChange>
      </w:pPr>
      <w:del w:id="10526" w:author="Caree2" w:date="2016-10-26T18:38:00Z">
        <w:r w:rsidRPr="00871E1A" w:rsidDel="00D66FFA">
          <w:rPr>
            <w:b/>
            <w:bCs/>
            <w:sz w:val="36"/>
            <w:szCs w:val="21"/>
          </w:rPr>
          <w:br w:type="page"/>
        </w:r>
        <w:r w:rsidRPr="00F1197A" w:rsidDel="00D66FFA">
          <w:rPr>
            <w:b/>
            <w:bCs/>
            <w:sz w:val="36"/>
            <w:szCs w:val="21"/>
          </w:rPr>
          <w:delText xml:space="preserve">Sample </w:delText>
        </w:r>
        <w:r w:rsidRPr="00F1197A" w:rsidDel="00D66FFA">
          <w:rPr>
            <w:b/>
            <w:bCs/>
            <w:sz w:val="36"/>
            <w:szCs w:val="18"/>
          </w:rPr>
          <w:delText xml:space="preserve">Daily </w:delText>
        </w:r>
        <w:r w:rsidRPr="00F1197A" w:rsidDel="00D66FFA">
          <w:rPr>
            <w:b/>
            <w:bCs/>
            <w:sz w:val="36"/>
            <w:szCs w:val="21"/>
          </w:rPr>
          <w:delText xml:space="preserve">HACCP Log: Poultry Carcass </w:delText>
        </w:r>
        <w:r w:rsidR="008275AE" w:rsidRPr="00F1197A" w:rsidDel="00D66FFA">
          <w:rPr>
            <w:b/>
            <w:bCs/>
            <w:sz w:val="36"/>
            <w:szCs w:val="21"/>
          </w:rPr>
          <w:delText>and</w:delText>
        </w:r>
        <w:r w:rsidRPr="00F1197A" w:rsidDel="00D66FFA">
          <w:rPr>
            <w:b/>
            <w:bCs/>
            <w:sz w:val="36"/>
            <w:szCs w:val="21"/>
          </w:rPr>
          <w:delText xml:space="preserve"> Giblets Internal Temperature Monitoring</w:delText>
        </w:r>
        <w:r w:rsidR="00350F7F" w:rsidRPr="00F1197A" w:rsidDel="00D66FFA">
          <w:rPr>
            <w:b/>
            <w:bCs/>
            <w:sz w:val="36"/>
            <w:szCs w:val="21"/>
          </w:rPr>
          <w:delText xml:space="preserve"> </w:delText>
        </w:r>
      </w:del>
    </w:p>
    <w:p w:rsidR="000F44A3" w:rsidRPr="00871E1A" w:rsidDel="00D66FFA" w:rsidRDefault="000F44A3">
      <w:pPr>
        <w:pStyle w:val="h1"/>
        <w:rPr>
          <w:del w:id="10527" w:author="Caree2" w:date="2016-10-26T18:38:00Z"/>
          <w:szCs w:val="21"/>
        </w:rPr>
        <w:pPrChange w:id="10528" w:author="Caree2" w:date="2016-10-28T06:24:00Z">
          <w:pPr>
            <w:shd w:val="clear" w:color="auto" w:fill="FFFFFF"/>
          </w:pPr>
        </w:pPrChange>
      </w:pPr>
      <w:del w:id="10529" w:author="Caree2" w:date="2016-10-26T18:38:00Z">
        <w:r w:rsidRPr="00871E1A" w:rsidDel="00D66FFA">
          <w:rPr>
            <w:szCs w:val="21"/>
          </w:rPr>
          <w:delText>(Use to document CCP #2, Chilling)</w:delText>
        </w:r>
      </w:del>
    </w:p>
    <w:p w:rsidR="000F44A3" w:rsidRPr="00871E1A" w:rsidDel="00D66FFA" w:rsidRDefault="000F44A3">
      <w:pPr>
        <w:pStyle w:val="h1"/>
        <w:rPr>
          <w:del w:id="10530" w:author="Caree2" w:date="2016-10-26T18:38:00Z"/>
          <w:sz w:val="16"/>
          <w:szCs w:val="21"/>
        </w:rPr>
        <w:pPrChange w:id="10531" w:author="Caree2" w:date="2016-10-28T06:24:00Z">
          <w:pPr>
            <w:shd w:val="clear" w:color="auto" w:fill="FFFFFF"/>
          </w:pPr>
        </w:pPrChange>
      </w:pPr>
    </w:p>
    <w:p w:rsidR="000F44A3" w:rsidRPr="00871E1A" w:rsidDel="00D66FFA" w:rsidRDefault="000F44A3">
      <w:pPr>
        <w:pStyle w:val="h1"/>
        <w:rPr>
          <w:del w:id="10532" w:author="Caree2" w:date="2016-10-26T18:38:00Z"/>
          <w:szCs w:val="21"/>
        </w:rPr>
        <w:pPrChange w:id="10533" w:author="Caree2" w:date="2016-10-28T06:24:00Z">
          <w:pPr>
            <w:shd w:val="clear" w:color="auto" w:fill="FFFFFF"/>
          </w:pPr>
        </w:pPrChange>
      </w:pPr>
      <w:del w:id="10534" w:author="Caree2" w:date="2016-10-26T18:38:00Z">
        <w:r w:rsidRPr="00871E1A" w:rsidDel="00D66FFA">
          <w:rPr>
            <w:szCs w:val="21"/>
          </w:rPr>
          <w:delText>Farm:</w:delText>
        </w:r>
      </w:del>
    </w:p>
    <w:p w:rsidR="000F44A3" w:rsidRPr="00871E1A" w:rsidDel="00D66FFA" w:rsidRDefault="000F44A3">
      <w:pPr>
        <w:pStyle w:val="h1"/>
        <w:rPr>
          <w:del w:id="10535" w:author="Caree2" w:date="2016-10-26T18:38:00Z"/>
          <w:szCs w:val="21"/>
        </w:rPr>
        <w:pPrChange w:id="10536" w:author="Caree2" w:date="2016-10-28T06:24:00Z">
          <w:pPr>
            <w:shd w:val="clear" w:color="auto" w:fill="FFFFFF"/>
          </w:pPr>
        </w:pPrChange>
      </w:pPr>
      <w:del w:id="10537" w:author="Caree2" w:date="2016-10-26T18:38:00Z">
        <w:r w:rsidRPr="00871E1A" w:rsidDel="00D66FFA">
          <w:rPr>
            <w:szCs w:val="21"/>
          </w:rPr>
          <w:delText>Date:</w:delText>
        </w:r>
      </w:del>
    </w:p>
    <w:p w:rsidR="000F44A3" w:rsidRPr="00871E1A" w:rsidDel="00D66FFA" w:rsidRDefault="000F44A3">
      <w:pPr>
        <w:pStyle w:val="h1"/>
        <w:rPr>
          <w:del w:id="10538" w:author="Caree2" w:date="2016-10-26T18:38:00Z"/>
          <w:szCs w:val="21"/>
        </w:rPr>
        <w:pPrChange w:id="10539" w:author="Caree2" w:date="2016-10-28T06:24:00Z">
          <w:pPr>
            <w:shd w:val="clear" w:color="auto" w:fill="FFFFFF"/>
          </w:pPr>
        </w:pPrChange>
      </w:pPr>
      <w:del w:id="10540" w:author="Caree2" w:date="2016-10-26T18:38:00Z">
        <w:r w:rsidRPr="00871E1A" w:rsidDel="00D66FFA">
          <w:rPr>
            <w:szCs w:val="21"/>
          </w:rPr>
          <w:delText>Time:</w:delText>
        </w:r>
      </w:del>
    </w:p>
    <w:tbl>
      <w:tblPr>
        <w:tblW w:w="12960" w:type="dxa"/>
        <w:tblInd w:w="40" w:type="dxa"/>
        <w:tblLayout w:type="fixed"/>
        <w:tblCellMar>
          <w:left w:w="40" w:type="dxa"/>
          <w:right w:w="40" w:type="dxa"/>
        </w:tblCellMar>
        <w:tblLook w:val="0000" w:firstRow="0" w:lastRow="0" w:firstColumn="0" w:lastColumn="0" w:noHBand="0" w:noVBand="0"/>
      </w:tblPr>
      <w:tblGrid>
        <w:gridCol w:w="900"/>
        <w:gridCol w:w="720"/>
        <w:gridCol w:w="1440"/>
        <w:gridCol w:w="720"/>
        <w:gridCol w:w="661"/>
        <w:gridCol w:w="3204"/>
        <w:gridCol w:w="635"/>
        <w:gridCol w:w="1468"/>
        <w:gridCol w:w="692"/>
        <w:gridCol w:w="720"/>
        <w:gridCol w:w="1800"/>
      </w:tblGrid>
      <w:tr w:rsidR="000F44A3" w:rsidRPr="00871E1A" w:rsidDel="00D66FFA" w:rsidTr="00D702B8">
        <w:trPr>
          <w:trHeight w:val="822"/>
          <w:del w:id="10541" w:author="Caree2" w:date="2016-10-26T18:38:00Z"/>
        </w:trPr>
        <w:tc>
          <w:tcPr>
            <w:tcW w:w="900" w:type="dxa"/>
            <w:tcBorders>
              <w:bottom w:val="single" w:sz="6" w:space="0" w:color="auto"/>
              <w:right w:val="single" w:sz="6" w:space="0" w:color="auto"/>
            </w:tcBorders>
          </w:tcPr>
          <w:p w:rsidR="000F44A3" w:rsidRPr="00871E1A" w:rsidDel="00D66FFA" w:rsidRDefault="000F44A3">
            <w:pPr>
              <w:pStyle w:val="h1"/>
              <w:rPr>
                <w:del w:id="10542" w:author="Caree2" w:date="2016-10-26T18:38:00Z"/>
                <w:sz w:val="16"/>
                <w:szCs w:val="21"/>
              </w:rPr>
              <w:pPrChange w:id="10543" w:author="Caree2" w:date="2016-10-28T06:24:00Z">
                <w:pPr>
                  <w:shd w:val="clear" w:color="auto" w:fill="FFFFFF"/>
                </w:pPr>
              </w:pPrChange>
            </w:pPr>
          </w:p>
          <w:p w:rsidR="000F44A3" w:rsidRPr="00871E1A" w:rsidDel="00D66FFA" w:rsidRDefault="000F44A3">
            <w:pPr>
              <w:pStyle w:val="h1"/>
              <w:rPr>
                <w:del w:id="10544" w:author="Caree2" w:date="2016-10-26T18:38:00Z"/>
              </w:rPr>
              <w:pPrChange w:id="10545" w:author="Caree2" w:date="2016-10-28T06:24:00Z">
                <w:pPr>
                  <w:shd w:val="clear" w:color="auto" w:fill="FFFFFF"/>
                </w:pPr>
              </w:pPrChange>
            </w:pPr>
            <w:del w:id="10546" w:author="Caree2" w:date="2016-10-26T18:38:00Z">
              <w:r w:rsidRPr="00871E1A" w:rsidDel="00D66FFA">
                <w:rPr>
                  <w:szCs w:val="21"/>
                </w:rPr>
                <w:delText>Sample</w:delText>
              </w:r>
            </w:del>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47" w:author="Caree2" w:date="2016-10-26T18:38:00Z"/>
                <w:sz w:val="16"/>
                <w:szCs w:val="21"/>
              </w:rPr>
              <w:pPrChange w:id="10548" w:author="Caree2" w:date="2016-10-28T06:24:00Z">
                <w:pPr>
                  <w:shd w:val="clear" w:color="auto" w:fill="FFFFFF"/>
                </w:pPr>
              </w:pPrChange>
            </w:pPr>
          </w:p>
          <w:p w:rsidR="000F44A3" w:rsidRPr="00871E1A" w:rsidDel="00D66FFA" w:rsidRDefault="000F44A3">
            <w:pPr>
              <w:pStyle w:val="h1"/>
              <w:rPr>
                <w:del w:id="10549" w:author="Caree2" w:date="2016-10-26T18:38:00Z"/>
                <w:szCs w:val="21"/>
              </w:rPr>
              <w:pPrChange w:id="10550" w:author="Caree2" w:date="2016-10-28T06:24:00Z">
                <w:pPr>
                  <w:shd w:val="clear" w:color="auto" w:fill="FFFFFF"/>
                  <w:jc w:val="center"/>
                </w:pPr>
              </w:pPrChange>
            </w:pPr>
            <w:del w:id="10551" w:author="Caree2" w:date="2016-10-26T18:38:00Z">
              <w:r w:rsidRPr="00871E1A" w:rsidDel="00D66FFA">
                <w:rPr>
                  <w:szCs w:val="21"/>
                </w:rPr>
                <w:delText>Test</w:delText>
              </w:r>
            </w:del>
          </w:p>
          <w:p w:rsidR="000F44A3" w:rsidRPr="00871E1A" w:rsidDel="00D66FFA" w:rsidRDefault="000F44A3">
            <w:pPr>
              <w:pStyle w:val="h1"/>
              <w:rPr>
                <w:del w:id="10552" w:author="Caree2" w:date="2016-10-26T18:38:00Z"/>
                <w:sz w:val="16"/>
              </w:rPr>
              <w:pPrChange w:id="10553" w:author="Caree2" w:date="2016-10-28T06:24:00Z">
                <w:pPr>
                  <w:shd w:val="clear" w:color="auto" w:fill="FFFFFF"/>
                  <w:jc w:val="center"/>
                </w:pPr>
              </w:pPrChange>
            </w:pPr>
            <w:del w:id="10554" w:author="Caree2" w:date="2016-10-26T18:38:00Z">
              <w:r w:rsidRPr="00871E1A" w:rsidDel="00D66FFA">
                <w:rPr>
                  <w:szCs w:val="21"/>
                </w:rPr>
                <w:delText>#1</w:delText>
              </w:r>
            </w:del>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55" w:author="Caree2" w:date="2016-10-26T18:38:00Z"/>
                <w:sz w:val="16"/>
                <w:szCs w:val="21"/>
              </w:rPr>
              <w:pPrChange w:id="10556" w:author="Caree2" w:date="2016-10-28T06:24:00Z">
                <w:pPr>
                  <w:shd w:val="clear" w:color="auto" w:fill="FFFFFF"/>
                </w:pPr>
              </w:pPrChange>
            </w:pPr>
          </w:p>
          <w:p w:rsidR="000F44A3" w:rsidRPr="00871E1A" w:rsidDel="00D66FFA" w:rsidRDefault="000F44A3">
            <w:pPr>
              <w:pStyle w:val="h1"/>
              <w:rPr>
                <w:del w:id="10557" w:author="Caree2" w:date="2016-10-26T18:38:00Z"/>
                <w:szCs w:val="21"/>
              </w:rPr>
              <w:pPrChange w:id="10558" w:author="Caree2" w:date="2016-10-28T06:24:00Z">
                <w:pPr>
                  <w:shd w:val="clear" w:color="auto" w:fill="FFFFFF"/>
                </w:pPr>
              </w:pPrChange>
            </w:pPr>
            <w:del w:id="10559" w:author="Caree2" w:date="2016-10-26T18:38:00Z">
              <w:r w:rsidRPr="00871E1A" w:rsidDel="00D66FFA">
                <w:rPr>
                  <w:szCs w:val="21"/>
                </w:rPr>
                <w:delText xml:space="preserve"> Tested by:</w:delText>
              </w:r>
            </w:del>
          </w:p>
          <w:p w:rsidR="000F44A3" w:rsidRPr="00871E1A" w:rsidDel="00D66FFA" w:rsidRDefault="000F44A3">
            <w:pPr>
              <w:pStyle w:val="h1"/>
              <w:rPr>
                <w:del w:id="10560" w:author="Caree2" w:date="2016-10-26T18:38:00Z"/>
                <w:sz w:val="16"/>
              </w:rPr>
              <w:pPrChange w:id="10561"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62" w:author="Caree2" w:date="2016-10-26T18:38:00Z"/>
                <w:sz w:val="16"/>
                <w:szCs w:val="21"/>
              </w:rPr>
              <w:pPrChange w:id="10563" w:author="Caree2" w:date="2016-10-28T06:24:00Z">
                <w:pPr>
                  <w:shd w:val="clear" w:color="auto" w:fill="FFFFFF"/>
                </w:pPr>
              </w:pPrChange>
            </w:pPr>
          </w:p>
          <w:p w:rsidR="000F44A3" w:rsidRPr="00871E1A" w:rsidDel="00D66FFA" w:rsidRDefault="000F44A3">
            <w:pPr>
              <w:pStyle w:val="h1"/>
              <w:rPr>
                <w:del w:id="10564" w:author="Caree2" w:date="2016-10-26T18:38:00Z"/>
              </w:rPr>
              <w:pPrChange w:id="10565" w:author="Caree2" w:date="2016-10-28T06:24:00Z">
                <w:pPr>
                  <w:shd w:val="clear" w:color="auto" w:fill="FFFFFF"/>
                  <w:jc w:val="center"/>
                </w:pPr>
              </w:pPrChange>
            </w:pPr>
            <w:del w:id="10566" w:author="Caree2" w:date="2016-10-26T18:38:00Z">
              <w:r w:rsidRPr="00871E1A" w:rsidDel="00D66FFA">
                <w:rPr>
                  <w:szCs w:val="21"/>
                </w:rPr>
                <w:delText>Pass</w:delText>
              </w:r>
            </w:del>
          </w:p>
          <w:p w:rsidR="000F44A3" w:rsidRPr="00871E1A" w:rsidDel="00D66FFA" w:rsidRDefault="000F44A3">
            <w:pPr>
              <w:pStyle w:val="h1"/>
              <w:rPr>
                <w:del w:id="10567" w:author="Caree2" w:date="2016-10-26T18:38:00Z"/>
                <w:sz w:val="16"/>
              </w:rPr>
              <w:pPrChange w:id="10568"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69" w:author="Caree2" w:date="2016-10-26T18:38:00Z"/>
                <w:sz w:val="16"/>
                <w:szCs w:val="21"/>
              </w:rPr>
              <w:pPrChange w:id="10570" w:author="Caree2" w:date="2016-10-28T06:24:00Z">
                <w:pPr>
                  <w:shd w:val="clear" w:color="auto" w:fill="FFFFFF"/>
                </w:pPr>
              </w:pPrChange>
            </w:pPr>
          </w:p>
          <w:p w:rsidR="000F44A3" w:rsidRPr="00871E1A" w:rsidDel="00D66FFA" w:rsidRDefault="000F44A3">
            <w:pPr>
              <w:pStyle w:val="h1"/>
              <w:rPr>
                <w:del w:id="10571" w:author="Caree2" w:date="2016-10-26T18:38:00Z"/>
              </w:rPr>
              <w:pPrChange w:id="10572" w:author="Caree2" w:date="2016-10-28T06:24:00Z">
                <w:pPr>
                  <w:shd w:val="clear" w:color="auto" w:fill="FFFFFF"/>
                  <w:jc w:val="center"/>
                </w:pPr>
              </w:pPrChange>
            </w:pPr>
            <w:del w:id="10573" w:author="Caree2" w:date="2016-10-26T18:38:00Z">
              <w:r w:rsidRPr="00871E1A" w:rsidDel="00D66FFA">
                <w:rPr>
                  <w:szCs w:val="21"/>
                </w:rPr>
                <w:delText>Fail</w:delText>
              </w:r>
            </w:del>
          </w:p>
          <w:p w:rsidR="000F44A3" w:rsidRPr="00871E1A" w:rsidDel="00D66FFA" w:rsidRDefault="000F44A3">
            <w:pPr>
              <w:pStyle w:val="h1"/>
              <w:rPr>
                <w:del w:id="10574" w:author="Caree2" w:date="2016-10-26T18:38:00Z"/>
                <w:sz w:val="16"/>
              </w:rPr>
              <w:pPrChange w:id="10575" w:author="Caree2" w:date="2016-10-28T06:24:00Z">
                <w:pPr>
                  <w:shd w:val="clear" w:color="auto" w:fill="FFFFFF"/>
                </w:pPr>
              </w:pPrChange>
            </w:pPr>
          </w:p>
        </w:tc>
        <w:tc>
          <w:tcPr>
            <w:tcW w:w="3204"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76" w:author="Caree2" w:date="2016-10-26T18:38:00Z"/>
                <w:sz w:val="16"/>
                <w:szCs w:val="21"/>
              </w:rPr>
              <w:pPrChange w:id="10577" w:author="Caree2" w:date="2016-10-28T06:24:00Z">
                <w:pPr>
                  <w:shd w:val="clear" w:color="auto" w:fill="FFFFFF"/>
                </w:pPr>
              </w:pPrChange>
            </w:pPr>
          </w:p>
          <w:p w:rsidR="000F44A3" w:rsidRPr="00871E1A" w:rsidDel="00D66FFA" w:rsidRDefault="000F44A3">
            <w:pPr>
              <w:pStyle w:val="h1"/>
              <w:rPr>
                <w:del w:id="10578" w:author="Caree2" w:date="2016-10-26T18:38:00Z"/>
              </w:rPr>
              <w:pPrChange w:id="10579" w:author="Caree2" w:date="2016-10-28T06:24:00Z">
                <w:pPr>
                  <w:shd w:val="clear" w:color="auto" w:fill="FFFFFF"/>
                </w:pPr>
              </w:pPrChange>
            </w:pPr>
            <w:del w:id="10580" w:author="Caree2" w:date="2016-10-26T18:38:00Z">
              <w:r w:rsidRPr="00871E1A" w:rsidDel="00D66FFA">
                <w:rPr>
                  <w:szCs w:val="21"/>
                </w:rPr>
                <w:delText>Corrective Action *</w:delText>
              </w:r>
            </w:del>
          </w:p>
          <w:p w:rsidR="000F44A3" w:rsidRPr="00871E1A" w:rsidDel="00D66FFA" w:rsidRDefault="000F44A3">
            <w:pPr>
              <w:pStyle w:val="h1"/>
              <w:rPr>
                <w:del w:id="10581" w:author="Caree2" w:date="2016-10-26T18:38:00Z"/>
                <w:sz w:val="16"/>
              </w:rPr>
              <w:pPrChange w:id="10582" w:author="Caree2" w:date="2016-10-28T06:24:00Z">
                <w:pPr>
                  <w:shd w:val="clear" w:color="auto" w:fill="FFFFFF"/>
                </w:pPr>
              </w:pPrChange>
            </w:pPr>
          </w:p>
        </w:tc>
        <w:tc>
          <w:tcPr>
            <w:tcW w:w="635"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83" w:author="Caree2" w:date="2016-10-26T18:38:00Z"/>
                <w:sz w:val="16"/>
                <w:szCs w:val="21"/>
              </w:rPr>
              <w:pPrChange w:id="10584" w:author="Caree2" w:date="2016-10-28T06:24:00Z">
                <w:pPr>
                  <w:shd w:val="clear" w:color="auto" w:fill="FFFFFF"/>
                </w:pPr>
              </w:pPrChange>
            </w:pPr>
          </w:p>
          <w:p w:rsidR="000F44A3" w:rsidRPr="00871E1A" w:rsidDel="00D66FFA" w:rsidRDefault="000F44A3">
            <w:pPr>
              <w:pStyle w:val="h1"/>
              <w:rPr>
                <w:del w:id="10585" w:author="Caree2" w:date="2016-10-26T18:38:00Z"/>
              </w:rPr>
              <w:pPrChange w:id="10586" w:author="Caree2" w:date="2016-10-28T06:24:00Z">
                <w:pPr>
                  <w:shd w:val="clear" w:color="auto" w:fill="FFFFFF"/>
                  <w:jc w:val="center"/>
                </w:pPr>
              </w:pPrChange>
            </w:pPr>
            <w:del w:id="10587" w:author="Caree2" w:date="2016-10-26T18:38:00Z">
              <w:r w:rsidRPr="00871E1A" w:rsidDel="00D66FFA">
                <w:delText>Test</w:delText>
              </w:r>
            </w:del>
          </w:p>
          <w:p w:rsidR="000F44A3" w:rsidRPr="00871E1A" w:rsidDel="00D66FFA" w:rsidRDefault="000F44A3">
            <w:pPr>
              <w:pStyle w:val="h1"/>
              <w:rPr>
                <w:del w:id="10588" w:author="Caree2" w:date="2016-10-26T18:38:00Z"/>
                <w:sz w:val="16"/>
              </w:rPr>
              <w:pPrChange w:id="10589" w:author="Caree2" w:date="2016-10-28T06:24:00Z">
                <w:pPr>
                  <w:shd w:val="clear" w:color="auto" w:fill="FFFFFF"/>
                  <w:jc w:val="center"/>
                </w:pPr>
              </w:pPrChange>
            </w:pPr>
            <w:del w:id="10590" w:author="Caree2" w:date="2016-10-26T18:38:00Z">
              <w:r w:rsidRPr="00871E1A" w:rsidDel="00D66FFA">
                <w:delText>#2</w:delText>
              </w:r>
            </w:del>
          </w:p>
        </w:tc>
        <w:tc>
          <w:tcPr>
            <w:tcW w:w="146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91" w:author="Caree2" w:date="2016-10-26T18:38:00Z"/>
                <w:sz w:val="16"/>
                <w:szCs w:val="21"/>
              </w:rPr>
              <w:pPrChange w:id="10592" w:author="Caree2" w:date="2016-10-28T06:24:00Z">
                <w:pPr>
                  <w:shd w:val="clear" w:color="auto" w:fill="FFFFFF"/>
                </w:pPr>
              </w:pPrChange>
            </w:pPr>
          </w:p>
          <w:p w:rsidR="000F44A3" w:rsidRPr="00871E1A" w:rsidDel="00D66FFA" w:rsidRDefault="000F44A3">
            <w:pPr>
              <w:pStyle w:val="h1"/>
              <w:rPr>
                <w:del w:id="10593" w:author="Caree2" w:date="2016-10-26T18:38:00Z"/>
                <w:sz w:val="16"/>
              </w:rPr>
              <w:pPrChange w:id="10594" w:author="Caree2" w:date="2016-10-28T06:24:00Z">
                <w:pPr>
                  <w:shd w:val="clear" w:color="auto" w:fill="FFFFFF"/>
                </w:pPr>
              </w:pPrChange>
            </w:pPr>
            <w:del w:id="10595" w:author="Caree2" w:date="2016-10-26T18:38:00Z">
              <w:r w:rsidRPr="00871E1A" w:rsidDel="00D66FFA">
                <w:delText xml:space="preserve"> Tested by:</w:delText>
              </w:r>
            </w:del>
          </w:p>
        </w:tc>
        <w:tc>
          <w:tcPr>
            <w:tcW w:w="692"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96" w:author="Caree2" w:date="2016-10-26T18:38:00Z"/>
                <w:sz w:val="16"/>
                <w:szCs w:val="21"/>
              </w:rPr>
              <w:pPrChange w:id="10597" w:author="Caree2" w:date="2016-10-28T06:24:00Z">
                <w:pPr>
                  <w:shd w:val="clear" w:color="auto" w:fill="FFFFFF"/>
                </w:pPr>
              </w:pPrChange>
            </w:pPr>
          </w:p>
          <w:p w:rsidR="000F44A3" w:rsidRPr="00871E1A" w:rsidDel="00D66FFA" w:rsidRDefault="000F44A3">
            <w:pPr>
              <w:pStyle w:val="h1"/>
              <w:rPr>
                <w:del w:id="10598" w:author="Caree2" w:date="2016-10-26T18:38:00Z"/>
              </w:rPr>
              <w:pPrChange w:id="10599" w:author="Caree2" w:date="2016-10-28T06:24:00Z">
                <w:pPr>
                  <w:shd w:val="clear" w:color="auto" w:fill="FFFFFF"/>
                  <w:jc w:val="center"/>
                </w:pPr>
              </w:pPrChange>
            </w:pPr>
            <w:del w:id="10600" w:author="Caree2" w:date="2016-10-26T18:38:00Z">
              <w:r w:rsidRPr="00871E1A" w:rsidDel="00D66FFA">
                <w:delText>Pass</w:delText>
              </w:r>
            </w:del>
          </w:p>
          <w:p w:rsidR="000F44A3" w:rsidRPr="00871E1A" w:rsidDel="00D66FFA" w:rsidRDefault="000F44A3">
            <w:pPr>
              <w:pStyle w:val="h1"/>
              <w:rPr>
                <w:del w:id="10601" w:author="Caree2" w:date="2016-10-26T18:38:00Z"/>
                <w:sz w:val="16"/>
              </w:rPr>
              <w:pPrChange w:id="10602"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03" w:author="Caree2" w:date="2016-10-26T18:38:00Z"/>
                <w:sz w:val="16"/>
                <w:szCs w:val="21"/>
              </w:rPr>
              <w:pPrChange w:id="10604" w:author="Caree2" w:date="2016-10-28T06:24:00Z">
                <w:pPr>
                  <w:shd w:val="clear" w:color="auto" w:fill="FFFFFF"/>
                </w:pPr>
              </w:pPrChange>
            </w:pPr>
          </w:p>
          <w:p w:rsidR="000F44A3" w:rsidRPr="00871E1A" w:rsidDel="00D66FFA" w:rsidRDefault="000F44A3">
            <w:pPr>
              <w:pStyle w:val="h1"/>
              <w:rPr>
                <w:del w:id="10605" w:author="Caree2" w:date="2016-10-26T18:38:00Z"/>
              </w:rPr>
              <w:pPrChange w:id="10606" w:author="Caree2" w:date="2016-10-28T06:24:00Z">
                <w:pPr>
                  <w:shd w:val="clear" w:color="auto" w:fill="FFFFFF"/>
                  <w:jc w:val="center"/>
                </w:pPr>
              </w:pPrChange>
            </w:pPr>
            <w:del w:id="10607" w:author="Caree2" w:date="2016-10-26T18:38:00Z">
              <w:r w:rsidRPr="00871E1A" w:rsidDel="00D66FFA">
                <w:delText>Fail**</w:delText>
              </w:r>
            </w:del>
          </w:p>
          <w:p w:rsidR="000F44A3" w:rsidRPr="00871E1A" w:rsidDel="00D66FFA" w:rsidRDefault="000F44A3">
            <w:pPr>
              <w:pStyle w:val="h1"/>
              <w:rPr>
                <w:del w:id="10608" w:author="Caree2" w:date="2016-10-26T18:38:00Z"/>
                <w:sz w:val="16"/>
              </w:rPr>
              <w:pPrChange w:id="10609" w:author="Caree2" w:date="2016-10-28T06:24:00Z">
                <w:pPr>
                  <w:shd w:val="clear" w:color="auto" w:fill="FFFFFF"/>
                </w:pPr>
              </w:pPrChange>
            </w:pPr>
          </w:p>
        </w:tc>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10" w:author="Caree2" w:date="2016-10-26T18:38:00Z"/>
                <w:sz w:val="16"/>
                <w:szCs w:val="21"/>
              </w:rPr>
              <w:pPrChange w:id="10611" w:author="Caree2" w:date="2016-10-28T06:24:00Z">
                <w:pPr>
                  <w:shd w:val="clear" w:color="auto" w:fill="FFFFFF"/>
                </w:pPr>
              </w:pPrChange>
            </w:pPr>
          </w:p>
          <w:p w:rsidR="000F44A3" w:rsidRPr="00871E1A" w:rsidDel="00D66FFA" w:rsidRDefault="000F44A3">
            <w:pPr>
              <w:pStyle w:val="h1"/>
              <w:rPr>
                <w:del w:id="10612" w:author="Caree2" w:date="2016-10-26T18:38:00Z"/>
              </w:rPr>
              <w:pPrChange w:id="10613" w:author="Caree2" w:date="2016-10-28T06:24:00Z">
                <w:pPr>
                  <w:shd w:val="clear" w:color="auto" w:fill="FFFFFF"/>
                  <w:ind w:left="320" w:right="140" w:hanging="180"/>
                </w:pPr>
              </w:pPrChange>
            </w:pPr>
            <w:del w:id="10614" w:author="Caree2" w:date="2016-10-26T18:38:00Z">
              <w:r w:rsidRPr="00871E1A" w:rsidDel="00D66FFA">
                <w:rPr>
                  <w:sz w:val="21"/>
                  <w:szCs w:val="21"/>
                </w:rPr>
                <w:delText xml:space="preserve"> </w:delText>
              </w:r>
              <w:r w:rsidRPr="00871E1A" w:rsidDel="00D66FFA">
                <w:rPr>
                  <w:szCs w:val="21"/>
                </w:rPr>
                <w:delText>Signature</w:delText>
              </w:r>
            </w:del>
          </w:p>
          <w:p w:rsidR="000F44A3" w:rsidRPr="00871E1A" w:rsidDel="00D66FFA" w:rsidRDefault="000F44A3">
            <w:pPr>
              <w:pStyle w:val="h1"/>
              <w:rPr>
                <w:del w:id="10615" w:author="Caree2" w:date="2016-10-26T18:38:00Z"/>
                <w:sz w:val="16"/>
              </w:rPr>
              <w:pPrChange w:id="10616" w:author="Caree2" w:date="2016-10-28T06:24:00Z">
                <w:pPr>
                  <w:shd w:val="clear" w:color="auto" w:fill="FFFFFF"/>
                </w:pPr>
              </w:pPrChange>
            </w:pPr>
          </w:p>
        </w:tc>
      </w:tr>
      <w:tr w:rsidR="000F44A3" w:rsidRPr="00871E1A" w:rsidDel="00D66FFA" w:rsidTr="00D702B8">
        <w:trPr>
          <w:trHeight w:val="723"/>
          <w:del w:id="10617"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18" w:author="Caree2" w:date="2016-10-26T18:38:00Z"/>
              </w:rPr>
              <w:pPrChange w:id="10619" w:author="Caree2" w:date="2016-10-28T06:24:00Z">
                <w:pPr>
                  <w:shd w:val="clear" w:color="auto" w:fill="FFFFFF"/>
                </w:pPr>
              </w:pPrChange>
            </w:pPr>
            <w:del w:id="10620" w:author="Caree2" w:date="2016-10-26T18:38:00Z">
              <w:r w:rsidRPr="00871E1A" w:rsidDel="00D66FFA">
                <w:delText>1</w:delText>
              </w:r>
            </w:del>
          </w:p>
          <w:p w:rsidR="000F44A3" w:rsidRPr="00871E1A" w:rsidDel="00D66FFA" w:rsidRDefault="000F44A3">
            <w:pPr>
              <w:pStyle w:val="h1"/>
              <w:rPr>
                <w:del w:id="10621" w:author="Caree2" w:date="2016-10-26T18:38:00Z"/>
              </w:rPr>
              <w:pPrChange w:id="10622" w:author="Caree2" w:date="2016-10-28T06:24:00Z">
                <w:pPr>
                  <w:shd w:val="clear" w:color="auto" w:fill="FFFFFF"/>
                </w:pPr>
              </w:pPrChange>
            </w:pPr>
          </w:p>
          <w:p w:rsidR="000F44A3" w:rsidRPr="00871E1A" w:rsidDel="00D66FFA" w:rsidRDefault="000F44A3">
            <w:pPr>
              <w:pStyle w:val="h1"/>
              <w:rPr>
                <w:del w:id="10623" w:author="Caree2" w:date="2016-10-26T18:38:00Z"/>
                <w:sz w:val="20"/>
              </w:rPr>
              <w:pPrChange w:id="10624"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25" w:author="Caree2" w:date="2016-10-26T18:38:00Z"/>
              </w:rPr>
              <w:pPrChange w:id="10626" w:author="Caree2" w:date="2016-10-28T06:24:00Z">
                <w:pPr>
                  <w:shd w:val="clear" w:color="auto" w:fill="FFFFFF"/>
                </w:pPr>
              </w:pPrChange>
            </w:pPr>
          </w:p>
          <w:p w:rsidR="000F44A3" w:rsidRPr="00871E1A" w:rsidDel="00D66FFA" w:rsidRDefault="000F44A3">
            <w:pPr>
              <w:pStyle w:val="h1"/>
              <w:rPr>
                <w:del w:id="10627" w:author="Caree2" w:date="2016-10-26T18:38:00Z"/>
              </w:rPr>
              <w:pPrChange w:id="10628"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29" w:author="Caree2" w:date="2016-10-26T18:38:00Z"/>
              </w:rPr>
              <w:pPrChange w:id="10630" w:author="Caree2" w:date="2016-10-28T06:24:00Z">
                <w:pPr>
                  <w:shd w:val="clear" w:color="auto" w:fill="FFFFFF"/>
                </w:pPr>
              </w:pPrChange>
            </w:pPr>
          </w:p>
          <w:p w:rsidR="000F44A3" w:rsidRPr="00871E1A" w:rsidDel="00D66FFA" w:rsidRDefault="000F44A3">
            <w:pPr>
              <w:pStyle w:val="h1"/>
              <w:rPr>
                <w:del w:id="10631" w:author="Caree2" w:date="2016-10-26T18:38:00Z"/>
              </w:rPr>
              <w:pPrChange w:id="10632"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33" w:author="Caree2" w:date="2016-10-26T18:38:00Z"/>
              </w:rPr>
              <w:pPrChange w:id="10634" w:author="Caree2" w:date="2016-10-28T06:24:00Z">
                <w:pPr>
                  <w:shd w:val="clear" w:color="auto" w:fill="FFFFFF"/>
                </w:pPr>
              </w:pPrChange>
            </w:pPr>
          </w:p>
          <w:p w:rsidR="000F44A3" w:rsidRPr="00871E1A" w:rsidDel="00D66FFA" w:rsidRDefault="000F44A3">
            <w:pPr>
              <w:pStyle w:val="h1"/>
              <w:rPr>
                <w:del w:id="10635" w:author="Caree2" w:date="2016-10-26T18:38:00Z"/>
              </w:rPr>
              <w:pPrChange w:id="10636"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37" w:author="Caree2" w:date="2016-10-26T18:38:00Z"/>
              </w:rPr>
              <w:pPrChange w:id="10638" w:author="Caree2" w:date="2016-10-28T06:24:00Z">
                <w:pPr>
                  <w:shd w:val="clear" w:color="auto" w:fill="FFFFFF"/>
                </w:pPr>
              </w:pPrChange>
            </w:pPr>
          </w:p>
          <w:p w:rsidR="000F44A3" w:rsidRPr="00871E1A" w:rsidDel="00D66FFA" w:rsidRDefault="000F44A3">
            <w:pPr>
              <w:pStyle w:val="h1"/>
              <w:rPr>
                <w:del w:id="10639" w:author="Caree2" w:date="2016-10-26T18:38:00Z"/>
              </w:rPr>
              <w:pPrChange w:id="10640" w:author="Caree2" w:date="2016-10-28T06:24:00Z">
                <w:pPr>
                  <w:shd w:val="clear" w:color="auto" w:fill="FFFFFF"/>
                </w:pPr>
              </w:pPrChange>
            </w:pPr>
          </w:p>
        </w:tc>
        <w:tc>
          <w:tcPr>
            <w:tcW w:w="3204"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41" w:author="Caree2" w:date="2016-10-26T18:38:00Z"/>
              </w:rPr>
              <w:pPrChange w:id="10642" w:author="Caree2" w:date="2016-10-28T06:24:00Z">
                <w:pPr>
                  <w:shd w:val="clear" w:color="auto" w:fill="FFFFFF"/>
                </w:pPr>
              </w:pPrChange>
            </w:pPr>
          </w:p>
          <w:p w:rsidR="000F44A3" w:rsidRPr="00871E1A" w:rsidDel="00D66FFA" w:rsidRDefault="000F44A3">
            <w:pPr>
              <w:pStyle w:val="h1"/>
              <w:rPr>
                <w:del w:id="10643" w:author="Caree2" w:date="2016-10-26T18:38:00Z"/>
              </w:rPr>
              <w:pPrChange w:id="10644" w:author="Caree2" w:date="2016-10-28T06:24:00Z">
                <w:pPr>
                  <w:shd w:val="clear" w:color="auto" w:fill="FFFFFF"/>
                </w:pPr>
              </w:pPrChange>
            </w:pPr>
          </w:p>
        </w:tc>
        <w:tc>
          <w:tcPr>
            <w:tcW w:w="635"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45" w:author="Caree2" w:date="2016-10-26T18:38:00Z"/>
              </w:rPr>
              <w:pPrChange w:id="10646" w:author="Caree2" w:date="2016-10-28T06:24:00Z">
                <w:pPr>
                  <w:shd w:val="clear" w:color="auto" w:fill="FFFFFF"/>
                </w:pPr>
              </w:pPrChange>
            </w:pPr>
          </w:p>
          <w:p w:rsidR="000F44A3" w:rsidRPr="00871E1A" w:rsidDel="00D66FFA" w:rsidRDefault="000F44A3">
            <w:pPr>
              <w:pStyle w:val="h1"/>
              <w:rPr>
                <w:del w:id="10647" w:author="Caree2" w:date="2016-10-26T18:38:00Z"/>
              </w:rPr>
              <w:pPrChange w:id="10648" w:author="Caree2" w:date="2016-10-28T06:24:00Z">
                <w:pPr>
                  <w:shd w:val="clear" w:color="auto" w:fill="FFFFFF"/>
                </w:pPr>
              </w:pPrChange>
            </w:pPr>
          </w:p>
        </w:tc>
        <w:tc>
          <w:tcPr>
            <w:tcW w:w="146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49" w:author="Caree2" w:date="2016-10-26T18:38:00Z"/>
              </w:rPr>
              <w:pPrChange w:id="10650" w:author="Caree2" w:date="2016-10-28T06:24:00Z">
                <w:pPr>
                  <w:shd w:val="clear" w:color="auto" w:fill="FFFFFF"/>
                </w:pPr>
              </w:pPrChange>
            </w:pPr>
          </w:p>
          <w:p w:rsidR="000F44A3" w:rsidRPr="00871E1A" w:rsidDel="00D66FFA" w:rsidRDefault="000F44A3">
            <w:pPr>
              <w:pStyle w:val="h1"/>
              <w:rPr>
                <w:del w:id="10651" w:author="Caree2" w:date="2016-10-26T18:38:00Z"/>
              </w:rPr>
              <w:pPrChange w:id="10652" w:author="Caree2" w:date="2016-10-28T06:24:00Z">
                <w:pPr>
                  <w:shd w:val="clear" w:color="auto" w:fill="FFFFFF"/>
                </w:pPr>
              </w:pPrChange>
            </w:pPr>
          </w:p>
        </w:tc>
        <w:tc>
          <w:tcPr>
            <w:tcW w:w="692"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53" w:author="Caree2" w:date="2016-10-26T18:38:00Z"/>
              </w:rPr>
              <w:pPrChange w:id="10654" w:author="Caree2" w:date="2016-10-28T06:24:00Z">
                <w:pPr>
                  <w:shd w:val="clear" w:color="auto" w:fill="FFFFFF"/>
                </w:pPr>
              </w:pPrChange>
            </w:pPr>
          </w:p>
          <w:p w:rsidR="000F44A3" w:rsidRPr="00871E1A" w:rsidDel="00D66FFA" w:rsidRDefault="000F44A3">
            <w:pPr>
              <w:pStyle w:val="h1"/>
              <w:rPr>
                <w:del w:id="10655" w:author="Caree2" w:date="2016-10-26T18:38:00Z"/>
              </w:rPr>
              <w:pPrChange w:id="10656"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57" w:author="Caree2" w:date="2016-10-26T18:38:00Z"/>
              </w:rPr>
              <w:pPrChange w:id="10658" w:author="Caree2" w:date="2016-10-28T06:24:00Z">
                <w:pPr>
                  <w:shd w:val="clear" w:color="auto" w:fill="FFFFFF"/>
                </w:pPr>
              </w:pPrChange>
            </w:pPr>
          </w:p>
          <w:p w:rsidR="000F44A3" w:rsidRPr="00871E1A" w:rsidDel="00D66FFA" w:rsidRDefault="000F44A3">
            <w:pPr>
              <w:pStyle w:val="h1"/>
              <w:rPr>
                <w:del w:id="10659" w:author="Caree2" w:date="2016-10-26T18:38:00Z"/>
              </w:rPr>
              <w:pPrChange w:id="10660" w:author="Caree2" w:date="2016-10-28T06:24:00Z">
                <w:pPr>
                  <w:shd w:val="clear" w:color="auto" w:fill="FFFFFF"/>
                </w:pPr>
              </w:pPrChange>
            </w:pPr>
          </w:p>
        </w:tc>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61" w:author="Caree2" w:date="2016-10-26T18:38:00Z"/>
              </w:rPr>
              <w:pPrChange w:id="10662" w:author="Caree2" w:date="2016-10-28T06:24:00Z">
                <w:pPr>
                  <w:shd w:val="clear" w:color="auto" w:fill="FFFFFF"/>
                </w:pPr>
              </w:pPrChange>
            </w:pPr>
          </w:p>
          <w:p w:rsidR="000F44A3" w:rsidRPr="00871E1A" w:rsidDel="00D66FFA" w:rsidRDefault="000F44A3">
            <w:pPr>
              <w:pStyle w:val="h1"/>
              <w:rPr>
                <w:del w:id="10663" w:author="Caree2" w:date="2016-10-26T18:38:00Z"/>
              </w:rPr>
              <w:pPrChange w:id="10664" w:author="Caree2" w:date="2016-10-28T06:24:00Z">
                <w:pPr>
                  <w:shd w:val="clear" w:color="auto" w:fill="FFFFFF"/>
                </w:pPr>
              </w:pPrChange>
            </w:pPr>
          </w:p>
        </w:tc>
      </w:tr>
      <w:tr w:rsidR="000F44A3" w:rsidRPr="00871E1A" w:rsidDel="00D66FFA" w:rsidTr="00D702B8">
        <w:trPr>
          <w:trHeight w:val="480"/>
          <w:del w:id="10665"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66" w:author="Caree2" w:date="2016-10-26T18:38:00Z"/>
              </w:rPr>
              <w:pPrChange w:id="10667" w:author="Caree2" w:date="2016-10-28T06:24:00Z">
                <w:pPr>
                  <w:shd w:val="clear" w:color="auto" w:fill="FFFFFF"/>
                </w:pPr>
              </w:pPrChange>
            </w:pPr>
            <w:del w:id="10668" w:author="Caree2" w:date="2016-10-26T18:38:00Z">
              <w:r w:rsidRPr="00871E1A" w:rsidDel="00D66FFA">
                <w:delText>2</w:delText>
              </w:r>
            </w:del>
          </w:p>
          <w:p w:rsidR="000F44A3" w:rsidRPr="00871E1A" w:rsidDel="00D66FFA" w:rsidRDefault="000F44A3">
            <w:pPr>
              <w:pStyle w:val="h1"/>
              <w:rPr>
                <w:del w:id="10669" w:author="Caree2" w:date="2016-10-26T18:38:00Z"/>
              </w:rPr>
              <w:pPrChange w:id="10670" w:author="Caree2" w:date="2016-10-28T06:24:00Z">
                <w:pPr>
                  <w:shd w:val="clear" w:color="auto" w:fill="FFFFFF"/>
                </w:pPr>
              </w:pPrChange>
            </w:pPr>
          </w:p>
          <w:p w:rsidR="000F44A3" w:rsidRPr="00871E1A" w:rsidDel="00D66FFA" w:rsidRDefault="000F44A3">
            <w:pPr>
              <w:pStyle w:val="h1"/>
              <w:rPr>
                <w:del w:id="10671" w:author="Caree2" w:date="2016-10-26T18:38:00Z"/>
                <w:sz w:val="20"/>
              </w:rPr>
              <w:pPrChange w:id="10672"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73" w:author="Caree2" w:date="2016-10-26T18:38:00Z"/>
              </w:rPr>
              <w:pPrChange w:id="10674" w:author="Caree2" w:date="2016-10-28T06:24:00Z">
                <w:pPr>
                  <w:shd w:val="clear" w:color="auto" w:fill="FFFFFF"/>
                </w:pPr>
              </w:pPrChange>
            </w:pPr>
          </w:p>
          <w:p w:rsidR="000F44A3" w:rsidRPr="00871E1A" w:rsidDel="00D66FFA" w:rsidRDefault="000F44A3">
            <w:pPr>
              <w:pStyle w:val="h1"/>
              <w:rPr>
                <w:del w:id="10675" w:author="Caree2" w:date="2016-10-26T18:38:00Z"/>
              </w:rPr>
              <w:pPrChange w:id="10676"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77" w:author="Caree2" w:date="2016-10-26T18:38:00Z"/>
              </w:rPr>
              <w:pPrChange w:id="10678" w:author="Caree2" w:date="2016-10-28T06:24:00Z">
                <w:pPr>
                  <w:shd w:val="clear" w:color="auto" w:fill="FFFFFF"/>
                </w:pPr>
              </w:pPrChange>
            </w:pPr>
          </w:p>
          <w:p w:rsidR="000F44A3" w:rsidRPr="00871E1A" w:rsidDel="00D66FFA" w:rsidRDefault="000F44A3">
            <w:pPr>
              <w:pStyle w:val="h1"/>
              <w:rPr>
                <w:del w:id="10679" w:author="Caree2" w:date="2016-10-26T18:38:00Z"/>
              </w:rPr>
              <w:pPrChange w:id="10680"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81" w:author="Caree2" w:date="2016-10-26T18:38:00Z"/>
              </w:rPr>
              <w:pPrChange w:id="10682" w:author="Caree2" w:date="2016-10-28T06:24:00Z">
                <w:pPr>
                  <w:shd w:val="clear" w:color="auto" w:fill="FFFFFF"/>
                </w:pPr>
              </w:pPrChange>
            </w:pPr>
          </w:p>
          <w:p w:rsidR="000F44A3" w:rsidRPr="00871E1A" w:rsidDel="00D66FFA" w:rsidRDefault="000F44A3">
            <w:pPr>
              <w:pStyle w:val="h1"/>
              <w:rPr>
                <w:del w:id="10683" w:author="Caree2" w:date="2016-10-26T18:38:00Z"/>
              </w:rPr>
              <w:pPrChange w:id="10684"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85" w:author="Caree2" w:date="2016-10-26T18:38:00Z"/>
              </w:rPr>
              <w:pPrChange w:id="10686" w:author="Caree2" w:date="2016-10-28T06:24:00Z">
                <w:pPr>
                  <w:shd w:val="clear" w:color="auto" w:fill="FFFFFF"/>
                </w:pPr>
              </w:pPrChange>
            </w:pPr>
          </w:p>
          <w:p w:rsidR="000F44A3" w:rsidRPr="00871E1A" w:rsidDel="00D66FFA" w:rsidRDefault="000F44A3">
            <w:pPr>
              <w:pStyle w:val="h1"/>
              <w:rPr>
                <w:del w:id="10687" w:author="Caree2" w:date="2016-10-26T18:38:00Z"/>
              </w:rPr>
              <w:pPrChange w:id="10688" w:author="Caree2" w:date="2016-10-28T06:24:00Z">
                <w:pPr>
                  <w:shd w:val="clear" w:color="auto" w:fill="FFFFFF"/>
                </w:pPr>
              </w:pPrChange>
            </w:pPr>
          </w:p>
        </w:tc>
        <w:tc>
          <w:tcPr>
            <w:tcW w:w="3204"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89" w:author="Caree2" w:date="2016-10-26T18:38:00Z"/>
              </w:rPr>
              <w:pPrChange w:id="10690" w:author="Caree2" w:date="2016-10-28T06:24:00Z">
                <w:pPr>
                  <w:shd w:val="clear" w:color="auto" w:fill="FFFFFF"/>
                </w:pPr>
              </w:pPrChange>
            </w:pPr>
          </w:p>
          <w:p w:rsidR="000F44A3" w:rsidRPr="00871E1A" w:rsidDel="00D66FFA" w:rsidRDefault="000F44A3">
            <w:pPr>
              <w:pStyle w:val="h1"/>
              <w:rPr>
                <w:del w:id="10691" w:author="Caree2" w:date="2016-10-26T18:38:00Z"/>
              </w:rPr>
              <w:pPrChange w:id="10692" w:author="Caree2" w:date="2016-10-28T06:24:00Z">
                <w:pPr>
                  <w:shd w:val="clear" w:color="auto" w:fill="FFFFFF"/>
                </w:pPr>
              </w:pPrChange>
            </w:pPr>
          </w:p>
        </w:tc>
        <w:tc>
          <w:tcPr>
            <w:tcW w:w="635"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93" w:author="Caree2" w:date="2016-10-26T18:38:00Z"/>
              </w:rPr>
              <w:pPrChange w:id="10694" w:author="Caree2" w:date="2016-10-28T06:24:00Z">
                <w:pPr>
                  <w:shd w:val="clear" w:color="auto" w:fill="FFFFFF"/>
                </w:pPr>
              </w:pPrChange>
            </w:pPr>
          </w:p>
          <w:p w:rsidR="000F44A3" w:rsidRPr="00871E1A" w:rsidDel="00D66FFA" w:rsidRDefault="000F44A3">
            <w:pPr>
              <w:pStyle w:val="h1"/>
              <w:rPr>
                <w:del w:id="10695" w:author="Caree2" w:date="2016-10-26T18:38:00Z"/>
              </w:rPr>
              <w:pPrChange w:id="10696" w:author="Caree2" w:date="2016-10-28T06:24:00Z">
                <w:pPr>
                  <w:shd w:val="clear" w:color="auto" w:fill="FFFFFF"/>
                </w:pPr>
              </w:pPrChange>
            </w:pPr>
          </w:p>
        </w:tc>
        <w:tc>
          <w:tcPr>
            <w:tcW w:w="146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97" w:author="Caree2" w:date="2016-10-26T18:38:00Z"/>
              </w:rPr>
              <w:pPrChange w:id="10698" w:author="Caree2" w:date="2016-10-28T06:24:00Z">
                <w:pPr>
                  <w:shd w:val="clear" w:color="auto" w:fill="FFFFFF"/>
                </w:pPr>
              </w:pPrChange>
            </w:pPr>
          </w:p>
          <w:p w:rsidR="000F44A3" w:rsidRPr="00871E1A" w:rsidDel="00D66FFA" w:rsidRDefault="000F44A3">
            <w:pPr>
              <w:pStyle w:val="h1"/>
              <w:rPr>
                <w:del w:id="10699" w:author="Caree2" w:date="2016-10-26T18:38:00Z"/>
              </w:rPr>
              <w:pPrChange w:id="10700" w:author="Caree2" w:date="2016-10-28T06:24:00Z">
                <w:pPr>
                  <w:shd w:val="clear" w:color="auto" w:fill="FFFFFF"/>
                </w:pPr>
              </w:pPrChange>
            </w:pPr>
          </w:p>
        </w:tc>
        <w:tc>
          <w:tcPr>
            <w:tcW w:w="692"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01" w:author="Caree2" w:date="2016-10-26T18:38:00Z"/>
              </w:rPr>
              <w:pPrChange w:id="10702" w:author="Caree2" w:date="2016-10-28T06:24:00Z">
                <w:pPr>
                  <w:shd w:val="clear" w:color="auto" w:fill="FFFFFF"/>
                </w:pPr>
              </w:pPrChange>
            </w:pPr>
          </w:p>
          <w:p w:rsidR="000F44A3" w:rsidRPr="00871E1A" w:rsidDel="00D66FFA" w:rsidRDefault="000F44A3">
            <w:pPr>
              <w:pStyle w:val="h1"/>
              <w:rPr>
                <w:del w:id="10703" w:author="Caree2" w:date="2016-10-26T18:38:00Z"/>
              </w:rPr>
              <w:pPrChange w:id="10704"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05" w:author="Caree2" w:date="2016-10-26T18:38:00Z"/>
              </w:rPr>
              <w:pPrChange w:id="10706" w:author="Caree2" w:date="2016-10-28T06:24:00Z">
                <w:pPr>
                  <w:shd w:val="clear" w:color="auto" w:fill="FFFFFF"/>
                </w:pPr>
              </w:pPrChange>
            </w:pPr>
          </w:p>
          <w:p w:rsidR="000F44A3" w:rsidRPr="00871E1A" w:rsidDel="00D66FFA" w:rsidRDefault="000F44A3">
            <w:pPr>
              <w:pStyle w:val="h1"/>
              <w:rPr>
                <w:del w:id="10707" w:author="Caree2" w:date="2016-10-26T18:38:00Z"/>
              </w:rPr>
              <w:pPrChange w:id="10708" w:author="Caree2" w:date="2016-10-28T06:24:00Z">
                <w:pPr>
                  <w:shd w:val="clear" w:color="auto" w:fill="FFFFFF"/>
                </w:pPr>
              </w:pPrChange>
            </w:pPr>
          </w:p>
        </w:tc>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09" w:author="Caree2" w:date="2016-10-26T18:38:00Z"/>
              </w:rPr>
              <w:pPrChange w:id="10710" w:author="Caree2" w:date="2016-10-28T06:24:00Z">
                <w:pPr>
                  <w:shd w:val="clear" w:color="auto" w:fill="FFFFFF"/>
                </w:pPr>
              </w:pPrChange>
            </w:pPr>
          </w:p>
          <w:p w:rsidR="000F44A3" w:rsidRPr="00871E1A" w:rsidDel="00D66FFA" w:rsidRDefault="000F44A3">
            <w:pPr>
              <w:pStyle w:val="h1"/>
              <w:rPr>
                <w:del w:id="10711" w:author="Caree2" w:date="2016-10-26T18:38:00Z"/>
              </w:rPr>
              <w:pPrChange w:id="10712" w:author="Caree2" w:date="2016-10-28T06:24:00Z">
                <w:pPr>
                  <w:shd w:val="clear" w:color="auto" w:fill="FFFFFF"/>
                </w:pPr>
              </w:pPrChange>
            </w:pPr>
          </w:p>
        </w:tc>
      </w:tr>
      <w:tr w:rsidR="000F44A3" w:rsidRPr="00871E1A" w:rsidDel="00D66FFA" w:rsidTr="00D702B8">
        <w:trPr>
          <w:trHeight w:val="480"/>
          <w:del w:id="10713"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14" w:author="Caree2" w:date="2016-10-26T18:38:00Z"/>
              </w:rPr>
              <w:pPrChange w:id="10715" w:author="Caree2" w:date="2016-10-28T06:24:00Z">
                <w:pPr>
                  <w:shd w:val="clear" w:color="auto" w:fill="FFFFFF"/>
                </w:pPr>
              </w:pPrChange>
            </w:pPr>
            <w:del w:id="10716" w:author="Caree2" w:date="2016-10-26T18:38:00Z">
              <w:r w:rsidRPr="00871E1A" w:rsidDel="00D66FFA">
                <w:delText>3</w:delText>
              </w:r>
            </w:del>
          </w:p>
          <w:p w:rsidR="000F44A3" w:rsidRPr="00871E1A" w:rsidDel="00D66FFA" w:rsidRDefault="000F44A3">
            <w:pPr>
              <w:pStyle w:val="h1"/>
              <w:rPr>
                <w:del w:id="10717" w:author="Caree2" w:date="2016-10-26T18:38:00Z"/>
              </w:rPr>
              <w:pPrChange w:id="10718" w:author="Caree2" w:date="2016-10-28T06:24:00Z">
                <w:pPr>
                  <w:shd w:val="clear" w:color="auto" w:fill="FFFFFF"/>
                </w:pPr>
              </w:pPrChange>
            </w:pPr>
          </w:p>
          <w:p w:rsidR="000F44A3" w:rsidRPr="00871E1A" w:rsidDel="00D66FFA" w:rsidRDefault="000F44A3">
            <w:pPr>
              <w:pStyle w:val="h1"/>
              <w:rPr>
                <w:del w:id="10719" w:author="Caree2" w:date="2016-10-26T18:38:00Z"/>
                <w:sz w:val="20"/>
              </w:rPr>
              <w:pPrChange w:id="10720"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21" w:author="Caree2" w:date="2016-10-26T18:38:00Z"/>
              </w:rPr>
              <w:pPrChange w:id="10722" w:author="Caree2" w:date="2016-10-28T06:24:00Z">
                <w:pPr>
                  <w:shd w:val="clear" w:color="auto" w:fill="FFFFFF"/>
                </w:pPr>
              </w:pPrChange>
            </w:pPr>
          </w:p>
          <w:p w:rsidR="000F44A3" w:rsidRPr="00871E1A" w:rsidDel="00D66FFA" w:rsidRDefault="000F44A3">
            <w:pPr>
              <w:pStyle w:val="h1"/>
              <w:rPr>
                <w:del w:id="10723" w:author="Caree2" w:date="2016-10-26T18:38:00Z"/>
              </w:rPr>
              <w:pPrChange w:id="10724"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25" w:author="Caree2" w:date="2016-10-26T18:38:00Z"/>
              </w:rPr>
              <w:pPrChange w:id="10726" w:author="Caree2" w:date="2016-10-28T06:24:00Z">
                <w:pPr>
                  <w:shd w:val="clear" w:color="auto" w:fill="FFFFFF"/>
                </w:pPr>
              </w:pPrChange>
            </w:pPr>
          </w:p>
          <w:p w:rsidR="000F44A3" w:rsidRPr="00871E1A" w:rsidDel="00D66FFA" w:rsidRDefault="000F44A3">
            <w:pPr>
              <w:pStyle w:val="h1"/>
              <w:rPr>
                <w:del w:id="10727" w:author="Caree2" w:date="2016-10-26T18:38:00Z"/>
              </w:rPr>
              <w:pPrChange w:id="10728"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29" w:author="Caree2" w:date="2016-10-26T18:38:00Z"/>
              </w:rPr>
              <w:pPrChange w:id="10730" w:author="Caree2" w:date="2016-10-28T06:24:00Z">
                <w:pPr>
                  <w:shd w:val="clear" w:color="auto" w:fill="FFFFFF"/>
                </w:pPr>
              </w:pPrChange>
            </w:pPr>
          </w:p>
          <w:p w:rsidR="000F44A3" w:rsidRPr="00871E1A" w:rsidDel="00D66FFA" w:rsidRDefault="000F44A3">
            <w:pPr>
              <w:pStyle w:val="h1"/>
              <w:rPr>
                <w:del w:id="10731" w:author="Caree2" w:date="2016-10-26T18:38:00Z"/>
              </w:rPr>
              <w:pPrChange w:id="10732"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33" w:author="Caree2" w:date="2016-10-26T18:38:00Z"/>
              </w:rPr>
              <w:pPrChange w:id="10734" w:author="Caree2" w:date="2016-10-28T06:24:00Z">
                <w:pPr>
                  <w:shd w:val="clear" w:color="auto" w:fill="FFFFFF"/>
                </w:pPr>
              </w:pPrChange>
            </w:pPr>
          </w:p>
          <w:p w:rsidR="000F44A3" w:rsidRPr="00871E1A" w:rsidDel="00D66FFA" w:rsidRDefault="000F44A3">
            <w:pPr>
              <w:pStyle w:val="h1"/>
              <w:rPr>
                <w:del w:id="10735" w:author="Caree2" w:date="2016-10-26T18:38:00Z"/>
              </w:rPr>
              <w:pPrChange w:id="10736" w:author="Caree2" w:date="2016-10-28T06:24:00Z">
                <w:pPr>
                  <w:shd w:val="clear" w:color="auto" w:fill="FFFFFF"/>
                </w:pPr>
              </w:pPrChange>
            </w:pPr>
          </w:p>
        </w:tc>
        <w:tc>
          <w:tcPr>
            <w:tcW w:w="3204"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37" w:author="Caree2" w:date="2016-10-26T18:38:00Z"/>
              </w:rPr>
              <w:pPrChange w:id="10738" w:author="Caree2" w:date="2016-10-28T06:24:00Z">
                <w:pPr>
                  <w:shd w:val="clear" w:color="auto" w:fill="FFFFFF"/>
                </w:pPr>
              </w:pPrChange>
            </w:pPr>
          </w:p>
          <w:p w:rsidR="000F44A3" w:rsidRPr="00871E1A" w:rsidDel="00D66FFA" w:rsidRDefault="000F44A3">
            <w:pPr>
              <w:pStyle w:val="h1"/>
              <w:rPr>
                <w:del w:id="10739" w:author="Caree2" w:date="2016-10-26T18:38:00Z"/>
              </w:rPr>
              <w:pPrChange w:id="10740" w:author="Caree2" w:date="2016-10-28T06:24:00Z">
                <w:pPr>
                  <w:shd w:val="clear" w:color="auto" w:fill="FFFFFF"/>
                </w:pPr>
              </w:pPrChange>
            </w:pPr>
          </w:p>
        </w:tc>
        <w:tc>
          <w:tcPr>
            <w:tcW w:w="635"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41" w:author="Caree2" w:date="2016-10-26T18:38:00Z"/>
              </w:rPr>
              <w:pPrChange w:id="10742" w:author="Caree2" w:date="2016-10-28T06:24:00Z">
                <w:pPr>
                  <w:shd w:val="clear" w:color="auto" w:fill="FFFFFF"/>
                </w:pPr>
              </w:pPrChange>
            </w:pPr>
          </w:p>
          <w:p w:rsidR="000F44A3" w:rsidRPr="00871E1A" w:rsidDel="00D66FFA" w:rsidRDefault="000F44A3">
            <w:pPr>
              <w:pStyle w:val="h1"/>
              <w:rPr>
                <w:del w:id="10743" w:author="Caree2" w:date="2016-10-26T18:38:00Z"/>
              </w:rPr>
              <w:pPrChange w:id="10744" w:author="Caree2" w:date="2016-10-28T06:24:00Z">
                <w:pPr>
                  <w:shd w:val="clear" w:color="auto" w:fill="FFFFFF"/>
                </w:pPr>
              </w:pPrChange>
            </w:pPr>
          </w:p>
        </w:tc>
        <w:tc>
          <w:tcPr>
            <w:tcW w:w="146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45" w:author="Caree2" w:date="2016-10-26T18:38:00Z"/>
              </w:rPr>
              <w:pPrChange w:id="10746" w:author="Caree2" w:date="2016-10-28T06:24:00Z">
                <w:pPr>
                  <w:shd w:val="clear" w:color="auto" w:fill="FFFFFF"/>
                </w:pPr>
              </w:pPrChange>
            </w:pPr>
          </w:p>
          <w:p w:rsidR="000F44A3" w:rsidRPr="00871E1A" w:rsidDel="00D66FFA" w:rsidRDefault="000F44A3">
            <w:pPr>
              <w:pStyle w:val="h1"/>
              <w:rPr>
                <w:del w:id="10747" w:author="Caree2" w:date="2016-10-26T18:38:00Z"/>
              </w:rPr>
              <w:pPrChange w:id="10748" w:author="Caree2" w:date="2016-10-28T06:24:00Z">
                <w:pPr>
                  <w:shd w:val="clear" w:color="auto" w:fill="FFFFFF"/>
                </w:pPr>
              </w:pPrChange>
            </w:pPr>
          </w:p>
        </w:tc>
        <w:tc>
          <w:tcPr>
            <w:tcW w:w="692"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49" w:author="Caree2" w:date="2016-10-26T18:38:00Z"/>
              </w:rPr>
              <w:pPrChange w:id="10750" w:author="Caree2" w:date="2016-10-28T06:24:00Z">
                <w:pPr>
                  <w:shd w:val="clear" w:color="auto" w:fill="FFFFFF"/>
                </w:pPr>
              </w:pPrChange>
            </w:pPr>
          </w:p>
          <w:p w:rsidR="000F44A3" w:rsidRPr="00871E1A" w:rsidDel="00D66FFA" w:rsidRDefault="000F44A3">
            <w:pPr>
              <w:pStyle w:val="h1"/>
              <w:rPr>
                <w:del w:id="10751" w:author="Caree2" w:date="2016-10-26T18:38:00Z"/>
              </w:rPr>
              <w:pPrChange w:id="10752"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53" w:author="Caree2" w:date="2016-10-26T18:38:00Z"/>
              </w:rPr>
              <w:pPrChange w:id="10754" w:author="Caree2" w:date="2016-10-28T06:24:00Z">
                <w:pPr>
                  <w:shd w:val="clear" w:color="auto" w:fill="FFFFFF"/>
                </w:pPr>
              </w:pPrChange>
            </w:pPr>
          </w:p>
          <w:p w:rsidR="000F44A3" w:rsidRPr="00871E1A" w:rsidDel="00D66FFA" w:rsidRDefault="000F44A3">
            <w:pPr>
              <w:pStyle w:val="h1"/>
              <w:rPr>
                <w:del w:id="10755" w:author="Caree2" w:date="2016-10-26T18:38:00Z"/>
              </w:rPr>
              <w:pPrChange w:id="10756" w:author="Caree2" w:date="2016-10-28T06:24:00Z">
                <w:pPr>
                  <w:shd w:val="clear" w:color="auto" w:fill="FFFFFF"/>
                </w:pPr>
              </w:pPrChange>
            </w:pPr>
          </w:p>
        </w:tc>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57" w:author="Caree2" w:date="2016-10-26T18:38:00Z"/>
              </w:rPr>
              <w:pPrChange w:id="10758" w:author="Caree2" w:date="2016-10-28T06:24:00Z">
                <w:pPr>
                  <w:shd w:val="clear" w:color="auto" w:fill="FFFFFF"/>
                </w:pPr>
              </w:pPrChange>
            </w:pPr>
          </w:p>
          <w:p w:rsidR="000F44A3" w:rsidRPr="00871E1A" w:rsidDel="00D66FFA" w:rsidRDefault="000F44A3">
            <w:pPr>
              <w:pStyle w:val="h1"/>
              <w:rPr>
                <w:del w:id="10759" w:author="Caree2" w:date="2016-10-26T18:38:00Z"/>
              </w:rPr>
              <w:pPrChange w:id="10760" w:author="Caree2" w:date="2016-10-28T06:24:00Z">
                <w:pPr>
                  <w:shd w:val="clear" w:color="auto" w:fill="FFFFFF"/>
                </w:pPr>
              </w:pPrChange>
            </w:pPr>
          </w:p>
        </w:tc>
      </w:tr>
      <w:tr w:rsidR="000F44A3" w:rsidRPr="00871E1A" w:rsidDel="00D66FFA" w:rsidTr="00D702B8">
        <w:trPr>
          <w:trHeight w:val="470"/>
          <w:del w:id="10761"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62" w:author="Caree2" w:date="2016-10-26T18:38:00Z"/>
              </w:rPr>
              <w:pPrChange w:id="10763" w:author="Caree2" w:date="2016-10-28T06:24:00Z">
                <w:pPr>
                  <w:shd w:val="clear" w:color="auto" w:fill="FFFFFF"/>
                </w:pPr>
              </w:pPrChange>
            </w:pPr>
            <w:del w:id="10764" w:author="Caree2" w:date="2016-10-26T18:38:00Z">
              <w:r w:rsidRPr="00871E1A" w:rsidDel="00D66FFA">
                <w:delText>4</w:delText>
              </w:r>
            </w:del>
          </w:p>
          <w:p w:rsidR="000F44A3" w:rsidRPr="00871E1A" w:rsidDel="00D66FFA" w:rsidRDefault="000F44A3">
            <w:pPr>
              <w:pStyle w:val="h1"/>
              <w:rPr>
                <w:del w:id="10765" w:author="Caree2" w:date="2016-10-26T18:38:00Z"/>
              </w:rPr>
              <w:pPrChange w:id="10766" w:author="Caree2" w:date="2016-10-28T06:24:00Z">
                <w:pPr>
                  <w:shd w:val="clear" w:color="auto" w:fill="FFFFFF"/>
                </w:pPr>
              </w:pPrChange>
            </w:pPr>
          </w:p>
          <w:p w:rsidR="000F44A3" w:rsidRPr="00871E1A" w:rsidDel="00D66FFA" w:rsidRDefault="000F44A3">
            <w:pPr>
              <w:pStyle w:val="h1"/>
              <w:rPr>
                <w:del w:id="10767" w:author="Caree2" w:date="2016-10-26T18:38:00Z"/>
                <w:sz w:val="20"/>
              </w:rPr>
              <w:pPrChange w:id="10768"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69" w:author="Caree2" w:date="2016-10-26T18:38:00Z"/>
              </w:rPr>
              <w:pPrChange w:id="10770" w:author="Caree2" w:date="2016-10-28T06:24:00Z">
                <w:pPr>
                  <w:shd w:val="clear" w:color="auto" w:fill="FFFFFF"/>
                </w:pPr>
              </w:pPrChange>
            </w:pPr>
          </w:p>
          <w:p w:rsidR="000F44A3" w:rsidRPr="00871E1A" w:rsidDel="00D66FFA" w:rsidRDefault="000F44A3">
            <w:pPr>
              <w:pStyle w:val="h1"/>
              <w:rPr>
                <w:del w:id="10771" w:author="Caree2" w:date="2016-10-26T18:38:00Z"/>
              </w:rPr>
              <w:pPrChange w:id="10772"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73" w:author="Caree2" w:date="2016-10-26T18:38:00Z"/>
              </w:rPr>
              <w:pPrChange w:id="10774" w:author="Caree2" w:date="2016-10-28T06:24:00Z">
                <w:pPr>
                  <w:shd w:val="clear" w:color="auto" w:fill="FFFFFF"/>
                </w:pPr>
              </w:pPrChange>
            </w:pPr>
          </w:p>
          <w:p w:rsidR="000F44A3" w:rsidRPr="00871E1A" w:rsidDel="00D66FFA" w:rsidRDefault="000F44A3">
            <w:pPr>
              <w:pStyle w:val="h1"/>
              <w:rPr>
                <w:del w:id="10775" w:author="Caree2" w:date="2016-10-26T18:38:00Z"/>
              </w:rPr>
              <w:pPrChange w:id="10776"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77" w:author="Caree2" w:date="2016-10-26T18:38:00Z"/>
              </w:rPr>
              <w:pPrChange w:id="10778" w:author="Caree2" w:date="2016-10-28T06:24:00Z">
                <w:pPr>
                  <w:shd w:val="clear" w:color="auto" w:fill="FFFFFF"/>
                </w:pPr>
              </w:pPrChange>
            </w:pPr>
          </w:p>
          <w:p w:rsidR="000F44A3" w:rsidRPr="00871E1A" w:rsidDel="00D66FFA" w:rsidRDefault="000F44A3">
            <w:pPr>
              <w:pStyle w:val="h1"/>
              <w:rPr>
                <w:del w:id="10779" w:author="Caree2" w:date="2016-10-26T18:38:00Z"/>
              </w:rPr>
              <w:pPrChange w:id="10780"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81" w:author="Caree2" w:date="2016-10-26T18:38:00Z"/>
              </w:rPr>
              <w:pPrChange w:id="10782" w:author="Caree2" w:date="2016-10-28T06:24:00Z">
                <w:pPr>
                  <w:shd w:val="clear" w:color="auto" w:fill="FFFFFF"/>
                </w:pPr>
              </w:pPrChange>
            </w:pPr>
          </w:p>
          <w:p w:rsidR="000F44A3" w:rsidRPr="00871E1A" w:rsidDel="00D66FFA" w:rsidRDefault="000F44A3">
            <w:pPr>
              <w:pStyle w:val="h1"/>
              <w:rPr>
                <w:del w:id="10783" w:author="Caree2" w:date="2016-10-26T18:38:00Z"/>
              </w:rPr>
              <w:pPrChange w:id="10784" w:author="Caree2" w:date="2016-10-28T06:24:00Z">
                <w:pPr>
                  <w:shd w:val="clear" w:color="auto" w:fill="FFFFFF"/>
                </w:pPr>
              </w:pPrChange>
            </w:pPr>
          </w:p>
        </w:tc>
        <w:tc>
          <w:tcPr>
            <w:tcW w:w="3204"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85" w:author="Caree2" w:date="2016-10-26T18:38:00Z"/>
              </w:rPr>
              <w:pPrChange w:id="10786" w:author="Caree2" w:date="2016-10-28T06:24:00Z">
                <w:pPr>
                  <w:shd w:val="clear" w:color="auto" w:fill="FFFFFF"/>
                </w:pPr>
              </w:pPrChange>
            </w:pPr>
          </w:p>
          <w:p w:rsidR="000F44A3" w:rsidRPr="00871E1A" w:rsidDel="00D66FFA" w:rsidRDefault="000F44A3">
            <w:pPr>
              <w:pStyle w:val="h1"/>
              <w:rPr>
                <w:del w:id="10787" w:author="Caree2" w:date="2016-10-26T18:38:00Z"/>
              </w:rPr>
              <w:pPrChange w:id="10788" w:author="Caree2" w:date="2016-10-28T06:24:00Z">
                <w:pPr>
                  <w:shd w:val="clear" w:color="auto" w:fill="FFFFFF"/>
                </w:pPr>
              </w:pPrChange>
            </w:pPr>
          </w:p>
        </w:tc>
        <w:tc>
          <w:tcPr>
            <w:tcW w:w="635"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89" w:author="Caree2" w:date="2016-10-26T18:38:00Z"/>
              </w:rPr>
              <w:pPrChange w:id="10790" w:author="Caree2" w:date="2016-10-28T06:24:00Z">
                <w:pPr>
                  <w:shd w:val="clear" w:color="auto" w:fill="FFFFFF"/>
                </w:pPr>
              </w:pPrChange>
            </w:pPr>
          </w:p>
          <w:p w:rsidR="000F44A3" w:rsidRPr="00871E1A" w:rsidDel="00D66FFA" w:rsidRDefault="000F44A3">
            <w:pPr>
              <w:pStyle w:val="h1"/>
              <w:rPr>
                <w:del w:id="10791" w:author="Caree2" w:date="2016-10-26T18:38:00Z"/>
              </w:rPr>
              <w:pPrChange w:id="10792" w:author="Caree2" w:date="2016-10-28T06:24:00Z">
                <w:pPr>
                  <w:shd w:val="clear" w:color="auto" w:fill="FFFFFF"/>
                </w:pPr>
              </w:pPrChange>
            </w:pPr>
          </w:p>
        </w:tc>
        <w:tc>
          <w:tcPr>
            <w:tcW w:w="146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93" w:author="Caree2" w:date="2016-10-26T18:38:00Z"/>
              </w:rPr>
              <w:pPrChange w:id="10794" w:author="Caree2" w:date="2016-10-28T06:24:00Z">
                <w:pPr>
                  <w:shd w:val="clear" w:color="auto" w:fill="FFFFFF"/>
                </w:pPr>
              </w:pPrChange>
            </w:pPr>
          </w:p>
          <w:p w:rsidR="000F44A3" w:rsidRPr="00871E1A" w:rsidDel="00D66FFA" w:rsidRDefault="000F44A3">
            <w:pPr>
              <w:pStyle w:val="h1"/>
              <w:rPr>
                <w:del w:id="10795" w:author="Caree2" w:date="2016-10-26T18:38:00Z"/>
              </w:rPr>
              <w:pPrChange w:id="10796" w:author="Caree2" w:date="2016-10-28T06:24:00Z">
                <w:pPr>
                  <w:shd w:val="clear" w:color="auto" w:fill="FFFFFF"/>
                </w:pPr>
              </w:pPrChange>
            </w:pPr>
          </w:p>
        </w:tc>
        <w:tc>
          <w:tcPr>
            <w:tcW w:w="692"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97" w:author="Caree2" w:date="2016-10-26T18:38:00Z"/>
              </w:rPr>
              <w:pPrChange w:id="10798" w:author="Caree2" w:date="2016-10-28T06:24:00Z">
                <w:pPr>
                  <w:shd w:val="clear" w:color="auto" w:fill="FFFFFF"/>
                </w:pPr>
              </w:pPrChange>
            </w:pPr>
          </w:p>
          <w:p w:rsidR="000F44A3" w:rsidRPr="00871E1A" w:rsidDel="00D66FFA" w:rsidRDefault="000F44A3">
            <w:pPr>
              <w:pStyle w:val="h1"/>
              <w:rPr>
                <w:del w:id="10799" w:author="Caree2" w:date="2016-10-26T18:38:00Z"/>
              </w:rPr>
              <w:pPrChange w:id="10800"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01" w:author="Caree2" w:date="2016-10-26T18:38:00Z"/>
              </w:rPr>
              <w:pPrChange w:id="10802" w:author="Caree2" w:date="2016-10-28T06:24:00Z">
                <w:pPr>
                  <w:shd w:val="clear" w:color="auto" w:fill="FFFFFF"/>
                </w:pPr>
              </w:pPrChange>
            </w:pPr>
          </w:p>
          <w:p w:rsidR="000F44A3" w:rsidRPr="00871E1A" w:rsidDel="00D66FFA" w:rsidRDefault="000F44A3">
            <w:pPr>
              <w:pStyle w:val="h1"/>
              <w:rPr>
                <w:del w:id="10803" w:author="Caree2" w:date="2016-10-26T18:38:00Z"/>
              </w:rPr>
              <w:pPrChange w:id="10804" w:author="Caree2" w:date="2016-10-28T06:24:00Z">
                <w:pPr>
                  <w:shd w:val="clear" w:color="auto" w:fill="FFFFFF"/>
                </w:pPr>
              </w:pPrChange>
            </w:pPr>
          </w:p>
        </w:tc>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05" w:author="Caree2" w:date="2016-10-26T18:38:00Z"/>
              </w:rPr>
              <w:pPrChange w:id="10806" w:author="Caree2" w:date="2016-10-28T06:24:00Z">
                <w:pPr>
                  <w:shd w:val="clear" w:color="auto" w:fill="FFFFFF"/>
                </w:pPr>
              </w:pPrChange>
            </w:pPr>
          </w:p>
          <w:p w:rsidR="000F44A3" w:rsidRPr="00871E1A" w:rsidDel="00D66FFA" w:rsidRDefault="000F44A3">
            <w:pPr>
              <w:pStyle w:val="h1"/>
              <w:rPr>
                <w:del w:id="10807" w:author="Caree2" w:date="2016-10-26T18:38:00Z"/>
              </w:rPr>
              <w:pPrChange w:id="10808" w:author="Caree2" w:date="2016-10-28T06:24:00Z">
                <w:pPr>
                  <w:shd w:val="clear" w:color="auto" w:fill="FFFFFF"/>
                </w:pPr>
              </w:pPrChange>
            </w:pPr>
          </w:p>
        </w:tc>
      </w:tr>
      <w:tr w:rsidR="000F44A3" w:rsidRPr="00871E1A" w:rsidDel="00D66FFA" w:rsidTr="00D702B8">
        <w:trPr>
          <w:trHeight w:val="606"/>
          <w:del w:id="10809"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10" w:author="Caree2" w:date="2016-10-26T18:38:00Z"/>
              </w:rPr>
              <w:pPrChange w:id="10811" w:author="Caree2" w:date="2016-10-28T06:24:00Z">
                <w:pPr>
                  <w:shd w:val="clear" w:color="auto" w:fill="FFFFFF"/>
                </w:pPr>
              </w:pPrChange>
            </w:pPr>
            <w:del w:id="10812" w:author="Caree2" w:date="2016-10-26T18:38:00Z">
              <w:r w:rsidRPr="00871E1A" w:rsidDel="00D66FFA">
                <w:delText>5</w:delText>
              </w:r>
            </w:del>
          </w:p>
          <w:p w:rsidR="000F44A3" w:rsidRPr="00871E1A" w:rsidDel="00D66FFA" w:rsidRDefault="000F44A3">
            <w:pPr>
              <w:pStyle w:val="h1"/>
              <w:rPr>
                <w:del w:id="10813" w:author="Caree2" w:date="2016-10-26T18:38:00Z"/>
              </w:rPr>
              <w:pPrChange w:id="10814" w:author="Caree2" w:date="2016-10-28T06:24:00Z">
                <w:pPr>
                  <w:shd w:val="clear" w:color="auto" w:fill="FFFFFF"/>
                </w:pPr>
              </w:pPrChange>
            </w:pPr>
          </w:p>
          <w:p w:rsidR="000F44A3" w:rsidRPr="00871E1A" w:rsidDel="00D66FFA" w:rsidRDefault="000F44A3">
            <w:pPr>
              <w:pStyle w:val="h1"/>
              <w:rPr>
                <w:del w:id="10815" w:author="Caree2" w:date="2016-10-26T18:38:00Z"/>
                <w:sz w:val="20"/>
              </w:rPr>
              <w:pPrChange w:id="10816"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17" w:author="Caree2" w:date="2016-10-26T18:38:00Z"/>
              </w:rPr>
              <w:pPrChange w:id="10818" w:author="Caree2" w:date="2016-10-28T06:24:00Z">
                <w:pPr>
                  <w:shd w:val="clear" w:color="auto" w:fill="FFFFFF"/>
                </w:pPr>
              </w:pPrChange>
            </w:pPr>
          </w:p>
          <w:p w:rsidR="000F44A3" w:rsidRPr="00871E1A" w:rsidDel="00D66FFA" w:rsidRDefault="000F44A3">
            <w:pPr>
              <w:pStyle w:val="h1"/>
              <w:rPr>
                <w:del w:id="10819" w:author="Caree2" w:date="2016-10-26T18:38:00Z"/>
              </w:rPr>
              <w:pPrChange w:id="10820"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21" w:author="Caree2" w:date="2016-10-26T18:38:00Z"/>
              </w:rPr>
              <w:pPrChange w:id="10822" w:author="Caree2" w:date="2016-10-28T06:24:00Z">
                <w:pPr>
                  <w:shd w:val="clear" w:color="auto" w:fill="FFFFFF"/>
                </w:pPr>
              </w:pPrChange>
            </w:pPr>
          </w:p>
          <w:p w:rsidR="000F44A3" w:rsidRPr="00871E1A" w:rsidDel="00D66FFA" w:rsidRDefault="000F44A3">
            <w:pPr>
              <w:pStyle w:val="h1"/>
              <w:rPr>
                <w:del w:id="10823" w:author="Caree2" w:date="2016-10-26T18:38:00Z"/>
              </w:rPr>
              <w:pPrChange w:id="10824"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25" w:author="Caree2" w:date="2016-10-26T18:38:00Z"/>
              </w:rPr>
              <w:pPrChange w:id="10826" w:author="Caree2" w:date="2016-10-28T06:24:00Z">
                <w:pPr>
                  <w:shd w:val="clear" w:color="auto" w:fill="FFFFFF"/>
                </w:pPr>
              </w:pPrChange>
            </w:pPr>
          </w:p>
          <w:p w:rsidR="000F44A3" w:rsidRPr="00871E1A" w:rsidDel="00D66FFA" w:rsidRDefault="000F44A3">
            <w:pPr>
              <w:pStyle w:val="h1"/>
              <w:rPr>
                <w:del w:id="10827" w:author="Caree2" w:date="2016-10-26T18:38:00Z"/>
              </w:rPr>
              <w:pPrChange w:id="10828"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29" w:author="Caree2" w:date="2016-10-26T18:38:00Z"/>
              </w:rPr>
              <w:pPrChange w:id="10830" w:author="Caree2" w:date="2016-10-28T06:24:00Z">
                <w:pPr>
                  <w:shd w:val="clear" w:color="auto" w:fill="FFFFFF"/>
                </w:pPr>
              </w:pPrChange>
            </w:pPr>
          </w:p>
          <w:p w:rsidR="000F44A3" w:rsidRPr="00871E1A" w:rsidDel="00D66FFA" w:rsidRDefault="000F44A3">
            <w:pPr>
              <w:pStyle w:val="h1"/>
              <w:rPr>
                <w:del w:id="10831" w:author="Caree2" w:date="2016-10-26T18:38:00Z"/>
              </w:rPr>
              <w:pPrChange w:id="10832" w:author="Caree2" w:date="2016-10-28T06:24:00Z">
                <w:pPr>
                  <w:shd w:val="clear" w:color="auto" w:fill="FFFFFF"/>
                </w:pPr>
              </w:pPrChange>
            </w:pPr>
          </w:p>
        </w:tc>
        <w:tc>
          <w:tcPr>
            <w:tcW w:w="3204"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33" w:author="Caree2" w:date="2016-10-26T18:38:00Z"/>
              </w:rPr>
              <w:pPrChange w:id="10834" w:author="Caree2" w:date="2016-10-28T06:24:00Z">
                <w:pPr>
                  <w:shd w:val="clear" w:color="auto" w:fill="FFFFFF"/>
                </w:pPr>
              </w:pPrChange>
            </w:pPr>
          </w:p>
          <w:p w:rsidR="000F44A3" w:rsidRPr="00871E1A" w:rsidDel="00D66FFA" w:rsidRDefault="000F44A3">
            <w:pPr>
              <w:pStyle w:val="h1"/>
              <w:rPr>
                <w:del w:id="10835" w:author="Caree2" w:date="2016-10-26T18:38:00Z"/>
              </w:rPr>
              <w:pPrChange w:id="10836" w:author="Caree2" w:date="2016-10-28T06:24:00Z">
                <w:pPr>
                  <w:shd w:val="clear" w:color="auto" w:fill="FFFFFF"/>
                </w:pPr>
              </w:pPrChange>
            </w:pPr>
          </w:p>
        </w:tc>
        <w:tc>
          <w:tcPr>
            <w:tcW w:w="635"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37" w:author="Caree2" w:date="2016-10-26T18:38:00Z"/>
              </w:rPr>
              <w:pPrChange w:id="10838" w:author="Caree2" w:date="2016-10-28T06:24:00Z">
                <w:pPr>
                  <w:shd w:val="clear" w:color="auto" w:fill="FFFFFF"/>
                </w:pPr>
              </w:pPrChange>
            </w:pPr>
          </w:p>
          <w:p w:rsidR="000F44A3" w:rsidRPr="00871E1A" w:rsidDel="00D66FFA" w:rsidRDefault="000F44A3">
            <w:pPr>
              <w:pStyle w:val="h1"/>
              <w:rPr>
                <w:del w:id="10839" w:author="Caree2" w:date="2016-10-26T18:38:00Z"/>
              </w:rPr>
              <w:pPrChange w:id="10840" w:author="Caree2" w:date="2016-10-28T06:24:00Z">
                <w:pPr>
                  <w:shd w:val="clear" w:color="auto" w:fill="FFFFFF"/>
                </w:pPr>
              </w:pPrChange>
            </w:pPr>
          </w:p>
        </w:tc>
        <w:tc>
          <w:tcPr>
            <w:tcW w:w="146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41" w:author="Caree2" w:date="2016-10-26T18:38:00Z"/>
              </w:rPr>
              <w:pPrChange w:id="10842" w:author="Caree2" w:date="2016-10-28T06:24:00Z">
                <w:pPr>
                  <w:shd w:val="clear" w:color="auto" w:fill="FFFFFF"/>
                </w:pPr>
              </w:pPrChange>
            </w:pPr>
          </w:p>
          <w:p w:rsidR="000F44A3" w:rsidRPr="00871E1A" w:rsidDel="00D66FFA" w:rsidRDefault="000F44A3">
            <w:pPr>
              <w:pStyle w:val="h1"/>
              <w:rPr>
                <w:del w:id="10843" w:author="Caree2" w:date="2016-10-26T18:38:00Z"/>
              </w:rPr>
              <w:pPrChange w:id="10844" w:author="Caree2" w:date="2016-10-28T06:24:00Z">
                <w:pPr>
                  <w:shd w:val="clear" w:color="auto" w:fill="FFFFFF"/>
                </w:pPr>
              </w:pPrChange>
            </w:pPr>
          </w:p>
        </w:tc>
        <w:tc>
          <w:tcPr>
            <w:tcW w:w="692"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45" w:author="Caree2" w:date="2016-10-26T18:38:00Z"/>
              </w:rPr>
              <w:pPrChange w:id="10846" w:author="Caree2" w:date="2016-10-28T06:24:00Z">
                <w:pPr>
                  <w:shd w:val="clear" w:color="auto" w:fill="FFFFFF"/>
                </w:pPr>
              </w:pPrChange>
            </w:pPr>
          </w:p>
          <w:p w:rsidR="000F44A3" w:rsidRPr="00871E1A" w:rsidDel="00D66FFA" w:rsidRDefault="000F44A3">
            <w:pPr>
              <w:pStyle w:val="h1"/>
              <w:rPr>
                <w:del w:id="10847" w:author="Caree2" w:date="2016-10-26T18:38:00Z"/>
              </w:rPr>
              <w:pPrChange w:id="10848"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49" w:author="Caree2" w:date="2016-10-26T18:38:00Z"/>
              </w:rPr>
              <w:pPrChange w:id="10850" w:author="Caree2" w:date="2016-10-28T06:24:00Z">
                <w:pPr>
                  <w:shd w:val="clear" w:color="auto" w:fill="FFFFFF"/>
                </w:pPr>
              </w:pPrChange>
            </w:pPr>
          </w:p>
          <w:p w:rsidR="000F44A3" w:rsidRPr="00871E1A" w:rsidDel="00D66FFA" w:rsidRDefault="000F44A3">
            <w:pPr>
              <w:pStyle w:val="h1"/>
              <w:rPr>
                <w:del w:id="10851" w:author="Caree2" w:date="2016-10-26T18:38:00Z"/>
              </w:rPr>
              <w:pPrChange w:id="10852" w:author="Caree2" w:date="2016-10-28T06:24:00Z">
                <w:pPr>
                  <w:shd w:val="clear" w:color="auto" w:fill="FFFFFF"/>
                </w:pPr>
              </w:pPrChange>
            </w:pPr>
          </w:p>
        </w:tc>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53" w:author="Caree2" w:date="2016-10-26T18:38:00Z"/>
              </w:rPr>
              <w:pPrChange w:id="10854" w:author="Caree2" w:date="2016-10-28T06:24:00Z">
                <w:pPr>
                  <w:shd w:val="clear" w:color="auto" w:fill="FFFFFF"/>
                </w:pPr>
              </w:pPrChange>
            </w:pPr>
          </w:p>
          <w:p w:rsidR="000F44A3" w:rsidRPr="00871E1A" w:rsidDel="00D66FFA" w:rsidRDefault="000F44A3">
            <w:pPr>
              <w:pStyle w:val="h1"/>
              <w:rPr>
                <w:del w:id="10855" w:author="Caree2" w:date="2016-10-26T18:38:00Z"/>
              </w:rPr>
              <w:pPrChange w:id="10856" w:author="Caree2" w:date="2016-10-28T06:24:00Z">
                <w:pPr>
                  <w:shd w:val="clear" w:color="auto" w:fill="FFFFFF"/>
                </w:pPr>
              </w:pPrChange>
            </w:pPr>
          </w:p>
        </w:tc>
      </w:tr>
    </w:tbl>
    <w:p w:rsidR="001359DF" w:rsidRDefault="00CC3BD3" w:rsidP="00E03E10">
      <w:pPr>
        <w:pStyle w:val="StyleHeading114ptBoldUnderlineLeft"/>
        <w:rPr>
          <w:ins w:id="10857" w:author="Caree2" w:date="2016-10-29T14:42:00Z"/>
        </w:rPr>
      </w:pPr>
      <w:bookmarkStart w:id="10858" w:name="_Toc465593257"/>
      <w:ins w:id="10859" w:author="Caree2" w:date="2016-10-29T14:42:00Z">
        <w:r>
          <w:t>1.</w:t>
        </w:r>
      </w:ins>
      <w:ins w:id="10860" w:author="Caree2" w:date="2016-10-30T11:31:00Z">
        <w:r>
          <w:t>4</w:t>
        </w:r>
      </w:ins>
      <w:ins w:id="10861" w:author="Caree2" w:date="2016-11-05T11:45:00Z">
        <w:r w:rsidR="00CF775B">
          <w:t>1</w:t>
        </w:r>
      </w:ins>
      <w:ins w:id="10862" w:author="Caree2" w:date="2016-10-29T14:42:00Z">
        <w:r w:rsidR="001359DF">
          <w:t>—Try GET Request</w:t>
        </w:r>
        <w:bookmarkEnd w:id="10858"/>
      </w:ins>
    </w:p>
    <w:p w:rsidR="001359DF" w:rsidRDefault="001359DF" w:rsidP="00E03E10">
      <w:pPr>
        <w:pStyle w:val="StyleHeading114ptBoldUnderlineLeft"/>
        <w:rPr>
          <w:ins w:id="10863" w:author="Caree2" w:date="2016-10-29T14:42:00Z"/>
        </w:rPr>
      </w:pPr>
    </w:p>
    <w:p w:rsidR="001359DF" w:rsidRDefault="001359DF">
      <w:pPr>
        <w:rPr>
          <w:ins w:id="10864" w:author="Caree2" w:date="2016-10-29T14:42:00Z"/>
        </w:rPr>
        <w:pPrChange w:id="10865" w:author="Caree2" w:date="2016-10-29T14:42:00Z">
          <w:pPr>
            <w:pStyle w:val="h1"/>
          </w:pPr>
        </w:pPrChange>
      </w:pPr>
      <w:ins w:id="10866" w:author="Caree2" w:date="2016-10-29T14:42:00Z">
        <w:r>
          <w:rPr>
            <w:noProof/>
          </w:rPr>
          <w:drawing>
            <wp:inline distT="0" distB="0" distL="0" distR="0" wp14:anchorId="3CEE1A13" wp14:editId="156B2558">
              <wp:extent cx="5943600" cy="260286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602865"/>
                      </a:xfrm>
                      <a:prstGeom prst="rect">
                        <a:avLst/>
                      </a:prstGeom>
                    </pic:spPr>
                  </pic:pic>
                </a:graphicData>
              </a:graphic>
            </wp:inline>
          </w:drawing>
        </w:r>
      </w:ins>
    </w:p>
    <w:p w:rsidR="001359DF" w:rsidRDefault="001359DF">
      <w:pPr>
        <w:rPr>
          <w:ins w:id="10867" w:author="Caree2" w:date="2016-10-29T14:42:00Z"/>
        </w:rPr>
        <w:pPrChange w:id="10868" w:author="Caree2" w:date="2016-10-29T14:42:00Z">
          <w:pPr>
            <w:pStyle w:val="h1"/>
          </w:pPr>
        </w:pPrChange>
      </w:pPr>
    </w:p>
    <w:p w:rsidR="001359DF" w:rsidRDefault="001359DF">
      <w:pPr>
        <w:rPr>
          <w:ins w:id="10869" w:author="Caree2" w:date="2016-10-30T11:11:00Z"/>
        </w:rPr>
        <w:pPrChange w:id="10870" w:author="Caree2" w:date="2016-10-29T14:42:00Z">
          <w:pPr>
            <w:pStyle w:val="h1"/>
          </w:pPr>
        </w:pPrChange>
      </w:pPr>
    </w:p>
    <w:p w:rsidR="003D078A" w:rsidRDefault="003D078A">
      <w:pPr>
        <w:rPr>
          <w:ins w:id="10871" w:author="Caree2" w:date="2016-10-29T14:42:00Z"/>
        </w:rPr>
        <w:pPrChange w:id="10872" w:author="Caree2" w:date="2016-10-29T14:42:00Z">
          <w:pPr>
            <w:pStyle w:val="h1"/>
          </w:pPr>
        </w:pPrChange>
      </w:pPr>
      <w:ins w:id="10873" w:author="Caree2" w:date="2016-10-30T11:11:00Z">
        <w:r>
          <w:rPr>
            <w:noProof/>
          </w:rPr>
          <w:drawing>
            <wp:inline distT="0" distB="0" distL="0" distR="0" wp14:anchorId="21A1B93E" wp14:editId="46067292">
              <wp:extent cx="5943600" cy="35223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522345"/>
                      </a:xfrm>
                      <a:prstGeom prst="rect">
                        <a:avLst/>
                      </a:prstGeom>
                    </pic:spPr>
                  </pic:pic>
                </a:graphicData>
              </a:graphic>
            </wp:inline>
          </w:drawing>
        </w:r>
      </w:ins>
    </w:p>
    <w:p w:rsidR="001359DF" w:rsidRDefault="001359DF" w:rsidP="00E03E10">
      <w:pPr>
        <w:pStyle w:val="StyleHeading114ptBoldUnderlineLeft"/>
        <w:rPr>
          <w:ins w:id="10874" w:author="Caree2" w:date="2016-10-29T14:42:00Z"/>
        </w:rPr>
      </w:pPr>
    </w:p>
    <w:p w:rsidR="001359DF" w:rsidRDefault="001359DF" w:rsidP="00E03E10">
      <w:pPr>
        <w:pStyle w:val="StyleHeading114ptBoldUnderlineLeft"/>
        <w:rPr>
          <w:ins w:id="10875" w:author="Caree2" w:date="2016-10-29T14:42:00Z"/>
        </w:rPr>
      </w:pPr>
    </w:p>
    <w:p w:rsidR="00444BEA" w:rsidRDefault="00444BEA">
      <w:pPr>
        <w:rPr>
          <w:ins w:id="10876" w:author="Caree2" w:date="2016-10-30T11:11:00Z"/>
          <w:rFonts w:ascii="Times New Roman" w:hAnsi="Times New Roman"/>
          <w:b/>
          <w:bCs/>
          <w:color w:val="000000"/>
          <w:sz w:val="28"/>
          <w:szCs w:val="20"/>
        </w:rPr>
      </w:pPr>
      <w:ins w:id="10877" w:author="Caree2" w:date="2016-10-30T11:11:00Z">
        <w:r>
          <w:br w:type="page"/>
        </w:r>
      </w:ins>
    </w:p>
    <w:p w:rsidR="000F5F8E" w:rsidRDefault="00CC3BD3" w:rsidP="00444BEA">
      <w:pPr>
        <w:pStyle w:val="StyleHeading114ptBoldUnderlineLeft"/>
        <w:rPr>
          <w:ins w:id="10878" w:author="Caree2" w:date="2016-10-30T11:15:00Z"/>
        </w:rPr>
      </w:pPr>
      <w:bookmarkStart w:id="10879" w:name="_Toc465593258"/>
      <w:ins w:id="10880" w:author="Caree2" w:date="2016-10-30T11:11:00Z">
        <w:r>
          <w:lastRenderedPageBreak/>
          <w:t>1.</w:t>
        </w:r>
      </w:ins>
      <w:ins w:id="10881" w:author="Caree2" w:date="2016-10-30T11:31:00Z">
        <w:r>
          <w:t>4</w:t>
        </w:r>
      </w:ins>
      <w:ins w:id="10882" w:author="Caree2" w:date="2016-11-05T11:45:00Z">
        <w:r w:rsidR="00CF775B">
          <w:t>2</w:t>
        </w:r>
      </w:ins>
      <w:ins w:id="10883" w:author="Caree2" w:date="2016-10-30T11:11:00Z">
        <w:r w:rsidR="00444BEA">
          <w:t>—Try to Update</w:t>
        </w:r>
      </w:ins>
      <w:ins w:id="10884" w:author="Caree2" w:date="2016-10-30T11:12:00Z">
        <w:r w:rsidR="00444BEA">
          <w:t xml:space="preserve"> a Record</w:t>
        </w:r>
      </w:ins>
      <w:bookmarkEnd w:id="10879"/>
    </w:p>
    <w:p w:rsidR="000F5F8E" w:rsidRDefault="000F5F8E" w:rsidP="00444BEA">
      <w:pPr>
        <w:pStyle w:val="StyleHeading114ptBoldUnderlineLeft"/>
        <w:rPr>
          <w:ins w:id="10885" w:author="Caree2" w:date="2016-10-30T11:15:00Z"/>
        </w:rPr>
      </w:pPr>
    </w:p>
    <w:p w:rsidR="000F5F8E" w:rsidRDefault="000F5F8E">
      <w:pPr>
        <w:rPr>
          <w:ins w:id="10886" w:author="Caree2" w:date="2016-10-30T11:15:00Z"/>
        </w:rPr>
        <w:pPrChange w:id="10887" w:author="Caree2" w:date="2016-10-30T11:16:00Z">
          <w:pPr>
            <w:pStyle w:val="StyleHeading114ptBoldUnderlineLeft"/>
          </w:pPr>
        </w:pPrChange>
      </w:pPr>
      <w:ins w:id="10888" w:author="Caree2" w:date="2016-10-30T11:15:00Z">
        <w:r>
          <w:rPr>
            <w:noProof/>
          </w:rPr>
          <w:drawing>
            <wp:inline distT="0" distB="0" distL="0" distR="0" wp14:anchorId="6CCB84E2" wp14:editId="56B5CDCF">
              <wp:extent cx="5943600" cy="30867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086735"/>
                      </a:xfrm>
                      <a:prstGeom prst="rect">
                        <a:avLst/>
                      </a:prstGeom>
                    </pic:spPr>
                  </pic:pic>
                </a:graphicData>
              </a:graphic>
            </wp:inline>
          </w:drawing>
        </w:r>
      </w:ins>
    </w:p>
    <w:p w:rsidR="00222D36" w:rsidRDefault="00222D36" w:rsidP="00444BEA">
      <w:pPr>
        <w:pStyle w:val="StyleHeading114ptBoldUnderlineLeft"/>
        <w:rPr>
          <w:ins w:id="10889" w:author="Caree2" w:date="2016-10-30T11:15:00Z"/>
        </w:rPr>
      </w:pPr>
    </w:p>
    <w:p w:rsidR="00222D36" w:rsidRDefault="00222D36" w:rsidP="00444BEA">
      <w:pPr>
        <w:pStyle w:val="StyleHeading114ptBoldUnderlineLeft"/>
        <w:rPr>
          <w:ins w:id="10890" w:author="Caree2" w:date="2016-10-30T11:16:00Z"/>
        </w:rPr>
      </w:pPr>
    </w:p>
    <w:p w:rsidR="00222D36" w:rsidRDefault="00222D36">
      <w:pPr>
        <w:rPr>
          <w:ins w:id="10891" w:author="Caree2" w:date="2016-10-30T11:15:00Z"/>
        </w:rPr>
        <w:pPrChange w:id="10892" w:author="Caree2" w:date="2016-10-30T11:16:00Z">
          <w:pPr>
            <w:pStyle w:val="StyleHeading114ptBoldUnderlineLeft"/>
          </w:pPr>
        </w:pPrChange>
      </w:pPr>
      <w:ins w:id="10893" w:author="Caree2" w:date="2016-10-30T11:16:00Z">
        <w:r>
          <w:rPr>
            <w:noProof/>
          </w:rPr>
          <w:drawing>
            <wp:inline distT="0" distB="0" distL="0" distR="0" wp14:anchorId="3AB4E4D9" wp14:editId="48BC3871">
              <wp:extent cx="5943600" cy="34213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421380"/>
                      </a:xfrm>
                      <a:prstGeom prst="rect">
                        <a:avLst/>
                      </a:prstGeom>
                    </pic:spPr>
                  </pic:pic>
                </a:graphicData>
              </a:graphic>
            </wp:inline>
          </w:drawing>
        </w:r>
      </w:ins>
    </w:p>
    <w:p w:rsidR="000F5F8E" w:rsidRDefault="000F5F8E">
      <w:pPr>
        <w:rPr>
          <w:ins w:id="10894" w:author="Caree2" w:date="2016-10-30T11:15:00Z"/>
          <w:rFonts w:ascii="Times New Roman" w:hAnsi="Times New Roman"/>
          <w:b/>
          <w:bCs/>
          <w:color w:val="000000"/>
          <w:sz w:val="28"/>
          <w:szCs w:val="20"/>
        </w:rPr>
      </w:pPr>
      <w:ins w:id="10895" w:author="Caree2" w:date="2016-10-30T11:15:00Z">
        <w:r>
          <w:br w:type="page"/>
        </w:r>
      </w:ins>
    </w:p>
    <w:p w:rsidR="00444BEA" w:rsidRDefault="00444BEA" w:rsidP="00444BEA">
      <w:pPr>
        <w:pStyle w:val="StyleHeading114ptBoldUnderlineLeft"/>
        <w:rPr>
          <w:ins w:id="10896" w:author="Caree2" w:date="2016-10-30T11:11:00Z"/>
        </w:rPr>
      </w:pPr>
    </w:p>
    <w:p w:rsidR="00444BEA" w:rsidRDefault="00444BEA" w:rsidP="00E03E10">
      <w:pPr>
        <w:pStyle w:val="StyleHeading114ptBoldUnderlineLeft"/>
        <w:rPr>
          <w:ins w:id="10897" w:author="Caree2" w:date="2016-10-30T11:11:00Z"/>
        </w:rPr>
      </w:pPr>
    </w:p>
    <w:p w:rsidR="00224EF7" w:rsidRDefault="00224EF7" w:rsidP="00224EF7">
      <w:pPr>
        <w:pStyle w:val="StyleHeading114ptBoldUnderlineLeft"/>
        <w:rPr>
          <w:ins w:id="10898" w:author="Caree2" w:date="2016-10-30T11:17:00Z"/>
        </w:rPr>
      </w:pPr>
      <w:bookmarkStart w:id="10899" w:name="_Toc465593259"/>
      <w:ins w:id="10900" w:author="Caree2" w:date="2016-10-30T11:16:00Z">
        <w:r w:rsidRPr="00EA03DE">
          <w:t>1.</w:t>
        </w:r>
      </w:ins>
      <w:ins w:id="10901" w:author="Caree2" w:date="2016-10-30T11:31:00Z">
        <w:r w:rsidR="00CF775B">
          <w:t>43</w:t>
        </w:r>
      </w:ins>
      <w:ins w:id="10902" w:author="Caree2" w:date="2016-10-30T11:16:00Z">
        <w:r w:rsidRPr="00EA03DE">
          <w:t xml:space="preserve"> </w:t>
        </w:r>
        <w:r>
          <w:t>–</w:t>
        </w:r>
        <w:r w:rsidRPr="00EA03DE">
          <w:t xml:space="preserve"> </w:t>
        </w:r>
      </w:ins>
      <w:ins w:id="10903" w:author="Caree2" w:date="2016-10-30T11:17:00Z">
        <w:r>
          <w:t>Try to get a single user</w:t>
        </w:r>
        <w:bookmarkEnd w:id="10899"/>
      </w:ins>
    </w:p>
    <w:p w:rsidR="00224EF7" w:rsidRDefault="00224EF7" w:rsidP="00224EF7">
      <w:pPr>
        <w:pStyle w:val="StyleHeading114ptBoldUnderlineLeft"/>
        <w:rPr>
          <w:ins w:id="10904" w:author="Caree2" w:date="2016-10-30T11:17:00Z"/>
        </w:rPr>
      </w:pPr>
    </w:p>
    <w:p w:rsidR="00224EF7" w:rsidRDefault="00224EF7">
      <w:pPr>
        <w:rPr>
          <w:ins w:id="10905" w:author="Caree2" w:date="2016-10-30T11:17:00Z"/>
        </w:rPr>
        <w:pPrChange w:id="10906" w:author="Caree2" w:date="2016-10-30T11:26:00Z">
          <w:pPr>
            <w:pStyle w:val="StyleHeading114ptBoldUnderlineLeft"/>
          </w:pPr>
        </w:pPrChange>
      </w:pPr>
      <w:ins w:id="10907" w:author="Caree2" w:date="2016-10-30T11:17:00Z">
        <w:r>
          <w:rPr>
            <w:noProof/>
          </w:rPr>
          <w:drawing>
            <wp:inline distT="0" distB="0" distL="0" distR="0" wp14:anchorId="08F922E2" wp14:editId="58BBF2FE">
              <wp:extent cx="5943600" cy="22250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225040"/>
                      </a:xfrm>
                      <a:prstGeom prst="rect">
                        <a:avLst/>
                      </a:prstGeom>
                    </pic:spPr>
                  </pic:pic>
                </a:graphicData>
              </a:graphic>
            </wp:inline>
          </w:drawing>
        </w:r>
      </w:ins>
    </w:p>
    <w:p w:rsidR="00224EF7" w:rsidRDefault="00224EF7" w:rsidP="00224EF7">
      <w:pPr>
        <w:pStyle w:val="StyleHeading114ptBoldUnderlineLeft"/>
        <w:rPr>
          <w:ins w:id="10908" w:author="Caree2" w:date="2016-10-30T11:17:00Z"/>
        </w:rPr>
      </w:pPr>
    </w:p>
    <w:p w:rsidR="00224EF7" w:rsidRDefault="00224EF7" w:rsidP="00224EF7">
      <w:pPr>
        <w:pStyle w:val="StyleHeading114ptBoldUnderlineLeft"/>
        <w:rPr>
          <w:ins w:id="10909" w:author="Caree2" w:date="2016-10-30T11:17:00Z"/>
        </w:rPr>
      </w:pPr>
    </w:p>
    <w:p w:rsidR="00224EF7" w:rsidRDefault="00224EF7">
      <w:pPr>
        <w:rPr>
          <w:ins w:id="10910" w:author="Caree2" w:date="2016-10-30T11:17:00Z"/>
        </w:rPr>
        <w:pPrChange w:id="10911" w:author="Caree2" w:date="2016-10-30T11:26:00Z">
          <w:pPr>
            <w:pStyle w:val="StyleHeading114ptBoldUnderlineLeft"/>
          </w:pPr>
        </w:pPrChange>
      </w:pPr>
      <w:ins w:id="10912" w:author="Caree2" w:date="2016-10-30T11:17:00Z">
        <w:r>
          <w:rPr>
            <w:noProof/>
          </w:rPr>
          <w:drawing>
            <wp:inline distT="0" distB="0" distL="0" distR="0" wp14:anchorId="43637991" wp14:editId="5A3B780E">
              <wp:extent cx="5943600" cy="29362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936240"/>
                      </a:xfrm>
                      <a:prstGeom prst="rect">
                        <a:avLst/>
                      </a:prstGeom>
                    </pic:spPr>
                  </pic:pic>
                </a:graphicData>
              </a:graphic>
            </wp:inline>
          </w:drawing>
        </w:r>
      </w:ins>
    </w:p>
    <w:p w:rsidR="00224EF7" w:rsidRDefault="00224EF7">
      <w:pPr>
        <w:rPr>
          <w:ins w:id="10913" w:author="Caree2" w:date="2016-10-30T11:17:00Z"/>
          <w:rFonts w:ascii="Times New Roman" w:hAnsi="Times New Roman"/>
          <w:b/>
          <w:bCs/>
          <w:color w:val="000000"/>
          <w:sz w:val="28"/>
          <w:szCs w:val="20"/>
        </w:rPr>
      </w:pPr>
      <w:ins w:id="10914" w:author="Caree2" w:date="2016-10-30T11:17:00Z">
        <w:r>
          <w:br w:type="page"/>
        </w:r>
      </w:ins>
    </w:p>
    <w:p w:rsidR="00CC4BDB" w:rsidRDefault="00CC4BDB" w:rsidP="00CC4BDB">
      <w:pPr>
        <w:pStyle w:val="StyleHeading114ptBoldUnderlineLeft"/>
        <w:rPr>
          <w:ins w:id="10915" w:author="Caree2" w:date="2016-10-30T11:18:00Z"/>
        </w:rPr>
      </w:pPr>
      <w:bookmarkStart w:id="10916" w:name="_Toc465593260"/>
      <w:ins w:id="10917" w:author="Caree2" w:date="2016-10-30T11:18:00Z">
        <w:r w:rsidRPr="00EA03DE">
          <w:lastRenderedPageBreak/>
          <w:t>1.</w:t>
        </w:r>
      </w:ins>
      <w:ins w:id="10918" w:author="Caree2" w:date="2016-10-30T11:31:00Z">
        <w:r w:rsidR="00CC3BD3">
          <w:t>4</w:t>
        </w:r>
      </w:ins>
      <w:ins w:id="10919" w:author="Caree2" w:date="2016-11-05T11:45:00Z">
        <w:r w:rsidR="00CF775B">
          <w:t>4</w:t>
        </w:r>
      </w:ins>
      <w:ins w:id="10920" w:author="Caree2" w:date="2016-10-30T11:18:00Z">
        <w:r w:rsidRPr="00EA03DE">
          <w:t xml:space="preserve"> </w:t>
        </w:r>
        <w:r>
          <w:t>–</w:t>
        </w:r>
        <w:r w:rsidRPr="00EA03DE">
          <w:t xml:space="preserve"> </w:t>
        </w:r>
        <w:r>
          <w:t>Try to delete a single user</w:t>
        </w:r>
        <w:bookmarkEnd w:id="10916"/>
      </w:ins>
    </w:p>
    <w:p w:rsidR="00CC4BDB" w:rsidRDefault="00CC4BDB" w:rsidP="00CC4BDB">
      <w:pPr>
        <w:pStyle w:val="StyleHeading114ptBoldUnderlineLeft"/>
        <w:rPr>
          <w:ins w:id="10921" w:author="Caree2" w:date="2016-10-30T11:18:00Z"/>
        </w:rPr>
      </w:pPr>
    </w:p>
    <w:p w:rsidR="00CC4BDB" w:rsidRDefault="00F44E99">
      <w:pPr>
        <w:rPr>
          <w:ins w:id="10922" w:author="Caree2" w:date="2016-10-30T11:19:00Z"/>
        </w:rPr>
        <w:pPrChange w:id="10923" w:author="Caree2" w:date="2016-10-30T11:26:00Z">
          <w:pPr>
            <w:pStyle w:val="StyleHeading114ptBoldUnderlineLeft"/>
          </w:pPr>
        </w:pPrChange>
      </w:pPr>
      <w:ins w:id="10924" w:author="Caree2" w:date="2016-10-30T11:19:00Z">
        <w:r>
          <w:rPr>
            <w:noProof/>
          </w:rPr>
          <w:drawing>
            <wp:inline distT="0" distB="0" distL="0" distR="0" wp14:anchorId="241D0BF0" wp14:editId="095FAA91">
              <wp:extent cx="5943600" cy="25184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518410"/>
                      </a:xfrm>
                      <a:prstGeom prst="rect">
                        <a:avLst/>
                      </a:prstGeom>
                    </pic:spPr>
                  </pic:pic>
                </a:graphicData>
              </a:graphic>
            </wp:inline>
          </w:drawing>
        </w:r>
      </w:ins>
    </w:p>
    <w:p w:rsidR="00F44E99" w:rsidRDefault="00F44E99" w:rsidP="00CC4BDB">
      <w:pPr>
        <w:pStyle w:val="StyleHeading114ptBoldUnderlineLeft"/>
        <w:rPr>
          <w:ins w:id="10925" w:author="Caree2" w:date="2016-10-30T11:19:00Z"/>
        </w:rPr>
      </w:pPr>
    </w:p>
    <w:p w:rsidR="00003559" w:rsidRDefault="00F44E99">
      <w:pPr>
        <w:rPr>
          <w:ins w:id="10926" w:author="Caree2" w:date="2016-10-30T11:19:00Z"/>
        </w:rPr>
        <w:pPrChange w:id="10927" w:author="Caree2" w:date="2016-10-30T11:20:00Z">
          <w:pPr>
            <w:pStyle w:val="StyleHeading114ptBoldUnderlineLeft"/>
          </w:pPr>
        </w:pPrChange>
      </w:pPr>
      <w:ins w:id="10928" w:author="Caree2" w:date="2016-10-30T11:19:00Z">
        <w:r>
          <w:rPr>
            <w:noProof/>
          </w:rPr>
          <w:drawing>
            <wp:inline distT="0" distB="0" distL="0" distR="0" wp14:anchorId="4B6502E8" wp14:editId="7D2D5AAA">
              <wp:extent cx="5943600" cy="316166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161665"/>
                      </a:xfrm>
                      <a:prstGeom prst="rect">
                        <a:avLst/>
                      </a:prstGeom>
                    </pic:spPr>
                  </pic:pic>
                </a:graphicData>
              </a:graphic>
            </wp:inline>
          </w:drawing>
        </w:r>
      </w:ins>
    </w:p>
    <w:p w:rsidR="00003559" w:rsidRDefault="00003559">
      <w:pPr>
        <w:rPr>
          <w:ins w:id="10929" w:author="Caree2" w:date="2016-10-30T11:19:00Z"/>
          <w:rFonts w:ascii="Times New Roman" w:hAnsi="Times New Roman"/>
          <w:b/>
          <w:bCs/>
          <w:color w:val="000000"/>
          <w:sz w:val="28"/>
          <w:szCs w:val="20"/>
        </w:rPr>
      </w:pPr>
      <w:ins w:id="10930" w:author="Caree2" w:date="2016-10-30T11:19:00Z">
        <w:r>
          <w:br w:type="page"/>
        </w:r>
      </w:ins>
    </w:p>
    <w:p w:rsidR="00F44E99" w:rsidRDefault="00003559">
      <w:pPr>
        <w:rPr>
          <w:ins w:id="10931" w:author="Caree2" w:date="2016-10-30T11:18:00Z"/>
        </w:rPr>
        <w:pPrChange w:id="10932" w:author="Caree2" w:date="2016-10-30T11:19:00Z">
          <w:pPr>
            <w:pStyle w:val="StyleHeading114ptBoldUnderlineLeft"/>
          </w:pPr>
        </w:pPrChange>
      </w:pPr>
      <w:ins w:id="10933" w:author="Caree2" w:date="2016-10-30T11:19:00Z">
        <w:r>
          <w:rPr>
            <w:noProof/>
          </w:rPr>
          <w:lastRenderedPageBreak/>
          <w:drawing>
            <wp:inline distT="0" distB="0" distL="0" distR="0" wp14:anchorId="162826A4" wp14:editId="1D5F0F10">
              <wp:extent cx="5943600" cy="285369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853690"/>
                      </a:xfrm>
                      <a:prstGeom prst="rect">
                        <a:avLst/>
                      </a:prstGeom>
                    </pic:spPr>
                  </pic:pic>
                </a:graphicData>
              </a:graphic>
            </wp:inline>
          </w:drawing>
        </w:r>
      </w:ins>
    </w:p>
    <w:p w:rsidR="00224EF7" w:rsidRDefault="00224EF7" w:rsidP="00224EF7">
      <w:pPr>
        <w:pStyle w:val="StyleHeading114ptBoldUnderlineLeft"/>
        <w:rPr>
          <w:ins w:id="10934" w:author="Caree2" w:date="2016-10-30T11:16:00Z"/>
        </w:rPr>
      </w:pPr>
    </w:p>
    <w:p w:rsidR="00224EF7" w:rsidRDefault="00224EF7" w:rsidP="00224EF7">
      <w:pPr>
        <w:pStyle w:val="StyleHeading114ptBoldUnderlineLeft"/>
        <w:rPr>
          <w:ins w:id="10935" w:author="Caree2" w:date="2016-10-30T11:16:00Z"/>
        </w:rPr>
      </w:pPr>
    </w:p>
    <w:p w:rsidR="00224EF7" w:rsidRDefault="00224EF7" w:rsidP="00224EF7">
      <w:pPr>
        <w:pStyle w:val="StyleHeading114ptBoldUnderlineLeft"/>
        <w:rPr>
          <w:ins w:id="10936" w:author="Caree2" w:date="2016-10-30T11:16:00Z"/>
        </w:rPr>
      </w:pPr>
    </w:p>
    <w:p w:rsidR="00CF775B" w:rsidRDefault="00CF775B">
      <w:pPr>
        <w:rPr>
          <w:ins w:id="10937" w:author="Caree2" w:date="2016-11-05T11:45:00Z"/>
          <w:rFonts w:ascii="Times New Roman" w:hAnsi="Times New Roman"/>
          <w:b/>
          <w:bCs/>
          <w:color w:val="000000"/>
          <w:sz w:val="28"/>
          <w:szCs w:val="20"/>
        </w:rPr>
      </w:pPr>
      <w:ins w:id="10938" w:author="Caree2" w:date="2016-11-05T11:45:00Z">
        <w:r>
          <w:br w:type="page"/>
        </w:r>
      </w:ins>
    </w:p>
    <w:p w:rsidR="00CF775B" w:rsidRDefault="00CF775B" w:rsidP="00CF775B">
      <w:pPr>
        <w:pStyle w:val="StyleHeading114ptBoldUnderlineLeft"/>
        <w:rPr>
          <w:ins w:id="10939" w:author="Caree2" w:date="2016-11-05T11:45:00Z"/>
        </w:rPr>
      </w:pPr>
      <w:ins w:id="10940" w:author="Caree2" w:date="2016-11-05T11:45:00Z">
        <w:r w:rsidRPr="00EA03DE">
          <w:lastRenderedPageBreak/>
          <w:t>1.</w:t>
        </w:r>
        <w:r>
          <w:t>4</w:t>
        </w:r>
      </w:ins>
      <w:ins w:id="10941" w:author="Caree2" w:date="2016-11-05T11:46:00Z">
        <w:r>
          <w:t>5</w:t>
        </w:r>
      </w:ins>
      <w:ins w:id="10942" w:author="Caree2" w:date="2016-11-05T11:45:00Z">
        <w:r w:rsidRPr="00EA03DE">
          <w:t xml:space="preserve"> </w:t>
        </w:r>
        <w:r>
          <w:t>–</w:t>
        </w:r>
      </w:ins>
      <w:ins w:id="10943" w:author="Caree2" w:date="2016-11-05T11:46:00Z">
        <w:r>
          <w:t>HAL Browser</w:t>
        </w:r>
      </w:ins>
    </w:p>
    <w:p w:rsidR="00224EF7" w:rsidRDefault="00224EF7" w:rsidP="00E03E10">
      <w:pPr>
        <w:pStyle w:val="StyleHeading114ptBoldUnderlineLeft"/>
        <w:rPr>
          <w:ins w:id="10944" w:author="Caree2" w:date="2016-11-05T11:45:00Z"/>
        </w:rPr>
      </w:pPr>
    </w:p>
    <w:p w:rsidR="00CF775B" w:rsidRDefault="00CF775B" w:rsidP="00E03E10">
      <w:pPr>
        <w:pStyle w:val="StyleHeading114ptBoldUnderlineLeft"/>
        <w:rPr>
          <w:ins w:id="10945" w:author="Caree2" w:date="2016-11-05T11:45:00Z"/>
        </w:rPr>
      </w:pPr>
    </w:p>
    <w:p w:rsidR="00CF775B" w:rsidRDefault="00CF775B" w:rsidP="00E03E10">
      <w:pPr>
        <w:pStyle w:val="StyleHeading114ptBoldUnderlineLeft"/>
        <w:rPr>
          <w:ins w:id="10946" w:author="Caree2" w:date="2016-11-05T11:45:00Z"/>
        </w:rPr>
      </w:pPr>
      <w:ins w:id="10947" w:author="Caree2" w:date="2016-11-05T11:45:00Z">
        <w:r>
          <w:rPr>
            <w:noProof/>
          </w:rPr>
          <w:drawing>
            <wp:inline distT="0" distB="0" distL="0" distR="0" wp14:anchorId="158B9F76" wp14:editId="187BA997">
              <wp:extent cx="5943600" cy="3113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113405"/>
                      </a:xfrm>
                      <a:prstGeom prst="rect">
                        <a:avLst/>
                      </a:prstGeom>
                    </pic:spPr>
                  </pic:pic>
                </a:graphicData>
              </a:graphic>
            </wp:inline>
          </w:drawing>
        </w:r>
      </w:ins>
    </w:p>
    <w:p w:rsidR="00CF775B" w:rsidRDefault="00CF775B" w:rsidP="00E03E10">
      <w:pPr>
        <w:pStyle w:val="StyleHeading114ptBoldUnderlineLeft"/>
        <w:rPr>
          <w:ins w:id="10948" w:author="Caree2" w:date="2016-10-30T11:16:00Z"/>
        </w:rPr>
      </w:pPr>
    </w:p>
    <w:p w:rsidR="00805A90" w:rsidRDefault="00805A90">
      <w:pPr>
        <w:rPr>
          <w:ins w:id="10949" w:author="Caree2" w:date="2016-11-05T11:48:00Z"/>
          <w:rFonts w:ascii="Times New Roman" w:hAnsi="Times New Roman"/>
          <w:b/>
          <w:bCs/>
          <w:color w:val="000000"/>
          <w:sz w:val="28"/>
          <w:szCs w:val="20"/>
        </w:rPr>
      </w:pPr>
      <w:bookmarkStart w:id="10950" w:name="_Toc465593261"/>
      <w:ins w:id="10951" w:author="Caree2" w:date="2016-11-05T11:48:00Z">
        <w:r>
          <w:br w:type="page"/>
        </w:r>
      </w:ins>
    </w:p>
    <w:p w:rsidR="00805A90" w:rsidRDefault="00805A90" w:rsidP="00805A90">
      <w:pPr>
        <w:pStyle w:val="StyleHeading114ptBoldUnderlineLeft"/>
        <w:rPr>
          <w:ins w:id="10952" w:author="Caree2" w:date="2016-11-05T11:48:00Z"/>
        </w:rPr>
      </w:pPr>
      <w:ins w:id="10953" w:author="Caree2" w:date="2016-11-05T11:48:00Z">
        <w:r w:rsidRPr="00EA03DE">
          <w:lastRenderedPageBreak/>
          <w:t>1.</w:t>
        </w:r>
        <w:r>
          <w:t>4</w:t>
        </w:r>
        <w:r>
          <w:t>7</w:t>
        </w:r>
        <w:r w:rsidRPr="00EA03DE">
          <w:t xml:space="preserve"> </w:t>
        </w:r>
        <w:r>
          <w:t>–</w:t>
        </w:r>
        <w:r w:rsidRPr="00EA03DE">
          <w:t xml:space="preserve"> </w:t>
        </w:r>
        <w:r>
          <w:t>Swagger UI</w:t>
        </w:r>
      </w:ins>
    </w:p>
    <w:p w:rsidR="00805A90" w:rsidRDefault="00805A90" w:rsidP="00E03E10">
      <w:pPr>
        <w:pStyle w:val="StyleHeading114ptBoldUnderlineLeft"/>
        <w:rPr>
          <w:ins w:id="10954" w:author="Caree2" w:date="2016-11-05T11:48:00Z"/>
        </w:rPr>
      </w:pPr>
    </w:p>
    <w:p w:rsidR="00805A90" w:rsidRDefault="00805A90" w:rsidP="00E03E10">
      <w:pPr>
        <w:pStyle w:val="StyleHeading114ptBoldUnderlineLeft"/>
        <w:rPr>
          <w:ins w:id="10955" w:author="Caree2" w:date="2016-11-05T11:48:00Z"/>
        </w:rPr>
      </w:pPr>
    </w:p>
    <w:p w:rsidR="00805A90" w:rsidRDefault="00805A90" w:rsidP="00E03E10">
      <w:pPr>
        <w:pStyle w:val="StyleHeading114ptBoldUnderlineLeft"/>
        <w:rPr>
          <w:ins w:id="10956" w:author="Caree2" w:date="2016-11-05T11:48:00Z"/>
        </w:rPr>
      </w:pPr>
      <w:ins w:id="10957" w:author="Caree2" w:date="2016-11-05T11:48:00Z">
        <w:r>
          <w:rPr>
            <w:noProof/>
          </w:rPr>
          <w:drawing>
            <wp:inline distT="0" distB="0" distL="0" distR="0" wp14:anchorId="44B2710F" wp14:editId="301077F7">
              <wp:extent cx="5943600" cy="1935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1935480"/>
                      </a:xfrm>
                      <a:prstGeom prst="rect">
                        <a:avLst/>
                      </a:prstGeom>
                    </pic:spPr>
                  </pic:pic>
                </a:graphicData>
              </a:graphic>
            </wp:inline>
          </w:drawing>
        </w:r>
      </w:ins>
    </w:p>
    <w:p w:rsidR="00805A90" w:rsidRDefault="00805A90" w:rsidP="00E03E10">
      <w:pPr>
        <w:pStyle w:val="StyleHeading114ptBoldUnderlineLeft"/>
        <w:rPr>
          <w:ins w:id="10958" w:author="Caree2" w:date="2016-11-05T11:48:00Z"/>
        </w:rPr>
      </w:pPr>
    </w:p>
    <w:p w:rsidR="00805A90" w:rsidRDefault="00805A90" w:rsidP="00E03E10">
      <w:pPr>
        <w:pStyle w:val="StyleHeading114ptBoldUnderlineLeft"/>
        <w:rPr>
          <w:ins w:id="10959" w:author="Caree2" w:date="2016-11-05T11:48:00Z"/>
        </w:rPr>
      </w:pPr>
    </w:p>
    <w:p w:rsidR="008363E5" w:rsidRDefault="008363E5" w:rsidP="00E03E10">
      <w:pPr>
        <w:pStyle w:val="StyleHeading114ptBoldUnderlineLeft"/>
        <w:rPr>
          <w:ins w:id="10960" w:author="Caree2" w:date="2016-11-05T11:48:00Z"/>
        </w:rPr>
      </w:pPr>
    </w:p>
    <w:p w:rsidR="008363E5" w:rsidRDefault="008363E5">
      <w:pPr>
        <w:rPr>
          <w:ins w:id="10961" w:author="Caree2" w:date="2016-11-05T11:48:00Z"/>
          <w:rFonts w:ascii="Times New Roman" w:hAnsi="Times New Roman"/>
          <w:b/>
          <w:bCs/>
          <w:color w:val="000000"/>
          <w:sz w:val="28"/>
          <w:szCs w:val="20"/>
        </w:rPr>
      </w:pPr>
      <w:ins w:id="10962" w:author="Caree2" w:date="2016-11-05T11:48:00Z">
        <w:r>
          <w:br w:type="page"/>
        </w:r>
      </w:ins>
    </w:p>
    <w:p w:rsidR="00E03E10" w:rsidRDefault="00E03E10" w:rsidP="00E03E10">
      <w:pPr>
        <w:pStyle w:val="StyleHeading114ptBoldUnderlineLeft"/>
        <w:rPr>
          <w:ins w:id="10963" w:author="Caree2" w:date="2016-11-05T11:32:00Z"/>
        </w:rPr>
      </w:pPr>
      <w:ins w:id="10964" w:author="Caree2" w:date="2016-10-28T06:24:00Z">
        <w:r w:rsidRPr="00EA03DE">
          <w:lastRenderedPageBreak/>
          <w:t>1.</w:t>
        </w:r>
      </w:ins>
      <w:ins w:id="10965" w:author="Caree2" w:date="2016-10-30T11:31:00Z">
        <w:r w:rsidR="00CC3BD3">
          <w:t>4</w:t>
        </w:r>
      </w:ins>
      <w:ins w:id="10966" w:author="Caree2" w:date="2016-11-05T11:49:00Z">
        <w:r w:rsidR="00E770C1">
          <w:t>8</w:t>
        </w:r>
      </w:ins>
      <w:bookmarkStart w:id="10967" w:name="_GoBack"/>
      <w:bookmarkEnd w:id="10967"/>
      <w:ins w:id="10968" w:author="Caree2" w:date="2016-10-28T06:24:00Z">
        <w:r w:rsidRPr="00EA03DE">
          <w:t xml:space="preserve"> </w:t>
        </w:r>
        <w:r>
          <w:t>–</w:t>
        </w:r>
        <w:r w:rsidRPr="00EA03DE">
          <w:t xml:space="preserve"> </w:t>
        </w:r>
        <w:r>
          <w:t>Conclusion</w:t>
        </w:r>
      </w:ins>
      <w:bookmarkEnd w:id="10950"/>
    </w:p>
    <w:p w:rsidR="009C5756" w:rsidRDefault="009C5756" w:rsidP="00E03E10">
      <w:pPr>
        <w:pStyle w:val="StyleHeading114ptBoldUnderlineLeft"/>
        <w:rPr>
          <w:ins w:id="10969" w:author="Caree2" w:date="2016-11-05T11:32:00Z"/>
        </w:rPr>
      </w:pPr>
    </w:p>
    <w:p w:rsidR="009C5756" w:rsidRPr="009C5756" w:rsidRDefault="009C5756" w:rsidP="00E03E10">
      <w:pPr>
        <w:pStyle w:val="StyleHeading114ptBoldUnderlineLeft"/>
        <w:rPr>
          <w:ins w:id="10970" w:author="Caree2" w:date="2016-10-28T06:24:00Z"/>
          <w:rFonts w:ascii="Scala-Regular" w:hAnsi="Scala-Regular"/>
          <w:b w:val="0"/>
          <w:bCs w:val="0"/>
          <w:color w:val="auto"/>
          <w:sz w:val="24"/>
          <w:szCs w:val="24"/>
          <w:rPrChange w:id="10971" w:author="Caree2" w:date="2016-11-05T11:33:00Z">
            <w:rPr>
              <w:ins w:id="10972" w:author="Caree2" w:date="2016-10-28T06:24:00Z"/>
            </w:rPr>
          </w:rPrChange>
        </w:rPr>
      </w:pPr>
      <w:ins w:id="10973" w:author="Caree2" w:date="2016-11-05T11:32:00Z">
        <w:r w:rsidRPr="009C5756">
          <w:rPr>
            <w:rFonts w:ascii="Scala-Regular" w:hAnsi="Scala-Regular"/>
            <w:b w:val="0"/>
            <w:bCs w:val="0"/>
            <w:color w:val="auto"/>
            <w:sz w:val="24"/>
            <w:szCs w:val="24"/>
            <w:rPrChange w:id="10974" w:author="Caree2" w:date="2016-11-05T11:33:00Z">
              <w:rPr/>
            </w:rPrChange>
          </w:rPr>
          <w:t>This document listed the steps as well as provided the explanation of creating a Spring Boot application based on Spring Cloud Service Discovery as well as JPA.</w:t>
        </w:r>
      </w:ins>
    </w:p>
    <w:p w:rsidR="000F44A3" w:rsidRPr="00871E1A" w:rsidDel="00D66FFA" w:rsidRDefault="000F44A3">
      <w:pPr>
        <w:pStyle w:val="h1"/>
        <w:rPr>
          <w:del w:id="10975" w:author="Caree2" w:date="2016-10-26T18:38:00Z"/>
          <w:sz w:val="16"/>
          <w:szCs w:val="21"/>
        </w:rPr>
        <w:pPrChange w:id="10976" w:author="Caree2" w:date="2016-10-28T06:24:00Z">
          <w:pPr>
            <w:shd w:val="clear" w:color="auto" w:fill="FFFFFF"/>
          </w:pPr>
        </w:pPrChange>
      </w:pPr>
    </w:p>
    <w:p w:rsidR="000F44A3" w:rsidRPr="00871E1A" w:rsidDel="00D66FFA" w:rsidRDefault="000F44A3">
      <w:pPr>
        <w:pStyle w:val="h1"/>
        <w:rPr>
          <w:del w:id="10977" w:author="Caree2" w:date="2016-10-26T18:38:00Z"/>
          <w:sz w:val="20"/>
          <w:szCs w:val="21"/>
        </w:rPr>
        <w:pPrChange w:id="10978" w:author="Caree2" w:date="2016-10-28T06:24:00Z">
          <w:pPr>
            <w:shd w:val="clear" w:color="auto" w:fill="FFFFFF"/>
          </w:pPr>
        </w:pPrChange>
      </w:pPr>
      <w:del w:id="10979" w:author="Caree2" w:date="2016-10-26T18:38:00Z">
        <w:r w:rsidRPr="00871E1A" w:rsidDel="00D66FFA">
          <w:rPr>
            <w:sz w:val="20"/>
            <w:szCs w:val="21"/>
          </w:rPr>
          <w:delText>NOTE: 2% of birds must be tested.</w:delText>
        </w:r>
        <w:r w:rsidR="00350F7F" w:rsidDel="00D66FFA">
          <w:rPr>
            <w:sz w:val="20"/>
            <w:szCs w:val="21"/>
          </w:rPr>
          <w:delText xml:space="preserve"> </w:delText>
        </w:r>
        <w:r w:rsidRPr="00871E1A" w:rsidDel="00D66FFA">
          <w:rPr>
            <w:sz w:val="20"/>
            <w:szCs w:val="21"/>
          </w:rPr>
          <w:delText>For 200 or fewer birds, a sample of at least five is required. Use additional forms if required.</w:delText>
        </w:r>
      </w:del>
    </w:p>
    <w:p w:rsidR="000F44A3" w:rsidRPr="00871E1A" w:rsidDel="00D66FFA" w:rsidRDefault="000F44A3">
      <w:pPr>
        <w:pStyle w:val="h1"/>
        <w:rPr>
          <w:del w:id="10980" w:author="Caree2" w:date="2016-10-26T18:38:00Z"/>
          <w:sz w:val="20"/>
          <w:szCs w:val="21"/>
        </w:rPr>
        <w:pPrChange w:id="10981" w:author="Caree2" w:date="2016-10-28T06:24:00Z">
          <w:pPr>
            <w:shd w:val="clear" w:color="auto" w:fill="FFFFFF"/>
          </w:pPr>
        </w:pPrChange>
      </w:pPr>
      <w:del w:id="10982" w:author="Caree2" w:date="2016-10-26T18:38:00Z">
        <w:r w:rsidRPr="00871E1A" w:rsidDel="00D66FFA">
          <w:rPr>
            <w:sz w:val="20"/>
            <w:szCs w:val="21"/>
          </w:rPr>
          <w:delText xml:space="preserve">   </w:delText>
        </w:r>
        <w:r w:rsidRPr="00350F7F" w:rsidDel="00D66FFA">
          <w:rPr>
            <w:b/>
            <w:sz w:val="20"/>
            <w:szCs w:val="21"/>
          </w:rPr>
          <w:delText>Critical Control</w:delText>
        </w:r>
        <w:r w:rsidRPr="00871E1A" w:rsidDel="00D66FFA">
          <w:rPr>
            <w:sz w:val="20"/>
            <w:szCs w:val="21"/>
          </w:rPr>
          <w:delText xml:space="preserve"> is necessary to reduce a biological hazard – the rapid growth of pathogens introduced by X-C from other birds or from contaminated water or ice. </w:delText>
        </w:r>
      </w:del>
    </w:p>
    <w:p w:rsidR="000F44A3" w:rsidRPr="00871E1A" w:rsidDel="00D66FFA" w:rsidRDefault="000F44A3">
      <w:pPr>
        <w:pStyle w:val="h1"/>
        <w:rPr>
          <w:del w:id="10983" w:author="Caree2" w:date="2016-10-26T18:38:00Z"/>
          <w:szCs w:val="25"/>
        </w:rPr>
        <w:pPrChange w:id="10984" w:author="Caree2" w:date="2016-10-28T06:24:00Z">
          <w:pPr>
            <w:shd w:val="clear" w:color="auto" w:fill="FFFFFF"/>
            <w:ind w:left="180" w:hanging="180"/>
          </w:pPr>
        </w:pPrChange>
      </w:pPr>
      <w:del w:id="10985" w:author="Caree2" w:date="2016-10-26T18:38:00Z">
        <w:r w:rsidRPr="00871E1A" w:rsidDel="00D66FFA">
          <w:rPr>
            <w:sz w:val="20"/>
            <w:szCs w:val="21"/>
          </w:rPr>
          <w:delText xml:space="preserve"> *</w:delText>
        </w:r>
        <w:r w:rsidRPr="00350F7F" w:rsidDel="00D66FFA">
          <w:rPr>
            <w:b/>
            <w:sz w:val="20"/>
            <w:szCs w:val="21"/>
          </w:rPr>
          <w:delText>Corrective Action</w:delText>
        </w:r>
        <w:r w:rsidRPr="00871E1A" w:rsidDel="00D66FFA">
          <w:rPr>
            <w:sz w:val="20"/>
            <w:szCs w:val="21"/>
          </w:rPr>
          <w:delText>: Keep chilling until critical limit is reached</w:delText>
        </w:r>
        <w:r w:rsidRPr="00871E1A" w:rsidDel="00D66FFA">
          <w:rPr>
            <w:sz w:val="20"/>
          </w:rPr>
          <w:delText>. Monitor chill tank temperature (at least once/hour) and document. The target temperature for chill</w:delText>
        </w:r>
        <w:r w:rsidR="00350F7F" w:rsidDel="00D66FFA">
          <w:rPr>
            <w:sz w:val="20"/>
          </w:rPr>
          <w:delText xml:space="preserve">      </w:delText>
        </w:r>
        <w:r w:rsidRPr="00871E1A" w:rsidDel="00D66FFA">
          <w:rPr>
            <w:sz w:val="20"/>
          </w:rPr>
          <w:delText>tank slurry is between 33°</w:delText>
        </w:r>
        <w:r w:rsidR="00C90485" w:rsidDel="00D66FFA">
          <w:rPr>
            <w:sz w:val="20"/>
          </w:rPr>
          <w:delText>F</w:delText>
        </w:r>
        <w:r w:rsidR="00F1197A" w:rsidDel="00D66FFA">
          <w:rPr>
            <w:sz w:val="20"/>
          </w:rPr>
          <w:delText xml:space="preserve"> </w:delText>
        </w:r>
        <w:r w:rsidRPr="00871E1A" w:rsidDel="00D66FFA">
          <w:rPr>
            <w:sz w:val="20"/>
          </w:rPr>
          <w:delText>and 40</w:delText>
        </w:r>
        <w:r w:rsidRPr="00871E1A" w:rsidDel="00D66FFA">
          <w:rPr>
            <w:sz w:val="20"/>
          </w:rPr>
          <w:sym w:font="Symbol" w:char="F0B0"/>
        </w:r>
        <w:r w:rsidRPr="00871E1A" w:rsidDel="00D66FFA">
          <w:rPr>
            <w:sz w:val="20"/>
          </w:rPr>
          <w:delText>F. Add ice as necessary.</w:delText>
        </w:r>
        <w:r w:rsidR="00350F7F" w:rsidDel="00D66FFA">
          <w:delText xml:space="preserve"> </w:delText>
        </w:r>
        <w:r w:rsidRPr="00871E1A" w:rsidDel="00D66FFA">
          <w:rPr>
            <w:sz w:val="20"/>
            <w:szCs w:val="21"/>
          </w:rPr>
          <w:delText>See SSOP 5 for Chill Tank and Refrigeration Temperature Monitoring.</w:delText>
        </w:r>
        <w:r w:rsidRPr="00871E1A" w:rsidDel="00D66FFA">
          <w:rPr>
            <w:szCs w:val="25"/>
          </w:rPr>
          <w:delText xml:space="preserve"> </w:delText>
        </w:r>
      </w:del>
    </w:p>
    <w:p w:rsidR="000F44A3" w:rsidRPr="00871E1A" w:rsidDel="00D66FFA" w:rsidRDefault="000F44A3">
      <w:pPr>
        <w:pStyle w:val="h1"/>
        <w:rPr>
          <w:del w:id="10986" w:author="Caree2" w:date="2016-10-26T18:38:00Z"/>
          <w:sz w:val="20"/>
          <w:szCs w:val="21"/>
        </w:rPr>
        <w:pPrChange w:id="10987" w:author="Caree2" w:date="2016-10-28T06:24:00Z">
          <w:pPr>
            <w:shd w:val="clear" w:color="auto" w:fill="FFFFFF"/>
            <w:ind w:left="180" w:hanging="180"/>
          </w:pPr>
        </w:pPrChange>
      </w:pPr>
      <w:del w:id="10988" w:author="Caree2" w:date="2016-10-26T18:38:00Z">
        <w:r w:rsidRPr="00871E1A" w:rsidDel="00D66FFA">
          <w:rPr>
            <w:sz w:val="20"/>
            <w:szCs w:val="25"/>
          </w:rPr>
          <w:delText>**</w:delText>
        </w:r>
        <w:r w:rsidRPr="00350F7F" w:rsidDel="00D66FFA">
          <w:rPr>
            <w:b/>
            <w:sz w:val="20"/>
            <w:szCs w:val="25"/>
          </w:rPr>
          <w:delText>Critical Limit</w:delText>
        </w:r>
        <w:r w:rsidRPr="00871E1A" w:rsidDel="00D66FFA">
          <w:rPr>
            <w:sz w:val="20"/>
            <w:szCs w:val="25"/>
          </w:rPr>
          <w:delText xml:space="preserve">: </w:delText>
        </w:r>
        <w:r w:rsidRPr="00871E1A" w:rsidDel="00D66FFA">
          <w:rPr>
            <w:sz w:val="20"/>
            <w:szCs w:val="21"/>
          </w:rPr>
          <w:delText>Internal carcass temperature &lt;40</w:delText>
        </w:r>
        <w:r w:rsidRPr="00871E1A" w:rsidDel="00D66FFA">
          <w:rPr>
            <w:sz w:val="20"/>
            <w:szCs w:val="21"/>
          </w:rPr>
          <w:sym w:font="Symbol" w:char="F0B0"/>
        </w:r>
        <w:r w:rsidRPr="00871E1A" w:rsidDel="00D66FFA">
          <w:rPr>
            <w:sz w:val="20"/>
            <w:szCs w:val="21"/>
          </w:rPr>
          <w:delText>F within four hours. If critical limit is not reached, product may not enter commerce. Cook or freeze immediately for personal use or discard.</w:delText>
        </w:r>
      </w:del>
    </w:p>
    <w:p w:rsidR="000F44A3" w:rsidRPr="00871E1A" w:rsidDel="00D66FFA" w:rsidRDefault="000F44A3">
      <w:pPr>
        <w:pStyle w:val="h1"/>
        <w:rPr>
          <w:del w:id="10989" w:author="Caree2" w:date="2016-10-26T18:38:00Z"/>
          <w:sz w:val="20"/>
          <w:szCs w:val="25"/>
        </w:rPr>
        <w:pPrChange w:id="10990" w:author="Caree2" w:date="2016-10-28T06:24:00Z">
          <w:pPr>
            <w:shd w:val="clear" w:color="auto" w:fill="FFFFFF"/>
            <w:tabs>
              <w:tab w:val="num" w:pos="900"/>
            </w:tabs>
          </w:pPr>
        </w:pPrChange>
      </w:pPr>
      <w:del w:id="10991" w:author="Caree2" w:date="2016-10-26T18:38:00Z">
        <w:r w:rsidRPr="00871E1A" w:rsidDel="00D66FFA">
          <w:rPr>
            <w:sz w:val="20"/>
            <w:szCs w:val="25"/>
          </w:rPr>
          <w:tab/>
          <w:delText>1. Personnel monitor and document product internal temperature and chill tank temperature.</w:delText>
        </w:r>
      </w:del>
    </w:p>
    <w:p w:rsidR="000F44A3" w:rsidRPr="00871E1A" w:rsidDel="00D66FFA" w:rsidRDefault="000F44A3">
      <w:pPr>
        <w:pStyle w:val="h1"/>
        <w:rPr>
          <w:del w:id="10992" w:author="Caree2" w:date="2016-10-26T18:38:00Z"/>
          <w:sz w:val="20"/>
          <w:szCs w:val="25"/>
        </w:rPr>
        <w:pPrChange w:id="10993" w:author="Caree2" w:date="2016-10-28T06:24:00Z">
          <w:pPr>
            <w:shd w:val="clear" w:color="auto" w:fill="FFFFFF"/>
            <w:tabs>
              <w:tab w:val="num" w:pos="900"/>
            </w:tabs>
          </w:pPr>
        </w:pPrChange>
      </w:pPr>
      <w:del w:id="10994" w:author="Caree2" w:date="2016-10-26T18:38:00Z">
        <w:r w:rsidRPr="00871E1A" w:rsidDel="00D66FFA">
          <w:rPr>
            <w:sz w:val="20"/>
            <w:szCs w:val="25"/>
          </w:rPr>
          <w:tab/>
          <w:delText>2. Producer-processor verifies, signs and dates.</w:delText>
        </w:r>
      </w:del>
    </w:p>
    <w:p w:rsidR="000F44A3" w:rsidRPr="00871E1A" w:rsidDel="00D66FFA" w:rsidRDefault="000F44A3">
      <w:pPr>
        <w:pStyle w:val="h1"/>
        <w:rPr>
          <w:del w:id="10995" w:author="Caree2" w:date="2016-10-26T18:38:00Z"/>
          <w:sz w:val="22"/>
        </w:rPr>
        <w:pPrChange w:id="10996" w:author="Caree2" w:date="2016-10-28T06:24:00Z">
          <w:pPr>
            <w:shd w:val="clear" w:color="auto" w:fill="FFFFFF"/>
            <w:jc w:val="right"/>
          </w:pPr>
        </w:pPrChange>
      </w:pPr>
      <w:del w:id="10997" w:author="Caree2" w:date="2016-10-26T18:38:00Z">
        <w:r w:rsidRPr="00871E1A" w:rsidDel="00D66FFA">
          <w:rPr>
            <w:sz w:val="22"/>
          </w:rPr>
          <w:delText>Signed/Date___________________________________________</w:delText>
        </w:r>
      </w:del>
    </w:p>
    <w:p w:rsidR="000F44A3" w:rsidRPr="00871E1A" w:rsidDel="00D66FFA" w:rsidRDefault="000F44A3">
      <w:pPr>
        <w:pStyle w:val="h1"/>
        <w:rPr>
          <w:del w:id="10998" w:author="Caree2" w:date="2016-10-26T18:38:00Z"/>
          <w:i w:val="0"/>
          <w:sz w:val="22"/>
        </w:rPr>
        <w:sectPr w:rsidR="000F44A3" w:rsidRPr="00871E1A" w:rsidDel="00D66FFA" w:rsidSect="00682868">
          <w:type w:val="nextPage"/>
          <w:pgSz w:w="15840" w:h="12240" w:orient="landscape" w:code="1"/>
          <w:pgMar w:top="1440" w:right="1152" w:bottom="1152" w:left="1152" w:header="720" w:footer="720" w:gutter="0"/>
          <w:pgNumType w:start="29"/>
          <w:cols w:space="720"/>
          <w:docGrid w:linePitch="360"/>
          <w:sectPrChange w:id="10999" w:author="Caree2" w:date="2016-10-28T06:24:00Z">
            <w:sectPr w:rsidR="000F44A3" w:rsidRPr="00871E1A" w:rsidDel="00D66FFA" w:rsidSect="00682868">
              <w:type w:val="evenPage"/>
              <w:pgMar w:top="1440" w:right="1152" w:bottom="1152" w:left="1440" w:header="720" w:footer="720" w:gutter="0"/>
            </w:sectPr>
          </w:sectPrChange>
        </w:sectPr>
        <w:pPrChange w:id="11000" w:author="Caree2" w:date="2016-10-28T06:24:00Z">
          <w:pPr>
            <w:shd w:val="clear" w:color="auto" w:fill="FFFFFF"/>
            <w:jc w:val="right"/>
          </w:pPr>
        </w:pPrChange>
      </w:pPr>
    </w:p>
    <w:p w:rsidR="000F44A3" w:rsidRPr="000F44A3" w:rsidDel="00D66FFA" w:rsidRDefault="000F44A3">
      <w:pPr>
        <w:pStyle w:val="h1"/>
        <w:rPr>
          <w:del w:id="11001" w:author="Caree2" w:date="2016-10-26T18:38:00Z"/>
          <w:sz w:val="44"/>
          <w:szCs w:val="44"/>
        </w:rPr>
        <w:pPrChange w:id="11002" w:author="Caree2" w:date="2016-10-28T06:24:00Z">
          <w:pPr>
            <w:pStyle w:val="Heading9"/>
          </w:pPr>
        </w:pPrChange>
      </w:pPr>
      <w:del w:id="11003" w:author="Caree2" w:date="2016-10-26T18:38:00Z">
        <w:r w:rsidRPr="000F44A3" w:rsidDel="00D66FFA">
          <w:rPr>
            <w:b/>
            <w:sz w:val="44"/>
            <w:szCs w:val="44"/>
          </w:rPr>
          <w:delText xml:space="preserve">Appendix </w:delText>
        </w:r>
        <w:r w:rsidDel="00D66FFA">
          <w:rPr>
            <w:b/>
            <w:sz w:val="44"/>
            <w:szCs w:val="44"/>
          </w:rPr>
          <w:delText>B</w:delText>
        </w:r>
      </w:del>
    </w:p>
    <w:p w:rsidR="000F44A3" w:rsidRPr="000F44A3" w:rsidDel="00D66FFA" w:rsidRDefault="000F44A3">
      <w:pPr>
        <w:pStyle w:val="h1"/>
        <w:rPr>
          <w:del w:id="11004" w:author="Caree2" w:date="2016-10-26T18:38:00Z"/>
          <w:b/>
          <w:bCs/>
          <w:sz w:val="44"/>
          <w:szCs w:val="44"/>
        </w:rPr>
        <w:pPrChange w:id="11005" w:author="Caree2" w:date="2016-10-28T06:24:00Z">
          <w:pPr>
            <w:shd w:val="clear" w:color="auto" w:fill="FFFFFF"/>
          </w:pPr>
        </w:pPrChange>
      </w:pPr>
      <w:del w:id="11006" w:author="Caree2" w:date="2016-10-26T18:38:00Z">
        <w:r w:rsidDel="00D66FFA">
          <w:rPr>
            <w:b/>
            <w:bCs/>
            <w:i w:val="0"/>
            <w:sz w:val="44"/>
            <w:szCs w:val="44"/>
          </w:rPr>
          <w:delText xml:space="preserve">Sample </w:delText>
        </w:r>
        <w:r w:rsidRPr="000F44A3" w:rsidDel="00D66FFA">
          <w:rPr>
            <w:b/>
            <w:bCs/>
            <w:i w:val="0"/>
            <w:sz w:val="44"/>
            <w:szCs w:val="44"/>
          </w:rPr>
          <w:delText xml:space="preserve">Farm-to-Farm Bio-Security Protocol </w:delText>
        </w:r>
        <w:r w:rsidR="008275AE" w:rsidDel="00D66FFA">
          <w:rPr>
            <w:b/>
            <w:bCs/>
            <w:i w:val="0"/>
            <w:sz w:val="44"/>
            <w:szCs w:val="44"/>
          </w:rPr>
          <w:delText>and</w:delText>
        </w:r>
        <w:r w:rsidRPr="000F44A3" w:rsidDel="00D66FFA">
          <w:rPr>
            <w:b/>
            <w:bCs/>
            <w:i w:val="0"/>
            <w:sz w:val="44"/>
            <w:szCs w:val="44"/>
          </w:rPr>
          <w:delText xml:space="preserve"> Practices</w:delText>
        </w:r>
      </w:del>
    </w:p>
    <w:p w:rsidR="000F44A3" w:rsidDel="00D66FFA" w:rsidRDefault="000F44A3">
      <w:pPr>
        <w:pStyle w:val="h1"/>
        <w:rPr>
          <w:del w:id="11007" w:author="Caree2" w:date="2016-10-26T18:38:00Z"/>
          <w:b/>
          <w:bCs/>
        </w:rPr>
        <w:pPrChange w:id="11008" w:author="Caree2" w:date="2016-10-28T06:24:00Z">
          <w:pPr>
            <w:shd w:val="clear" w:color="auto" w:fill="FFFFFF"/>
          </w:pPr>
        </w:pPrChange>
      </w:pPr>
    </w:p>
    <w:p w:rsidR="000F44A3" w:rsidRPr="00871E1A" w:rsidDel="00D66FFA" w:rsidRDefault="000F44A3">
      <w:pPr>
        <w:pStyle w:val="h1"/>
        <w:rPr>
          <w:del w:id="11009" w:author="Caree2" w:date="2016-10-26T18:38:00Z"/>
          <w:b/>
          <w:bCs/>
        </w:rPr>
        <w:pPrChange w:id="11010" w:author="Caree2" w:date="2016-10-28T06:24:00Z">
          <w:pPr>
            <w:shd w:val="clear" w:color="auto" w:fill="FFFFFF"/>
          </w:pPr>
        </w:pPrChange>
      </w:pPr>
      <w:del w:id="11011" w:author="Caree2" w:date="2016-10-26T18:38:00Z">
        <w:r w:rsidRPr="00871E1A" w:rsidDel="00D66FFA">
          <w:rPr>
            <w:b/>
            <w:bCs/>
          </w:rPr>
          <w:delText xml:space="preserve"> (Use log to document Good Manufacturing Practices 3,</w:delText>
        </w:r>
        <w:r w:rsidDel="00D66FFA">
          <w:rPr>
            <w:b/>
            <w:bCs/>
          </w:rPr>
          <w:delText xml:space="preserve"> </w:delText>
        </w:r>
        <w:r w:rsidRPr="00871E1A" w:rsidDel="00D66FFA">
          <w:rPr>
            <w:b/>
            <w:bCs/>
          </w:rPr>
          <w:delText xml:space="preserve">4 </w:delText>
        </w:r>
        <w:r w:rsidR="008275AE" w:rsidDel="00D66FFA">
          <w:rPr>
            <w:b/>
            <w:bCs/>
          </w:rPr>
          <w:delText>and</w:delText>
        </w:r>
        <w:r w:rsidRPr="00871E1A" w:rsidDel="00D66FFA">
          <w:rPr>
            <w:b/>
            <w:bCs/>
          </w:rPr>
          <w:delText xml:space="preserve"> 5</w:delText>
        </w:r>
      </w:del>
    </w:p>
    <w:p w:rsidR="000F44A3" w:rsidRPr="00871E1A" w:rsidDel="00D66FFA" w:rsidRDefault="000F44A3">
      <w:pPr>
        <w:pStyle w:val="h1"/>
        <w:rPr>
          <w:del w:id="11012" w:author="Caree2" w:date="2016-10-26T18:38:00Z"/>
          <w:u w:val="single"/>
        </w:rPr>
        <w:pPrChange w:id="11013" w:author="Caree2" w:date="2016-10-28T06:24:00Z">
          <w:pPr>
            <w:shd w:val="clear" w:color="auto" w:fill="FFFFFF"/>
          </w:pPr>
        </w:pPrChange>
      </w:pPr>
    </w:p>
    <w:p w:rsidR="000F44A3" w:rsidRPr="00C90485" w:rsidDel="00D66FFA" w:rsidRDefault="000F44A3">
      <w:pPr>
        <w:pStyle w:val="h1"/>
        <w:rPr>
          <w:del w:id="11014" w:author="Caree2" w:date="2016-10-26T18:38:00Z"/>
        </w:rPr>
        <w:pPrChange w:id="11015" w:author="Caree2" w:date="2016-10-28T06:24:00Z">
          <w:pPr>
            <w:pStyle w:val="Heading2"/>
          </w:pPr>
        </w:pPrChange>
      </w:pPr>
      <w:del w:id="11016" w:author="Caree2" w:date="2016-10-26T18:38:00Z">
        <w:r w:rsidRPr="00C90485" w:rsidDel="00D66FFA">
          <w:delText>Introduction</w:delText>
        </w:r>
      </w:del>
    </w:p>
    <w:p w:rsidR="000F44A3" w:rsidRPr="00871E1A" w:rsidDel="00D66FFA" w:rsidRDefault="000F44A3">
      <w:pPr>
        <w:pStyle w:val="h1"/>
        <w:rPr>
          <w:del w:id="11017" w:author="Caree2" w:date="2016-10-26T18:38:00Z"/>
          <w:sz w:val="22"/>
        </w:rPr>
        <w:pPrChange w:id="11018" w:author="Caree2" w:date="2016-10-28T06:24:00Z">
          <w:pPr>
            <w:shd w:val="clear" w:color="auto" w:fill="FFFFFF"/>
          </w:pPr>
        </w:pPrChange>
      </w:pPr>
      <w:del w:id="11019" w:author="Caree2" w:date="2016-10-26T18:38:00Z">
        <w:r w:rsidRPr="00871E1A" w:rsidDel="00D66FFA">
          <w:rPr>
            <w:sz w:val="22"/>
          </w:rPr>
          <w:delText xml:space="preserve">“Bio-security means doing everything you can to protect your birds from disease. As a [producer-processor], keeping your birds healthy is a top priority. Your birds can become sick or die from exposure to just a few unseen bacteria, viruses, or parasites. In a single day, these germs can multiply and infect all your birds….” </w:delText>
        </w:r>
      </w:del>
    </w:p>
    <w:p w:rsidR="000F44A3" w:rsidRPr="00871E1A" w:rsidDel="00D66FFA" w:rsidRDefault="000F44A3">
      <w:pPr>
        <w:pStyle w:val="h1"/>
        <w:rPr>
          <w:del w:id="11020" w:author="Caree2" w:date="2016-10-26T18:38:00Z"/>
          <w:sz w:val="16"/>
        </w:rPr>
        <w:pPrChange w:id="11021" w:author="Caree2" w:date="2016-10-28T06:24:00Z">
          <w:pPr>
            <w:shd w:val="clear" w:color="auto" w:fill="FFFFFF"/>
          </w:pPr>
        </w:pPrChange>
      </w:pPr>
    </w:p>
    <w:p w:rsidR="000F44A3" w:rsidRPr="00871E1A" w:rsidDel="00D66FFA" w:rsidRDefault="000F44A3">
      <w:pPr>
        <w:pStyle w:val="h1"/>
        <w:rPr>
          <w:del w:id="11022" w:author="Caree2" w:date="2016-10-26T18:38:00Z"/>
          <w:sz w:val="22"/>
        </w:rPr>
        <w:pPrChange w:id="11023" w:author="Caree2" w:date="2016-10-28T06:24:00Z">
          <w:pPr>
            <w:shd w:val="clear" w:color="auto" w:fill="FFFFFF"/>
          </w:pPr>
        </w:pPrChange>
      </w:pPr>
      <w:del w:id="11024" w:author="Caree2" w:date="2016-10-26T18:38:00Z">
        <w:r w:rsidRPr="00871E1A" w:rsidDel="00D66FFA">
          <w:rPr>
            <w:sz w:val="22"/>
          </w:rPr>
          <w:delText xml:space="preserve">This quote, and most of the following information, is taken from the USDA Animal and Plant Health Inspection Service (APFIS) brochure: </w:delText>
        </w:r>
        <w:r w:rsidRPr="00871E1A" w:rsidDel="00D66FFA">
          <w:rPr>
            <w:i w:val="0"/>
            <w:iCs/>
            <w:sz w:val="22"/>
          </w:rPr>
          <w:delText>Backyard Bio-security Practices to Keep Your Birds Healthy</w:delText>
        </w:r>
        <w:r w:rsidRPr="00871E1A" w:rsidDel="00D66FFA">
          <w:rPr>
            <w:sz w:val="22"/>
          </w:rPr>
          <w:delText>.</w:delText>
        </w:r>
        <w:r w:rsidR="00350F7F" w:rsidDel="00D66FFA">
          <w:rPr>
            <w:sz w:val="22"/>
          </w:rPr>
          <w:delText xml:space="preserve"> </w:delText>
        </w:r>
      </w:del>
    </w:p>
    <w:p w:rsidR="000F44A3" w:rsidRPr="00871E1A" w:rsidDel="00D66FFA" w:rsidRDefault="000F44A3">
      <w:pPr>
        <w:pStyle w:val="h1"/>
        <w:rPr>
          <w:del w:id="11025" w:author="Caree2" w:date="2016-10-26T18:38:00Z"/>
          <w:sz w:val="22"/>
        </w:rPr>
        <w:pPrChange w:id="11026" w:author="Caree2" w:date="2016-10-28T06:24:00Z">
          <w:pPr>
            <w:shd w:val="clear" w:color="auto" w:fill="FFFFFF"/>
            <w:jc w:val="center"/>
          </w:pPr>
        </w:pPrChange>
      </w:pPr>
      <w:del w:id="11027" w:author="Caree2" w:date="2016-10-26T18:38:00Z">
        <w:r w:rsidRPr="00871E1A" w:rsidDel="00D66FFA">
          <w:rPr>
            <w:sz w:val="22"/>
          </w:rPr>
          <w:delText xml:space="preserve">Visit </w:delText>
        </w:r>
        <w:r w:rsidRPr="00C90485" w:rsidDel="00D66FFA">
          <w:rPr>
            <w:iCs/>
            <w:sz w:val="22"/>
            <w:u w:val="single"/>
          </w:rPr>
          <w:delText>www.aphis.usda.gov/animal_health</w:delText>
        </w:r>
        <w:r w:rsidRPr="00C90485" w:rsidDel="00D66FFA">
          <w:rPr>
            <w:iCs/>
            <w:sz w:val="22"/>
          </w:rPr>
          <w:delText>/</w:delText>
        </w:r>
        <w:r w:rsidRPr="00871E1A" w:rsidDel="00D66FFA">
          <w:rPr>
            <w:sz w:val="22"/>
          </w:rPr>
          <w:delText xml:space="preserve"> and </w:delText>
        </w:r>
        <w:r w:rsidRPr="00C90485" w:rsidDel="00D66FFA">
          <w:rPr>
            <w:iCs/>
            <w:sz w:val="22"/>
            <w:u w:val="single"/>
          </w:rPr>
          <w:delText>www.ma.gov/agr</w:delText>
        </w:r>
        <w:r w:rsidRPr="00871E1A" w:rsidDel="00D66FFA">
          <w:rPr>
            <w:sz w:val="22"/>
          </w:rPr>
          <w:delText xml:space="preserve"> to learn more.</w:delText>
        </w:r>
        <w:r w:rsidR="00350F7F" w:rsidDel="00D66FFA">
          <w:rPr>
            <w:sz w:val="22"/>
          </w:rPr>
          <w:delText xml:space="preserve"> </w:delText>
        </w:r>
      </w:del>
    </w:p>
    <w:p w:rsidR="000F44A3" w:rsidRPr="00871E1A" w:rsidDel="00D66FFA" w:rsidRDefault="000F44A3">
      <w:pPr>
        <w:pStyle w:val="h1"/>
        <w:rPr>
          <w:del w:id="11028" w:author="Caree2" w:date="2016-10-26T18:38:00Z"/>
          <w:sz w:val="22"/>
        </w:rPr>
        <w:pPrChange w:id="11029" w:author="Caree2" w:date="2016-10-28T06:24:00Z">
          <w:pPr>
            <w:shd w:val="clear" w:color="auto" w:fill="FFFFFF"/>
          </w:pPr>
        </w:pPrChange>
      </w:pPr>
    </w:p>
    <w:p w:rsidR="000F44A3" w:rsidRPr="00871E1A" w:rsidDel="00D66FFA" w:rsidRDefault="000F44A3">
      <w:pPr>
        <w:pStyle w:val="h1"/>
        <w:rPr>
          <w:del w:id="11030" w:author="Caree2" w:date="2016-10-26T18:38:00Z"/>
          <w:sz w:val="22"/>
        </w:rPr>
        <w:pPrChange w:id="11031" w:author="Caree2" w:date="2016-10-28T06:24:00Z">
          <w:pPr>
            <w:shd w:val="clear" w:color="auto" w:fill="FFFFFF"/>
          </w:pPr>
        </w:pPrChange>
      </w:pPr>
      <w:del w:id="11032" w:author="Caree2" w:date="2016-10-26T18:38:00Z">
        <w:r w:rsidRPr="00871E1A" w:rsidDel="00D66FFA">
          <w:rPr>
            <w:sz w:val="22"/>
          </w:rPr>
          <w:delText>APHIS offers several “Bio-security Tips” to prevent poultry disease. They are as effective for keeping the processing environment clean and sanitary as for use in the poultry</w:delText>
        </w:r>
        <w:r w:rsidR="00127D9F" w:rsidDel="00D66FFA">
          <w:rPr>
            <w:sz w:val="22"/>
          </w:rPr>
          <w:delText>-</w:delText>
        </w:r>
        <w:r w:rsidRPr="00871E1A" w:rsidDel="00D66FFA">
          <w:rPr>
            <w:sz w:val="22"/>
          </w:rPr>
          <w:delText>rearing areas. They include:</w:delText>
        </w:r>
      </w:del>
    </w:p>
    <w:p w:rsidR="000F44A3" w:rsidRPr="00871E1A" w:rsidDel="00D66FFA" w:rsidRDefault="000F44A3">
      <w:pPr>
        <w:pStyle w:val="h1"/>
        <w:rPr>
          <w:del w:id="11033" w:author="Caree2" w:date="2016-10-26T18:38:00Z"/>
          <w:sz w:val="22"/>
        </w:rPr>
        <w:pPrChange w:id="11034" w:author="Caree2" w:date="2016-10-28T06:24:00Z">
          <w:pPr>
            <w:numPr>
              <w:numId w:val="37"/>
            </w:numPr>
            <w:shd w:val="clear" w:color="auto" w:fill="FFFFFF"/>
            <w:tabs>
              <w:tab w:val="num" w:pos="720"/>
            </w:tabs>
            <w:ind w:left="720" w:hanging="360"/>
          </w:pPr>
        </w:pPrChange>
      </w:pPr>
      <w:del w:id="11035" w:author="Caree2" w:date="2016-10-26T18:38:00Z">
        <w:r w:rsidRPr="008275AE" w:rsidDel="00D66FFA">
          <w:rPr>
            <w:b/>
            <w:sz w:val="22"/>
          </w:rPr>
          <w:delText>Keep Your Distance</w:delText>
        </w:r>
        <w:r w:rsidRPr="00871E1A" w:rsidDel="00D66FFA">
          <w:rPr>
            <w:sz w:val="22"/>
          </w:rPr>
          <w:delText>. Restrict access to birds. Allow only people who care for them to come in contact with them.</w:delText>
        </w:r>
        <w:r w:rsidR="00350F7F" w:rsidDel="00D66FFA">
          <w:rPr>
            <w:sz w:val="22"/>
          </w:rPr>
          <w:delText xml:space="preserve"> </w:delText>
        </w:r>
        <w:r w:rsidRPr="00871E1A" w:rsidDel="00D66FFA">
          <w:rPr>
            <w:sz w:val="22"/>
          </w:rPr>
          <w:delText>Keep a clean buffer zone around the area where they are housed or grazed.</w:delText>
        </w:r>
      </w:del>
    </w:p>
    <w:p w:rsidR="000F44A3" w:rsidRPr="00871E1A" w:rsidDel="00D66FFA" w:rsidRDefault="000F44A3">
      <w:pPr>
        <w:pStyle w:val="h1"/>
        <w:rPr>
          <w:del w:id="11036" w:author="Caree2" w:date="2016-10-26T18:38:00Z"/>
          <w:sz w:val="22"/>
        </w:rPr>
        <w:pPrChange w:id="11037" w:author="Caree2" w:date="2016-10-28T06:24:00Z">
          <w:pPr>
            <w:numPr>
              <w:numId w:val="37"/>
            </w:numPr>
            <w:shd w:val="clear" w:color="auto" w:fill="FFFFFF"/>
            <w:tabs>
              <w:tab w:val="num" w:pos="720"/>
            </w:tabs>
            <w:ind w:left="720" w:hanging="360"/>
          </w:pPr>
        </w:pPrChange>
      </w:pPr>
      <w:del w:id="11038" w:author="Caree2" w:date="2016-10-26T18:38:00Z">
        <w:r w:rsidRPr="008275AE" w:rsidDel="00D66FFA">
          <w:rPr>
            <w:b/>
            <w:sz w:val="22"/>
          </w:rPr>
          <w:delText>Keep it Clean</w:delText>
        </w:r>
        <w:r w:rsidRPr="00871E1A" w:rsidDel="00D66FFA">
          <w:rPr>
            <w:sz w:val="22"/>
          </w:rPr>
          <w:delText>. Set aside work clothes and shoes that are worn around your birds.</w:delText>
        </w:r>
        <w:r w:rsidR="00350F7F" w:rsidDel="00D66FFA">
          <w:rPr>
            <w:sz w:val="22"/>
          </w:rPr>
          <w:delText xml:space="preserve"> </w:delText>
        </w:r>
        <w:r w:rsidRPr="00871E1A" w:rsidDel="00D66FFA">
          <w:rPr>
            <w:sz w:val="22"/>
          </w:rPr>
          <w:delText>Shoes can be scrubbed with a long-handled scrub brush dipped in a solution of household bleach (sodium hypochlorite 6 percent.</w:delText>
        </w:r>
        <w:r w:rsidR="00350F7F" w:rsidDel="00D66FFA">
          <w:rPr>
            <w:sz w:val="22"/>
          </w:rPr>
          <w:delText xml:space="preserve"> </w:delText>
        </w:r>
        <w:r w:rsidRPr="00871E1A" w:rsidDel="00D66FFA">
          <w:rPr>
            <w:sz w:val="22"/>
          </w:rPr>
          <w:delText>Mix ¾ cup per gallon of water.) Consider installing a pail and brush near both entrances of the MPPU.</w:delText>
        </w:r>
      </w:del>
    </w:p>
    <w:p w:rsidR="000F44A3" w:rsidRPr="00871E1A" w:rsidDel="00D66FFA" w:rsidRDefault="000F44A3">
      <w:pPr>
        <w:pStyle w:val="h1"/>
        <w:rPr>
          <w:del w:id="11039" w:author="Caree2" w:date="2016-10-26T18:38:00Z"/>
          <w:sz w:val="22"/>
        </w:rPr>
        <w:pPrChange w:id="11040" w:author="Caree2" w:date="2016-10-28T06:24:00Z">
          <w:pPr>
            <w:numPr>
              <w:numId w:val="37"/>
            </w:numPr>
            <w:shd w:val="clear" w:color="auto" w:fill="FFFFFF"/>
            <w:tabs>
              <w:tab w:val="num" w:pos="720"/>
            </w:tabs>
            <w:ind w:left="720" w:hanging="360"/>
          </w:pPr>
        </w:pPrChange>
      </w:pPr>
      <w:del w:id="11041" w:author="Caree2" w:date="2016-10-26T18:38:00Z">
        <w:r w:rsidRPr="008275AE" w:rsidDel="00D66FFA">
          <w:rPr>
            <w:b/>
            <w:sz w:val="22"/>
          </w:rPr>
          <w:delText>Don’t Haul Disease Home</w:delText>
        </w:r>
        <w:r w:rsidRPr="00871E1A" w:rsidDel="00D66FFA">
          <w:rPr>
            <w:sz w:val="22"/>
          </w:rPr>
          <w:delText>. Car and truck tires, poultry cages and equipment can harbor “germs.”</w:delText>
        </w:r>
        <w:r w:rsidR="00350F7F" w:rsidDel="00D66FFA">
          <w:rPr>
            <w:sz w:val="22"/>
          </w:rPr>
          <w:delText xml:space="preserve"> </w:delText>
        </w:r>
        <w:r w:rsidRPr="00871E1A" w:rsidDel="00D66FFA">
          <w:rPr>
            <w:sz w:val="22"/>
          </w:rPr>
          <w:delText>Be sure to disinfect these items – including tires of the MPPU and the truck that transports it -- before allowing them on the property. Scrub them with disinfectant and rinse at the entrance of the farm.</w:delText>
        </w:r>
      </w:del>
    </w:p>
    <w:p w:rsidR="000F44A3" w:rsidDel="00D66FFA" w:rsidRDefault="000F44A3">
      <w:pPr>
        <w:pStyle w:val="h1"/>
        <w:rPr>
          <w:del w:id="11042" w:author="Caree2" w:date="2016-10-26T18:38:00Z"/>
          <w:sz w:val="22"/>
        </w:rPr>
        <w:pPrChange w:id="11043" w:author="Caree2" w:date="2016-10-28T06:24:00Z">
          <w:pPr>
            <w:numPr>
              <w:numId w:val="37"/>
            </w:numPr>
            <w:shd w:val="clear" w:color="auto" w:fill="FFFFFF"/>
            <w:tabs>
              <w:tab w:val="num" w:pos="720"/>
            </w:tabs>
            <w:ind w:left="720" w:hanging="360"/>
          </w:pPr>
        </w:pPrChange>
      </w:pPr>
      <w:del w:id="11044" w:author="Caree2" w:date="2016-10-26T18:38:00Z">
        <w:r w:rsidRPr="008275AE" w:rsidDel="00D66FFA">
          <w:rPr>
            <w:b/>
            <w:sz w:val="22"/>
          </w:rPr>
          <w:delText>Don’t Borrow Disease from a Neighbor</w:delText>
        </w:r>
        <w:r w:rsidRPr="00871E1A" w:rsidDel="00D66FFA">
          <w:rPr>
            <w:sz w:val="22"/>
          </w:rPr>
          <w:delText>. Do not share birds, equipment, tools or poultry supplies with other bird owners.</w:delText>
        </w:r>
        <w:r w:rsidR="00350F7F" w:rsidDel="00D66FFA">
          <w:rPr>
            <w:sz w:val="22"/>
          </w:rPr>
          <w:delText xml:space="preserve"> </w:delText>
        </w:r>
        <w:r w:rsidRPr="00871E1A" w:rsidDel="00D66FFA">
          <w:rPr>
            <w:sz w:val="22"/>
          </w:rPr>
          <w:delText>Clean and disinfect any items before bringing them onto the property – and clean and disinfect before returning them. Never share items such as wooden pallets [or other items that are porous] and cannot be adequately cleaned and sanitized.</w:delText>
        </w:r>
      </w:del>
    </w:p>
    <w:p w:rsidR="00127D9F" w:rsidRPr="000F591E" w:rsidDel="00D66FFA" w:rsidRDefault="000F591E">
      <w:pPr>
        <w:pStyle w:val="h1"/>
        <w:rPr>
          <w:del w:id="11045" w:author="Caree2" w:date="2016-10-26T18:38:00Z"/>
          <w:sz w:val="22"/>
        </w:rPr>
        <w:pPrChange w:id="11046" w:author="Caree2" w:date="2016-10-28T06:24:00Z">
          <w:pPr>
            <w:numPr>
              <w:numId w:val="37"/>
            </w:numPr>
            <w:shd w:val="clear" w:color="auto" w:fill="FFFFFF"/>
            <w:tabs>
              <w:tab w:val="num" w:pos="720"/>
            </w:tabs>
            <w:ind w:left="720" w:hanging="360"/>
          </w:pPr>
        </w:pPrChange>
      </w:pPr>
      <w:del w:id="11047" w:author="Caree2" w:date="2016-10-26T18:38:00Z">
        <w:r w:rsidDel="00D66FFA">
          <w:rPr>
            <w:sz w:val="22"/>
          </w:rPr>
          <w:delText xml:space="preserve">Cleaning and disinfecting is one </w:delText>
        </w:r>
        <w:r w:rsidRPr="000F591E" w:rsidDel="00D66FFA">
          <w:rPr>
            <w:sz w:val="22"/>
          </w:rPr>
          <w:delText xml:space="preserve">of the </w:delText>
        </w:r>
        <w:r w:rsidRPr="000F591E" w:rsidDel="00D66FFA">
          <w:rPr>
            <w:bCs/>
            <w:sz w:val="22"/>
          </w:rPr>
          <w:delText>most important bio-security practices. Items must thoroughly cleaned and scrubbed with detergents before applying disinfectants or sanitizers. Sanitizers do not work on top of caked-on dirt. Rinse items well before applying a sanitizer with a brush, sponge or spray and allow adequate contact time.</w:delText>
        </w:r>
      </w:del>
    </w:p>
    <w:p w:rsidR="000F44A3" w:rsidRPr="00871E1A" w:rsidDel="00D66FFA" w:rsidRDefault="00127D9F">
      <w:pPr>
        <w:pStyle w:val="h1"/>
        <w:rPr>
          <w:del w:id="11048" w:author="Caree2" w:date="2016-10-26T18:38:00Z"/>
          <w:b/>
          <w:bCs/>
          <w:u w:val="single"/>
        </w:rPr>
        <w:pPrChange w:id="11049" w:author="Caree2" w:date="2016-10-28T06:24:00Z">
          <w:pPr>
            <w:pStyle w:val="Heading1"/>
          </w:pPr>
        </w:pPrChange>
      </w:pPr>
      <w:del w:id="11050" w:author="Caree2" w:date="2016-10-26T18:38:00Z">
        <w:r w:rsidDel="00D66FFA">
          <w:rPr>
            <w:b/>
            <w:bCs/>
            <w:u w:val="single"/>
          </w:rPr>
          <w:br w:type="page"/>
        </w:r>
      </w:del>
    </w:p>
    <w:p w:rsidR="000F44A3" w:rsidRPr="00871E1A" w:rsidDel="00D66FFA" w:rsidRDefault="000F44A3">
      <w:pPr>
        <w:pStyle w:val="h1"/>
        <w:rPr>
          <w:del w:id="11051" w:author="Caree2" w:date="2016-10-26T18:38:00Z"/>
          <w:sz w:val="36"/>
        </w:rPr>
        <w:pPrChange w:id="11052" w:author="Caree2" w:date="2016-10-28T06:24:00Z">
          <w:pPr>
            <w:pStyle w:val="Heading1"/>
          </w:pPr>
        </w:pPrChange>
      </w:pPr>
      <w:del w:id="11053" w:author="Caree2" w:date="2016-10-26T18:38:00Z">
        <w:r w:rsidRPr="00871E1A" w:rsidDel="00D66FFA">
          <w:rPr>
            <w:sz w:val="36"/>
          </w:rPr>
          <w:sym w:font="Webdings" w:char="F02C"/>
        </w:r>
        <w:r w:rsidRPr="00871E1A" w:rsidDel="00D66FFA">
          <w:rPr>
            <w:sz w:val="36"/>
          </w:rPr>
          <w:delText xml:space="preserve"> </w:delText>
        </w:r>
        <w:r w:rsidRPr="00871E1A" w:rsidDel="00D66FFA">
          <w:rPr>
            <w:sz w:val="36"/>
          </w:rPr>
          <w:sym w:font="Webdings" w:char="F02C"/>
        </w:r>
        <w:r w:rsidRPr="00871E1A" w:rsidDel="00D66FFA">
          <w:rPr>
            <w:sz w:val="36"/>
          </w:rPr>
          <w:delText xml:space="preserve"> </w:delText>
        </w:r>
        <w:r w:rsidRPr="00871E1A" w:rsidDel="00D66FFA">
          <w:rPr>
            <w:sz w:val="36"/>
          </w:rPr>
          <w:sym w:font="Webdings" w:char="F02C"/>
        </w:r>
        <w:r w:rsidRPr="00871E1A" w:rsidDel="00D66FFA">
          <w:rPr>
            <w:sz w:val="36"/>
          </w:rPr>
          <w:delText xml:space="preserve"> </w:delText>
        </w:r>
        <w:r w:rsidRPr="00871E1A" w:rsidDel="00D66FFA">
          <w:rPr>
            <w:sz w:val="36"/>
          </w:rPr>
          <w:sym w:font="Webdings" w:char="F02C"/>
        </w:r>
        <w:r w:rsidRPr="00871E1A" w:rsidDel="00D66FFA">
          <w:rPr>
            <w:sz w:val="36"/>
          </w:rPr>
          <w:delText xml:space="preserve"> </w:delText>
        </w:r>
        <w:r w:rsidRPr="00871E1A" w:rsidDel="00D66FFA">
          <w:rPr>
            <w:sz w:val="36"/>
          </w:rPr>
          <w:sym w:font="Webdings" w:char="F02C"/>
        </w:r>
      </w:del>
    </w:p>
    <w:p w:rsidR="000F44A3" w:rsidRPr="00871E1A" w:rsidDel="00D66FFA" w:rsidRDefault="000F44A3">
      <w:pPr>
        <w:pStyle w:val="h1"/>
        <w:rPr>
          <w:del w:id="11054" w:author="Caree2" w:date="2016-10-26T18:38:00Z"/>
          <w:b/>
          <w:bCs/>
          <w:sz w:val="16"/>
          <w:u w:val="single"/>
        </w:rPr>
        <w:pPrChange w:id="11055" w:author="Caree2" w:date="2016-10-28T06:24:00Z">
          <w:pPr>
            <w:pStyle w:val="Heading1"/>
            <w:jc w:val="left"/>
          </w:pPr>
        </w:pPrChange>
      </w:pPr>
    </w:p>
    <w:p w:rsidR="000F44A3" w:rsidRPr="008275AE" w:rsidDel="00D66FFA" w:rsidRDefault="000F44A3">
      <w:pPr>
        <w:pStyle w:val="h1"/>
        <w:rPr>
          <w:del w:id="11056" w:author="Caree2" w:date="2016-10-26T18:38:00Z"/>
          <w:b/>
          <w:bCs/>
        </w:rPr>
        <w:pPrChange w:id="11057" w:author="Caree2" w:date="2016-10-28T06:24:00Z">
          <w:pPr>
            <w:pStyle w:val="Heading1"/>
            <w:jc w:val="left"/>
          </w:pPr>
        </w:pPrChange>
      </w:pPr>
      <w:del w:id="11058" w:author="Caree2" w:date="2016-10-26T18:38:00Z">
        <w:r w:rsidRPr="008275AE" w:rsidDel="00D66FFA">
          <w:rPr>
            <w:b/>
            <w:bCs/>
          </w:rPr>
          <w:delText>Sample MPPU Farm-to-Farm Bio-Security Practices Log</w:delText>
        </w:r>
      </w:del>
    </w:p>
    <w:p w:rsidR="000F44A3" w:rsidRPr="00871E1A" w:rsidDel="00D66FFA" w:rsidRDefault="000F44A3">
      <w:pPr>
        <w:pStyle w:val="h1"/>
        <w:rPr>
          <w:del w:id="11059" w:author="Caree2" w:date="2016-10-26T18:38:00Z"/>
          <w:sz w:val="16"/>
        </w:rPr>
        <w:pPrChange w:id="11060" w:author="Caree2" w:date="2016-10-28T06:24:00Z">
          <w:pPr/>
        </w:pPrChange>
      </w:pPr>
    </w:p>
    <w:p w:rsidR="000F44A3" w:rsidRPr="00871E1A" w:rsidDel="00D66FFA" w:rsidRDefault="000F44A3">
      <w:pPr>
        <w:pStyle w:val="h1"/>
        <w:rPr>
          <w:del w:id="11061" w:author="Caree2" w:date="2016-10-26T18:38:00Z"/>
        </w:rPr>
        <w:pPrChange w:id="11062" w:author="Caree2" w:date="2016-10-28T06:24:00Z">
          <w:pPr/>
        </w:pPrChange>
      </w:pPr>
      <w:del w:id="11063" w:author="Caree2" w:date="2016-10-26T18:38:00Z">
        <w:r w:rsidRPr="00871E1A" w:rsidDel="00D66FFA">
          <w:delText>FARM:</w:delText>
        </w:r>
      </w:del>
    </w:p>
    <w:p w:rsidR="000F44A3" w:rsidRPr="00871E1A" w:rsidDel="00D66FFA" w:rsidRDefault="000F44A3">
      <w:pPr>
        <w:pStyle w:val="h1"/>
        <w:rPr>
          <w:del w:id="11064" w:author="Caree2" w:date="2016-10-26T18:38:00Z"/>
        </w:rPr>
        <w:pPrChange w:id="11065" w:author="Caree2" w:date="2016-10-28T06:24:00Z">
          <w:pPr/>
        </w:pPrChange>
      </w:pPr>
      <w:del w:id="11066" w:author="Caree2" w:date="2016-10-26T18:38:00Z">
        <w:r w:rsidRPr="00871E1A" w:rsidDel="00D66FFA">
          <w:rPr>
            <w:bCs/>
          </w:rPr>
          <w:delText>DATE:</w:delText>
        </w:r>
      </w:del>
    </w:p>
    <w:p w:rsidR="000F44A3" w:rsidRPr="00871E1A" w:rsidDel="00D66FFA" w:rsidRDefault="000F44A3">
      <w:pPr>
        <w:pStyle w:val="h1"/>
        <w:rPr>
          <w:del w:id="11067" w:author="Caree2" w:date="2016-10-26T18:38:00Z"/>
          <w:sz w:val="16"/>
        </w:rPr>
        <w:pPrChange w:id="11068" w:author="Caree2" w:date="2016-10-28T06:24:00Z">
          <w:pPr/>
        </w:pPrChange>
      </w:pPr>
    </w:p>
    <w:p w:rsidR="000F44A3" w:rsidRPr="00871E1A" w:rsidDel="00D66FFA" w:rsidRDefault="000F44A3">
      <w:pPr>
        <w:pStyle w:val="h1"/>
        <w:rPr>
          <w:del w:id="11069" w:author="Caree2" w:date="2016-10-26T18:38:00Z"/>
        </w:rPr>
        <w:pPrChange w:id="11070" w:author="Caree2" w:date="2016-10-28T06:24:00Z">
          <w:pPr>
            <w:numPr>
              <w:numId w:val="38"/>
            </w:numPr>
            <w:tabs>
              <w:tab w:val="num" w:pos="720"/>
            </w:tabs>
            <w:ind w:left="720" w:hanging="360"/>
          </w:pPr>
        </w:pPrChange>
      </w:pPr>
      <w:del w:id="11071" w:author="Caree2" w:date="2016-10-26T18:38:00Z">
        <w:r w:rsidRPr="00871E1A" w:rsidDel="00D66FFA">
          <w:delText>Processing personnel who raise poultry have changed into clean work clothing and shoes (or disinfected shoes) before entering this farm.</w:delText>
        </w:r>
      </w:del>
    </w:p>
    <w:p w:rsidR="000F44A3" w:rsidRPr="00871E1A" w:rsidDel="00D66FFA" w:rsidRDefault="000F44A3">
      <w:pPr>
        <w:pStyle w:val="h1"/>
        <w:rPr>
          <w:del w:id="11072" w:author="Caree2" w:date="2016-10-26T18:38:00Z"/>
        </w:rPr>
        <w:pPrChange w:id="11073" w:author="Caree2" w:date="2016-10-28T06:24:00Z">
          <w:pPr>
            <w:numPr>
              <w:numId w:val="38"/>
            </w:numPr>
            <w:tabs>
              <w:tab w:val="num" w:pos="720"/>
            </w:tabs>
            <w:ind w:left="720" w:hanging="360"/>
          </w:pPr>
        </w:pPrChange>
      </w:pPr>
      <w:del w:id="11074" w:author="Caree2" w:date="2016-10-26T18:38:00Z">
        <w:r w:rsidRPr="00871E1A" w:rsidDel="00D66FFA">
          <w:delText>Car, truck and MPPU trailer tires have been properly disinfected before being allowed onto this farm.</w:delText>
        </w:r>
      </w:del>
    </w:p>
    <w:p w:rsidR="000F44A3" w:rsidRPr="00871E1A" w:rsidDel="00D66FFA" w:rsidRDefault="000F44A3">
      <w:pPr>
        <w:pStyle w:val="h1"/>
        <w:rPr>
          <w:del w:id="11075" w:author="Caree2" w:date="2016-10-26T18:38:00Z"/>
        </w:rPr>
        <w:pPrChange w:id="11076" w:author="Caree2" w:date="2016-10-28T06:24:00Z">
          <w:pPr>
            <w:numPr>
              <w:numId w:val="38"/>
            </w:numPr>
            <w:tabs>
              <w:tab w:val="num" w:pos="720"/>
            </w:tabs>
            <w:ind w:left="720" w:hanging="360"/>
          </w:pPr>
        </w:pPrChange>
      </w:pPr>
      <w:del w:id="11077" w:author="Caree2" w:date="2016-10-26T18:38:00Z">
        <w:r w:rsidRPr="00871E1A" w:rsidDel="00D66FFA">
          <w:delText>Equipment, tools and/or supplies borrowed from or shared with other poultry producers, if any, have been carefully cleaned and sanitized before being brought onto this farm.</w:delText>
        </w:r>
      </w:del>
    </w:p>
    <w:p w:rsidR="000F44A3" w:rsidRPr="00871E1A" w:rsidDel="00D66FFA" w:rsidRDefault="000F44A3">
      <w:pPr>
        <w:pStyle w:val="h1"/>
        <w:rPr>
          <w:del w:id="11078" w:author="Caree2" w:date="2016-10-26T18:38:00Z"/>
          <w:sz w:val="16"/>
        </w:rPr>
        <w:pPrChange w:id="11079" w:author="Caree2" w:date="2016-10-28T06:24:00Z">
          <w:pPr/>
        </w:pPrChange>
      </w:pPr>
    </w:p>
    <w:p w:rsidR="000F44A3" w:rsidRPr="00871E1A" w:rsidDel="00D66FFA" w:rsidRDefault="000F44A3">
      <w:pPr>
        <w:pStyle w:val="h1"/>
        <w:rPr>
          <w:del w:id="11080" w:author="Caree2" w:date="2016-10-26T18:38:00Z"/>
          <w:bCs/>
        </w:rPr>
        <w:pPrChange w:id="11081" w:author="Caree2" w:date="2016-10-28T06:24:00Z">
          <w:pPr/>
        </w:pPrChange>
      </w:pPr>
      <w:del w:id="11082" w:author="Caree2" w:date="2016-10-26T18:38:00Z">
        <w:r w:rsidRPr="00871E1A" w:rsidDel="00D66FFA">
          <w:rPr>
            <w:bCs/>
          </w:rPr>
          <w:delText>The MPPU Farm-to-Farm Bio-Security procedures described above were implemented on the above farm on this date.</w:delText>
        </w:r>
      </w:del>
    </w:p>
    <w:p w:rsidR="000F44A3" w:rsidRPr="00871E1A" w:rsidDel="00D66FFA" w:rsidRDefault="000F44A3">
      <w:pPr>
        <w:pStyle w:val="h1"/>
        <w:rPr>
          <w:del w:id="11083" w:author="Caree2" w:date="2016-10-26T18:38:00Z"/>
          <w:bCs/>
        </w:rPr>
        <w:pPrChange w:id="11084" w:author="Caree2" w:date="2016-10-28T06:24:00Z">
          <w:pPr>
            <w:jc w:val="right"/>
          </w:pPr>
        </w:pPrChange>
      </w:pPr>
      <w:del w:id="11085" w:author="Caree2" w:date="2016-10-26T18:38:00Z">
        <w:r w:rsidRPr="00871E1A" w:rsidDel="00D66FFA">
          <w:rPr>
            <w:bCs/>
          </w:rPr>
          <w:delText>Signed: ________________________________________</w:delText>
        </w:r>
      </w:del>
    </w:p>
    <w:p w:rsidR="000F44A3" w:rsidRPr="00871E1A" w:rsidDel="00D66FFA" w:rsidRDefault="000F44A3">
      <w:pPr>
        <w:pStyle w:val="h1"/>
        <w:rPr>
          <w:del w:id="11086" w:author="Caree2" w:date="2016-10-26T18:38:00Z"/>
          <w:bCs/>
        </w:rPr>
        <w:pPrChange w:id="11087" w:author="Caree2" w:date="2016-10-28T06:24:00Z">
          <w:pPr>
            <w:shd w:val="clear" w:color="auto" w:fill="FFFFFF"/>
            <w:ind w:firstLine="432"/>
            <w:jc w:val="right"/>
          </w:pPr>
        </w:pPrChange>
      </w:pPr>
      <w:del w:id="11088" w:author="Caree2" w:date="2016-10-26T18:38:00Z">
        <w:r w:rsidRPr="00871E1A" w:rsidDel="00D66FFA">
          <w:rPr>
            <w:bCs/>
          </w:rPr>
          <w:delText>Producer-processor</w:delText>
        </w:r>
        <w:r w:rsidRPr="00871E1A" w:rsidDel="00D66FFA">
          <w:rPr>
            <w:bCs/>
          </w:rPr>
          <w:tab/>
        </w:r>
        <w:r w:rsidRPr="00871E1A" w:rsidDel="00D66FFA">
          <w:rPr>
            <w:bCs/>
          </w:rPr>
          <w:tab/>
        </w:r>
        <w:r w:rsidRPr="00871E1A" w:rsidDel="00D66FFA">
          <w:rPr>
            <w:bCs/>
          </w:rPr>
          <w:tab/>
          <w:delText xml:space="preserve"> </w:delText>
        </w:r>
        <w:r w:rsidRPr="00871E1A" w:rsidDel="00D66FFA">
          <w:rPr>
            <w:bCs/>
          </w:rPr>
          <w:tab/>
        </w:r>
        <w:r w:rsidRPr="00871E1A" w:rsidDel="00D66FFA">
          <w:rPr>
            <w:bCs/>
          </w:rPr>
          <w:tab/>
          <w:delText>MPPU Use Date</w:delText>
        </w:r>
        <w:r w:rsidR="00350F7F" w:rsidDel="00D66FFA">
          <w:rPr>
            <w:bCs/>
          </w:rPr>
          <w:delText xml:space="preserve"> </w:delText>
        </w:r>
      </w:del>
    </w:p>
    <w:p w:rsidR="009A6A96" w:rsidRPr="000F44A3" w:rsidDel="00D66FFA" w:rsidRDefault="009A6A96">
      <w:pPr>
        <w:pStyle w:val="h1"/>
        <w:rPr>
          <w:del w:id="11089" w:author="Caree2" w:date="2016-10-26T18:38:00Z"/>
          <w:sz w:val="44"/>
          <w:szCs w:val="44"/>
        </w:rPr>
        <w:pPrChange w:id="11090" w:author="Caree2" w:date="2016-10-28T06:24:00Z">
          <w:pPr>
            <w:pStyle w:val="Heading9"/>
            <w:ind w:left="-1440" w:firstLine="1440"/>
          </w:pPr>
        </w:pPrChange>
      </w:pPr>
      <w:del w:id="11091" w:author="Caree2" w:date="2016-10-26T18:38:00Z">
        <w:r w:rsidDel="00D66FFA">
          <w:rPr>
            <w:b/>
            <w:bCs/>
            <w:sz w:val="36"/>
            <w:u w:val="single"/>
          </w:rPr>
          <w:br w:type="page"/>
        </w:r>
        <w:r w:rsidRPr="000F44A3" w:rsidDel="00D66FFA">
          <w:rPr>
            <w:b/>
            <w:sz w:val="44"/>
            <w:szCs w:val="44"/>
          </w:rPr>
          <w:delText xml:space="preserve">Appendix </w:delText>
        </w:r>
        <w:r w:rsidDel="00D66FFA">
          <w:rPr>
            <w:b/>
            <w:sz w:val="44"/>
            <w:szCs w:val="44"/>
          </w:rPr>
          <w:delText>C</w:delText>
        </w:r>
      </w:del>
    </w:p>
    <w:p w:rsidR="000F44A3" w:rsidRPr="009A6A96" w:rsidDel="00D66FFA" w:rsidRDefault="000F44A3">
      <w:pPr>
        <w:pStyle w:val="h1"/>
        <w:rPr>
          <w:del w:id="11092" w:author="Caree2" w:date="2016-10-26T18:38:00Z"/>
          <w:b/>
          <w:bCs/>
          <w:sz w:val="44"/>
          <w:szCs w:val="44"/>
        </w:rPr>
        <w:pPrChange w:id="11093" w:author="Caree2" w:date="2016-10-28T06:24:00Z">
          <w:pPr>
            <w:shd w:val="clear" w:color="auto" w:fill="FFFFFF"/>
          </w:pPr>
        </w:pPrChange>
      </w:pPr>
      <w:del w:id="11094" w:author="Caree2" w:date="2016-10-26T18:38:00Z">
        <w:r w:rsidRPr="009A6A96" w:rsidDel="00D66FFA">
          <w:rPr>
            <w:b/>
            <w:bCs/>
            <w:i w:val="0"/>
            <w:sz w:val="44"/>
            <w:szCs w:val="44"/>
          </w:rPr>
          <w:delText xml:space="preserve">Sample MPPU Processing Water </w:delText>
        </w:r>
        <w:r w:rsidR="00350F7F" w:rsidDel="00D66FFA">
          <w:rPr>
            <w:b/>
            <w:bCs/>
            <w:i w:val="0"/>
            <w:sz w:val="44"/>
            <w:szCs w:val="44"/>
          </w:rPr>
          <w:delText>and</w:delText>
        </w:r>
        <w:r w:rsidRPr="009A6A96" w:rsidDel="00D66FFA">
          <w:rPr>
            <w:b/>
            <w:bCs/>
            <w:i w:val="0"/>
            <w:sz w:val="44"/>
            <w:szCs w:val="44"/>
          </w:rPr>
          <w:delText xml:space="preserve"> Solid Waste Management Protocol </w:delText>
        </w:r>
        <w:r w:rsidR="00350F7F" w:rsidDel="00D66FFA">
          <w:rPr>
            <w:b/>
            <w:bCs/>
            <w:i w:val="0"/>
            <w:sz w:val="44"/>
            <w:szCs w:val="44"/>
          </w:rPr>
          <w:delText>and</w:delText>
        </w:r>
        <w:r w:rsidRPr="009A6A96" w:rsidDel="00D66FFA">
          <w:rPr>
            <w:b/>
            <w:bCs/>
            <w:i w:val="0"/>
            <w:sz w:val="44"/>
            <w:szCs w:val="44"/>
          </w:rPr>
          <w:delText xml:space="preserve"> Practices Log</w:delText>
        </w:r>
      </w:del>
    </w:p>
    <w:p w:rsidR="009A6A96" w:rsidRPr="00871E1A" w:rsidDel="00D66FFA" w:rsidRDefault="009A6A96">
      <w:pPr>
        <w:pStyle w:val="h1"/>
        <w:rPr>
          <w:del w:id="11095" w:author="Caree2" w:date="2016-10-26T18:38:00Z"/>
          <w:b/>
          <w:bCs/>
          <w:sz w:val="36"/>
        </w:rPr>
        <w:pPrChange w:id="11096" w:author="Caree2" w:date="2016-10-28T06:24:00Z">
          <w:pPr>
            <w:shd w:val="clear" w:color="auto" w:fill="FFFFFF"/>
          </w:pPr>
        </w:pPrChange>
      </w:pPr>
    </w:p>
    <w:p w:rsidR="000F44A3" w:rsidRPr="00544DAE" w:rsidDel="00D66FFA" w:rsidRDefault="000F44A3">
      <w:pPr>
        <w:pStyle w:val="h1"/>
        <w:rPr>
          <w:del w:id="11097" w:author="Caree2" w:date="2016-10-26T18:38:00Z"/>
          <w:szCs w:val="28"/>
        </w:rPr>
        <w:pPrChange w:id="11098" w:author="Caree2" w:date="2016-10-28T06:24:00Z">
          <w:pPr>
            <w:shd w:val="clear" w:color="auto" w:fill="FFFFFF"/>
          </w:pPr>
        </w:pPrChange>
      </w:pPr>
      <w:del w:id="11099" w:author="Caree2" w:date="2016-10-26T18:38:00Z">
        <w:r w:rsidRPr="00544DAE" w:rsidDel="00D66FFA">
          <w:rPr>
            <w:b/>
            <w:bCs/>
            <w:szCs w:val="28"/>
          </w:rPr>
          <w:delText xml:space="preserve">Good Manufacturing Practice 9 </w:delText>
        </w:r>
        <w:r w:rsidRPr="00544DAE" w:rsidDel="00D66FFA">
          <w:rPr>
            <w:szCs w:val="28"/>
          </w:rPr>
          <w:delText>(see also, Appendix A to this document)</w:delText>
        </w:r>
      </w:del>
    </w:p>
    <w:p w:rsidR="000F44A3" w:rsidRPr="00871E1A" w:rsidDel="00D66FFA" w:rsidRDefault="000F44A3">
      <w:pPr>
        <w:pStyle w:val="h1"/>
        <w:rPr>
          <w:del w:id="11100" w:author="Caree2" w:date="2016-10-26T18:38:00Z"/>
          <w:b/>
          <w:bCs/>
          <w:sz w:val="16"/>
        </w:rPr>
        <w:pPrChange w:id="11101" w:author="Caree2" w:date="2016-10-28T06:24:00Z">
          <w:pPr>
            <w:shd w:val="clear" w:color="auto" w:fill="FFFFFF"/>
            <w:ind w:firstLine="360"/>
            <w:jc w:val="center"/>
          </w:pPr>
        </w:pPrChange>
      </w:pPr>
    </w:p>
    <w:p w:rsidR="000F44A3" w:rsidRPr="000F645F" w:rsidDel="00D66FFA" w:rsidRDefault="000F44A3">
      <w:pPr>
        <w:pStyle w:val="h1"/>
        <w:rPr>
          <w:del w:id="11102" w:author="Caree2" w:date="2016-10-26T18:38:00Z"/>
        </w:rPr>
        <w:pPrChange w:id="11103" w:author="Caree2" w:date="2016-10-28T06:24:00Z">
          <w:pPr>
            <w:shd w:val="clear" w:color="auto" w:fill="FFFFFF"/>
          </w:pPr>
        </w:pPrChange>
      </w:pPr>
      <w:del w:id="11104" w:author="Caree2" w:date="2016-10-26T18:38:00Z">
        <w:r w:rsidRPr="00871E1A" w:rsidDel="00D66FFA">
          <w:rPr>
            <w:b/>
            <w:bCs/>
          </w:rPr>
          <w:delText xml:space="preserve">A. Processing Location: </w:delText>
        </w:r>
        <w:r w:rsidRPr="000F645F" w:rsidDel="00D66FFA">
          <w:delText>The MPPU unit was parked on (check one):</w:delText>
        </w:r>
      </w:del>
    </w:p>
    <w:p w:rsidR="000F44A3" w:rsidRPr="000F645F" w:rsidDel="00D66FFA" w:rsidRDefault="000F44A3">
      <w:pPr>
        <w:pStyle w:val="h1"/>
        <w:rPr>
          <w:del w:id="11105" w:author="Caree2" w:date="2016-10-26T18:38:00Z"/>
        </w:rPr>
        <w:pPrChange w:id="11106" w:author="Caree2" w:date="2016-10-28T06:24:00Z">
          <w:pPr>
            <w:shd w:val="clear" w:color="auto" w:fill="FFFFFF"/>
          </w:pPr>
        </w:pPrChange>
      </w:pPr>
      <w:del w:id="11107" w:author="Caree2" w:date="2016-10-26T18:38:00Z">
        <w:r w:rsidRPr="000F645F" w:rsidDel="00D66FFA">
          <w:delText xml:space="preserve">_____ </w:delText>
        </w:r>
        <w:r w:rsidDel="00D66FFA">
          <w:tab/>
        </w:r>
        <w:r w:rsidRPr="000F645F" w:rsidDel="00D66FFA">
          <w:delText>biologically active grass, farm hayfields or pasture.</w:delText>
        </w:r>
        <w:r w:rsidR="00350F7F" w:rsidDel="00D66FFA">
          <w:delText xml:space="preserve"> </w:delText>
        </w:r>
      </w:del>
    </w:p>
    <w:p w:rsidR="000F44A3" w:rsidRPr="000F645F" w:rsidDel="00D66FFA" w:rsidRDefault="000F44A3">
      <w:pPr>
        <w:pStyle w:val="h1"/>
        <w:rPr>
          <w:del w:id="11108" w:author="Caree2" w:date="2016-10-26T18:38:00Z"/>
        </w:rPr>
        <w:pPrChange w:id="11109" w:author="Caree2" w:date="2016-10-28T06:24:00Z">
          <w:pPr>
            <w:shd w:val="clear" w:color="auto" w:fill="FFFFFF"/>
            <w:ind w:left="864" w:hanging="864"/>
          </w:pPr>
        </w:pPrChange>
      </w:pPr>
      <w:del w:id="11110" w:author="Caree2" w:date="2016-10-26T18:38:00Z">
        <w:r w:rsidRPr="000F645F" w:rsidDel="00D66FFA">
          <w:delText>_____</w:delText>
        </w:r>
        <w:r w:rsidDel="00D66FFA">
          <w:tab/>
        </w:r>
        <w:r w:rsidRPr="000F645F" w:rsidDel="00D66FFA">
          <w:delText xml:space="preserve">an agricultural compost pad provided with a biologically active buffer strip, located at </w:delText>
        </w:r>
        <w:r w:rsidR="0060649C" w:rsidDel="00D66FFA">
          <w:delText xml:space="preserve">  </w:delText>
        </w:r>
        <w:r w:rsidRPr="000F645F" w:rsidDel="00D66FFA">
          <w:delText xml:space="preserve">least 100’ from active cropland. </w:delText>
        </w:r>
      </w:del>
    </w:p>
    <w:p w:rsidR="000F44A3" w:rsidRPr="00871E1A" w:rsidDel="00D66FFA" w:rsidRDefault="000F44A3">
      <w:pPr>
        <w:pStyle w:val="h1"/>
        <w:rPr>
          <w:del w:id="11111" w:author="Caree2" w:date="2016-10-26T18:38:00Z"/>
          <w:sz w:val="16"/>
        </w:rPr>
        <w:pPrChange w:id="11112" w:author="Caree2" w:date="2016-10-28T06:24:00Z">
          <w:pPr>
            <w:shd w:val="clear" w:color="auto" w:fill="FFFFFF"/>
          </w:pPr>
        </w:pPrChange>
      </w:pPr>
    </w:p>
    <w:p w:rsidR="000F44A3" w:rsidRPr="00871E1A" w:rsidDel="00D66FFA" w:rsidRDefault="000F44A3">
      <w:pPr>
        <w:pStyle w:val="h1"/>
        <w:rPr>
          <w:del w:id="11113" w:author="Caree2" w:date="2016-10-26T18:38:00Z"/>
        </w:rPr>
        <w:pPrChange w:id="11114" w:author="Caree2" w:date="2016-10-28T06:24:00Z">
          <w:pPr>
            <w:shd w:val="clear" w:color="auto" w:fill="FFFFFF"/>
          </w:pPr>
        </w:pPrChange>
      </w:pPr>
      <w:del w:id="11115" w:author="Caree2" w:date="2016-10-26T18:38:00Z">
        <w:r w:rsidRPr="00871E1A" w:rsidDel="00D66FFA">
          <w:rPr>
            <w:b/>
            <w:bCs/>
          </w:rPr>
          <w:delText>B. Water:</w:delText>
        </w:r>
      </w:del>
    </w:p>
    <w:p w:rsidR="000F44A3" w:rsidRPr="000F645F" w:rsidDel="00D66FFA" w:rsidRDefault="000F44A3">
      <w:pPr>
        <w:pStyle w:val="h1"/>
        <w:rPr>
          <w:del w:id="11116" w:author="Caree2" w:date="2016-10-26T18:38:00Z"/>
        </w:rPr>
        <w:pPrChange w:id="11117" w:author="Caree2" w:date="2016-10-28T06:24:00Z">
          <w:pPr>
            <w:shd w:val="clear" w:color="auto" w:fill="FFFFFF"/>
          </w:pPr>
        </w:pPrChange>
      </w:pPr>
      <w:del w:id="11118" w:author="Caree2" w:date="2016-10-26T18:38:00Z">
        <w:r w:rsidRPr="000F645F" w:rsidDel="00D66FFA">
          <w:delText xml:space="preserve"> _____ Water from pre- and post-process cleaning/rinsing and hand sinks not contained (i.e., was allowed to flow directly to an actively growing grassed area), was discharged in a manner that would not cause erosion or impact surface water, groundwater or other resource areas.</w:delText>
        </w:r>
        <w:r w:rsidR="00350F7F" w:rsidDel="00D66FFA">
          <w:delText xml:space="preserve"> </w:delText>
        </w:r>
        <w:r w:rsidRPr="000F645F" w:rsidDel="00D66FFA">
          <w:delText>No harsh cleaning and disinfectant chemicals were introduced into such rinse water; prior to commencement of post-process rinse, all solid waste (e.g., viscera, offal, feathers) was physically removed from equipment and food contact surfaces.</w:delText>
        </w:r>
        <w:r w:rsidR="00350F7F" w:rsidDel="00D66FFA">
          <w:delText xml:space="preserve"> </w:delText>
        </w:r>
      </w:del>
    </w:p>
    <w:p w:rsidR="000F44A3" w:rsidRPr="00871E1A" w:rsidDel="00D66FFA" w:rsidRDefault="000F44A3">
      <w:pPr>
        <w:pStyle w:val="h1"/>
        <w:rPr>
          <w:del w:id="11119" w:author="Caree2" w:date="2016-10-26T18:38:00Z"/>
          <w:sz w:val="16"/>
        </w:rPr>
        <w:pPrChange w:id="11120" w:author="Caree2" w:date="2016-10-28T06:24:00Z">
          <w:pPr>
            <w:shd w:val="clear" w:color="auto" w:fill="FFFFFF"/>
          </w:pPr>
        </w:pPrChange>
      </w:pPr>
    </w:p>
    <w:p w:rsidR="000F44A3" w:rsidRPr="000F645F" w:rsidDel="00D66FFA" w:rsidRDefault="000F44A3">
      <w:pPr>
        <w:pStyle w:val="h1"/>
        <w:rPr>
          <w:del w:id="11121" w:author="Caree2" w:date="2016-10-26T18:38:00Z"/>
        </w:rPr>
        <w:pPrChange w:id="11122" w:author="Caree2" w:date="2016-10-28T06:24:00Z">
          <w:pPr>
            <w:shd w:val="clear" w:color="auto" w:fill="FFFFFF"/>
          </w:pPr>
        </w:pPrChange>
      </w:pPr>
      <w:del w:id="11123" w:author="Caree2" w:date="2016-10-26T18:38:00Z">
        <w:r w:rsidRPr="000F645F" w:rsidDel="00D66FFA">
          <w:delText>_____ Water generated during processing (i.e., from scalder, plucker and evisceration tables, or from initial cleaning of contact surfaces that contain solids) was incorporated into a compost pile.</w:delText>
        </w:r>
      </w:del>
    </w:p>
    <w:p w:rsidR="000F44A3" w:rsidRPr="000F645F" w:rsidDel="00D66FFA" w:rsidRDefault="000F44A3">
      <w:pPr>
        <w:pStyle w:val="h1"/>
        <w:rPr>
          <w:del w:id="11124" w:author="Caree2" w:date="2016-10-26T18:38:00Z"/>
          <w:color w:val="FF0000"/>
        </w:rPr>
        <w:pPrChange w:id="11125" w:author="Caree2" w:date="2016-10-28T06:24:00Z">
          <w:pPr>
            <w:shd w:val="clear" w:color="auto" w:fill="FFFFFF"/>
          </w:pPr>
        </w:pPrChange>
      </w:pPr>
    </w:p>
    <w:p w:rsidR="000F44A3" w:rsidRPr="000F645F" w:rsidDel="00D66FFA" w:rsidRDefault="000F44A3">
      <w:pPr>
        <w:pStyle w:val="h1"/>
        <w:rPr>
          <w:del w:id="11126" w:author="Caree2" w:date="2016-10-26T18:38:00Z"/>
        </w:rPr>
        <w:pPrChange w:id="11127" w:author="Caree2" w:date="2016-10-28T06:24:00Z">
          <w:pPr>
            <w:shd w:val="clear" w:color="auto" w:fill="FFFFFF"/>
          </w:pPr>
        </w:pPrChange>
      </w:pPr>
      <w:del w:id="11128" w:author="Caree2" w:date="2016-10-26T18:38:00Z">
        <w:r w:rsidRPr="000F645F" w:rsidDel="00D66FFA">
          <w:delText>Water contained in chill tanks was (check one):</w:delText>
        </w:r>
      </w:del>
    </w:p>
    <w:p w:rsidR="000F44A3" w:rsidRPr="000F645F" w:rsidDel="00D66FFA" w:rsidRDefault="000F44A3">
      <w:pPr>
        <w:pStyle w:val="h1"/>
        <w:rPr>
          <w:del w:id="11129" w:author="Caree2" w:date="2016-10-26T18:38:00Z"/>
        </w:rPr>
        <w:pPrChange w:id="11130" w:author="Caree2" w:date="2016-10-28T06:24:00Z">
          <w:pPr>
            <w:shd w:val="clear" w:color="auto" w:fill="FFFFFF"/>
            <w:ind w:left="864" w:hanging="864"/>
          </w:pPr>
        </w:pPrChange>
      </w:pPr>
      <w:del w:id="11131" w:author="Caree2" w:date="2016-10-26T18:38:00Z">
        <w:r w:rsidRPr="000F645F" w:rsidDel="00D66FFA">
          <w:delText xml:space="preserve">_____ </w:delText>
        </w:r>
        <w:r w:rsidDel="00D66FFA">
          <w:tab/>
        </w:r>
        <w:r w:rsidRPr="000F645F" w:rsidDel="00D66FFA">
          <w:delText>applied to actively growing agricultural land verified by MDAR during site inspection as adequate to accept this application; or</w:delText>
        </w:r>
      </w:del>
    </w:p>
    <w:p w:rsidR="000F44A3" w:rsidRPr="000F645F" w:rsidDel="00D66FFA" w:rsidRDefault="000F44A3">
      <w:pPr>
        <w:pStyle w:val="h1"/>
        <w:rPr>
          <w:del w:id="11132" w:author="Caree2" w:date="2016-10-26T18:38:00Z"/>
        </w:rPr>
        <w:pPrChange w:id="11133" w:author="Caree2" w:date="2016-10-28T06:24:00Z">
          <w:pPr>
            <w:shd w:val="clear" w:color="auto" w:fill="FFFFFF"/>
            <w:ind w:left="864" w:hanging="864"/>
          </w:pPr>
        </w:pPrChange>
      </w:pPr>
      <w:del w:id="11134" w:author="Caree2" w:date="2016-10-26T18:38:00Z">
        <w:r w:rsidRPr="000F645F" w:rsidDel="00D66FFA">
          <w:delText xml:space="preserve">_____ </w:delText>
        </w:r>
        <w:r w:rsidDel="00D66FFA">
          <w:tab/>
        </w:r>
        <w:r w:rsidRPr="000F645F" w:rsidDel="00D66FFA">
          <w:delText>discharged directly into a compost pile (see B, below).</w:delText>
        </w:r>
        <w:r w:rsidR="00350F7F" w:rsidDel="00D66FFA">
          <w:delText xml:space="preserve"> </w:delText>
        </w:r>
        <w:r w:rsidRPr="000F645F" w:rsidDel="00D66FFA">
          <w:delText>Such discharge shall not cause the water to migrate beyond the compost pile boundary.</w:delText>
        </w:r>
        <w:r w:rsidR="00350F7F" w:rsidDel="00D66FFA">
          <w:delText xml:space="preserve"> </w:delText>
        </w:r>
      </w:del>
    </w:p>
    <w:p w:rsidR="000F44A3" w:rsidRPr="000F645F" w:rsidDel="00D66FFA" w:rsidRDefault="000F44A3">
      <w:pPr>
        <w:pStyle w:val="h1"/>
        <w:rPr>
          <w:del w:id="11135" w:author="Caree2" w:date="2016-10-26T18:38:00Z"/>
        </w:rPr>
        <w:pPrChange w:id="11136" w:author="Caree2" w:date="2016-10-28T06:24:00Z">
          <w:pPr>
            <w:shd w:val="clear" w:color="auto" w:fill="FFFFFF"/>
            <w:ind w:firstLine="2160"/>
          </w:pPr>
        </w:pPrChange>
      </w:pPr>
      <w:del w:id="11137" w:author="Caree2" w:date="2016-10-26T18:38:00Z">
        <w:r w:rsidRPr="000F645F" w:rsidDel="00D66FFA">
          <w:delText>Completed by: _________________________________________</w:delText>
        </w:r>
      </w:del>
    </w:p>
    <w:p w:rsidR="000F44A3" w:rsidRPr="000F645F" w:rsidDel="00D66FFA" w:rsidRDefault="000F44A3">
      <w:pPr>
        <w:pStyle w:val="h1"/>
        <w:rPr>
          <w:del w:id="11138" w:author="Caree2" w:date="2016-10-26T18:38:00Z"/>
          <w:bCs/>
        </w:rPr>
        <w:pPrChange w:id="11139" w:author="Caree2" w:date="2016-10-28T06:24:00Z">
          <w:pPr>
            <w:ind w:left="1728" w:firstLine="432"/>
          </w:pPr>
        </w:pPrChange>
      </w:pPr>
      <w:del w:id="11140" w:author="Caree2" w:date="2016-10-26T18:38:00Z">
        <w:r w:rsidRPr="000F645F" w:rsidDel="00D66FFA">
          <w:rPr>
            <w:bCs/>
          </w:rPr>
          <w:delText>Signed: _______________________________________________</w:delText>
        </w:r>
      </w:del>
    </w:p>
    <w:p w:rsidR="000F44A3" w:rsidRPr="000F645F" w:rsidDel="00D66FFA" w:rsidRDefault="000F44A3">
      <w:pPr>
        <w:pStyle w:val="h1"/>
        <w:rPr>
          <w:del w:id="11141" w:author="Caree2" w:date="2016-10-26T18:38:00Z"/>
          <w:bCs/>
        </w:rPr>
        <w:pPrChange w:id="11142" w:author="Caree2" w:date="2016-10-28T06:24:00Z">
          <w:pPr>
            <w:shd w:val="clear" w:color="auto" w:fill="FFFFFF"/>
            <w:ind w:left="1728" w:firstLine="432"/>
            <w:jc w:val="center"/>
          </w:pPr>
        </w:pPrChange>
      </w:pPr>
      <w:del w:id="11143" w:author="Caree2" w:date="2016-10-26T18:38:00Z">
        <w:r w:rsidRPr="000F645F" w:rsidDel="00D66FFA">
          <w:rPr>
            <w:bCs/>
          </w:rPr>
          <w:delText xml:space="preserve">  Producer-processor</w:delText>
        </w:r>
        <w:r w:rsidRPr="000F645F" w:rsidDel="00D66FFA">
          <w:rPr>
            <w:bCs/>
          </w:rPr>
          <w:tab/>
        </w:r>
        <w:r w:rsidRPr="000F645F" w:rsidDel="00D66FFA">
          <w:rPr>
            <w:bCs/>
          </w:rPr>
          <w:tab/>
        </w:r>
        <w:r w:rsidRPr="000F645F" w:rsidDel="00D66FFA">
          <w:rPr>
            <w:bCs/>
          </w:rPr>
          <w:tab/>
          <w:delText xml:space="preserve"> </w:delText>
        </w:r>
        <w:r w:rsidRPr="000F645F" w:rsidDel="00D66FFA">
          <w:rPr>
            <w:bCs/>
          </w:rPr>
          <w:tab/>
        </w:r>
        <w:r w:rsidRPr="000F645F" w:rsidDel="00D66FFA">
          <w:rPr>
            <w:bCs/>
          </w:rPr>
          <w:tab/>
          <w:delText>MPPU Use Date</w:delText>
        </w:r>
        <w:r w:rsidR="00350F7F" w:rsidDel="00D66FFA">
          <w:rPr>
            <w:bCs/>
          </w:rPr>
          <w:delText xml:space="preserve"> </w:delText>
        </w:r>
      </w:del>
    </w:p>
    <w:p w:rsidR="000F44A3" w:rsidRPr="000F645F" w:rsidDel="00D66FFA" w:rsidRDefault="000F44A3">
      <w:pPr>
        <w:pStyle w:val="h1"/>
        <w:rPr>
          <w:del w:id="11144" w:author="Caree2" w:date="2016-10-26T18:38:00Z"/>
        </w:rPr>
        <w:pPrChange w:id="11145" w:author="Caree2" w:date="2016-10-28T06:24:00Z">
          <w:pPr>
            <w:shd w:val="clear" w:color="auto" w:fill="FFFFFF"/>
            <w:ind w:left="3024"/>
          </w:pPr>
        </w:pPrChange>
      </w:pPr>
    </w:p>
    <w:p w:rsidR="000F44A3" w:rsidRPr="000F645F" w:rsidDel="00D66FFA" w:rsidRDefault="000F44A3">
      <w:pPr>
        <w:pStyle w:val="h1"/>
        <w:rPr>
          <w:del w:id="11146" w:author="Caree2" w:date="2016-10-26T18:38:00Z"/>
        </w:rPr>
        <w:pPrChange w:id="11147" w:author="Caree2" w:date="2016-10-28T06:24:00Z">
          <w:pPr>
            <w:shd w:val="clear" w:color="auto" w:fill="FFFFFF"/>
          </w:pPr>
        </w:pPrChange>
      </w:pPr>
      <w:del w:id="11148" w:author="Caree2" w:date="2016-10-26T18:38:00Z">
        <w:r w:rsidRPr="00871E1A" w:rsidDel="00D66FFA">
          <w:rPr>
            <w:b/>
            <w:bCs/>
          </w:rPr>
          <w:delText>C.</w:delText>
        </w:r>
        <w:r w:rsidRPr="00871E1A" w:rsidDel="00D66FFA">
          <w:rPr>
            <w:b/>
            <w:bCs/>
          </w:rPr>
          <w:tab/>
          <w:delText xml:space="preserve">Solid Waste: </w:delText>
        </w:r>
        <w:r w:rsidRPr="000F645F" w:rsidDel="00D66FFA">
          <w:delText>Solid waste, e.g., feathers, blood, viscera and inedible processing byproducts have been properly collected and disposed of as follows (check one):</w:delText>
        </w:r>
      </w:del>
    </w:p>
    <w:p w:rsidR="000F44A3" w:rsidRPr="000F645F" w:rsidDel="00D66FFA" w:rsidRDefault="000F44A3">
      <w:pPr>
        <w:pStyle w:val="h1"/>
        <w:rPr>
          <w:del w:id="11149" w:author="Caree2" w:date="2016-10-26T18:38:00Z"/>
        </w:rPr>
        <w:pPrChange w:id="11150" w:author="Caree2" w:date="2016-10-28T06:24:00Z">
          <w:pPr>
            <w:tabs>
              <w:tab w:val="num" w:pos="0"/>
            </w:tabs>
            <w:ind w:left="864" w:hanging="1584"/>
          </w:pPr>
        </w:pPrChange>
      </w:pPr>
      <w:del w:id="11151" w:author="Caree2" w:date="2016-10-26T18:38:00Z">
        <w:r w:rsidRPr="000F645F" w:rsidDel="00D66FFA">
          <w:rPr>
            <w:sz w:val="24"/>
          </w:rPr>
          <w:tab/>
          <w:delText>_____</w:delText>
        </w:r>
        <w:r w:rsidDel="00D66FFA">
          <w:rPr>
            <w:sz w:val="24"/>
          </w:rPr>
          <w:tab/>
        </w:r>
        <w:r w:rsidRPr="000F645F" w:rsidDel="00D66FFA">
          <w:rPr>
            <w:sz w:val="24"/>
          </w:rPr>
          <w:delText>Placed in an on-site dumpster with regularly scheduled pick-up for transport to a licensed solid waste facility.</w:delText>
        </w:r>
      </w:del>
    </w:p>
    <w:p w:rsidR="000F44A3" w:rsidRPr="000F645F" w:rsidDel="00D66FFA" w:rsidRDefault="000F44A3">
      <w:pPr>
        <w:pStyle w:val="h1"/>
        <w:rPr>
          <w:del w:id="11152" w:author="Caree2" w:date="2016-10-26T18:38:00Z"/>
        </w:rPr>
        <w:pPrChange w:id="11153" w:author="Caree2" w:date="2016-10-28T06:24:00Z">
          <w:pPr>
            <w:shd w:val="clear" w:color="auto" w:fill="FFFFFF"/>
            <w:tabs>
              <w:tab w:val="num" w:pos="0"/>
            </w:tabs>
            <w:ind w:left="864" w:hanging="864"/>
          </w:pPr>
        </w:pPrChange>
      </w:pPr>
      <w:del w:id="11154" w:author="Caree2" w:date="2016-10-26T18:38:00Z">
        <w:r w:rsidRPr="000F645F" w:rsidDel="00D66FFA">
          <w:delText>_____</w:delText>
        </w:r>
        <w:r w:rsidDel="00D66FFA">
          <w:tab/>
        </w:r>
        <w:r w:rsidRPr="000F645F" w:rsidDel="00D66FFA">
          <w:delText>Incorporated into an approved active or newly constructed agricultural compost pile (minimum 4’wide x 5’high, and 6’long per 100 birds).</w:delText>
        </w:r>
        <w:r w:rsidR="00350F7F" w:rsidDel="00D66FFA">
          <w:delText xml:space="preserve"> </w:delText>
        </w:r>
        <w:r w:rsidRPr="000F645F" w:rsidDel="00D66FFA">
          <w:delText>Also see Appendix A to this document.</w:delText>
        </w:r>
      </w:del>
    </w:p>
    <w:p w:rsidR="000F44A3" w:rsidRPr="000F645F" w:rsidDel="00D66FFA" w:rsidRDefault="000F44A3">
      <w:pPr>
        <w:pStyle w:val="h1"/>
        <w:rPr>
          <w:del w:id="11155" w:author="Caree2" w:date="2016-10-26T18:38:00Z"/>
        </w:rPr>
        <w:pPrChange w:id="11156" w:author="Caree2" w:date="2016-10-28T06:24:00Z">
          <w:pPr>
            <w:shd w:val="clear" w:color="auto" w:fill="FFFFFF"/>
            <w:tabs>
              <w:tab w:val="num" w:pos="0"/>
            </w:tabs>
          </w:pPr>
        </w:pPrChange>
      </w:pPr>
      <w:del w:id="11157" w:author="Caree2" w:date="2016-10-26T18:38:00Z">
        <w:r w:rsidRPr="000F645F" w:rsidDel="00D66FFA">
          <w:rPr>
            <w:b/>
            <w:bCs/>
          </w:rPr>
          <w:tab/>
        </w:r>
        <w:r w:rsidRPr="000F645F" w:rsidDel="00D66FFA">
          <w:rPr>
            <w:b/>
            <w:bCs/>
          </w:rPr>
          <w:tab/>
        </w:r>
        <w:r w:rsidRPr="000F645F" w:rsidDel="00D66FFA">
          <w:rPr>
            <w:b/>
            <w:bCs/>
          </w:rPr>
          <w:tab/>
        </w:r>
        <w:r w:rsidRPr="000F645F" w:rsidDel="00D66FFA">
          <w:rPr>
            <w:b/>
            <w:bCs/>
          </w:rPr>
          <w:tab/>
        </w:r>
        <w:r w:rsidRPr="000F645F" w:rsidDel="00D66FFA">
          <w:rPr>
            <w:b/>
            <w:bCs/>
          </w:rPr>
          <w:tab/>
        </w:r>
        <w:r w:rsidRPr="000F645F" w:rsidDel="00D66FFA">
          <w:delText>Completed by: _________________________________________</w:delText>
        </w:r>
      </w:del>
    </w:p>
    <w:p w:rsidR="000F44A3" w:rsidRPr="000F645F" w:rsidDel="00D66FFA" w:rsidRDefault="000F44A3">
      <w:pPr>
        <w:pStyle w:val="h1"/>
        <w:rPr>
          <w:del w:id="11158" w:author="Caree2" w:date="2016-10-26T18:38:00Z"/>
          <w:bCs/>
        </w:rPr>
        <w:pPrChange w:id="11159" w:author="Caree2" w:date="2016-10-28T06:24:00Z">
          <w:pPr>
            <w:tabs>
              <w:tab w:val="num" w:pos="0"/>
            </w:tabs>
          </w:pPr>
        </w:pPrChange>
      </w:pPr>
      <w:del w:id="11160" w:author="Caree2" w:date="2016-10-26T18:38:00Z">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delText>Signed: _______________________________________________</w:delText>
        </w:r>
      </w:del>
    </w:p>
    <w:p w:rsidR="000F44A3" w:rsidRPr="000F645F" w:rsidDel="00D66FFA" w:rsidRDefault="000F44A3">
      <w:pPr>
        <w:pStyle w:val="h1"/>
        <w:rPr>
          <w:del w:id="11161" w:author="Caree2" w:date="2016-10-26T18:38:00Z"/>
          <w:b/>
          <w:bCs/>
        </w:rPr>
        <w:pPrChange w:id="11162" w:author="Caree2" w:date="2016-10-28T06:24:00Z">
          <w:pPr>
            <w:shd w:val="clear" w:color="auto" w:fill="FFFFFF"/>
            <w:tabs>
              <w:tab w:val="num" w:pos="0"/>
            </w:tabs>
          </w:pPr>
        </w:pPrChange>
      </w:pPr>
      <w:del w:id="11163" w:author="Caree2" w:date="2016-10-26T18:38:00Z">
        <w:r w:rsidRPr="000F645F" w:rsidDel="00D66FFA">
          <w:rPr>
            <w:bCs/>
          </w:rPr>
          <w:delText xml:space="preserve"> </w:delText>
        </w:r>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delText xml:space="preserve">   Producer-processor</w:delText>
        </w:r>
        <w:r w:rsidRPr="000F645F" w:rsidDel="00D66FFA">
          <w:rPr>
            <w:bCs/>
          </w:rPr>
          <w:tab/>
        </w:r>
        <w:r w:rsidRPr="000F645F" w:rsidDel="00D66FFA">
          <w:rPr>
            <w:bCs/>
          </w:rPr>
          <w:tab/>
        </w:r>
        <w:r w:rsidRPr="000F645F" w:rsidDel="00D66FFA">
          <w:rPr>
            <w:bCs/>
          </w:rPr>
          <w:tab/>
          <w:delText xml:space="preserve"> </w:delText>
        </w:r>
        <w:r w:rsidRPr="000F645F" w:rsidDel="00D66FFA">
          <w:rPr>
            <w:bCs/>
          </w:rPr>
          <w:tab/>
        </w:r>
        <w:r w:rsidRPr="000F645F" w:rsidDel="00D66FFA">
          <w:rPr>
            <w:bCs/>
          </w:rPr>
          <w:tab/>
          <w:delText>MPPU Use Date</w:delText>
        </w:r>
        <w:r w:rsidR="00350F7F" w:rsidDel="00D66FFA">
          <w:rPr>
            <w:bCs/>
          </w:rPr>
          <w:delText xml:space="preserve"> </w:delText>
        </w:r>
      </w:del>
    </w:p>
    <w:p w:rsidR="000F44A3" w:rsidRPr="000F645F" w:rsidDel="00D66FFA" w:rsidRDefault="000F44A3">
      <w:pPr>
        <w:pStyle w:val="h1"/>
        <w:rPr>
          <w:del w:id="11164" w:author="Caree2" w:date="2016-10-26T18:38:00Z"/>
          <w:b/>
          <w:bCs/>
        </w:rPr>
        <w:pPrChange w:id="11165" w:author="Caree2" w:date="2016-10-28T06:24:00Z">
          <w:pPr>
            <w:shd w:val="clear" w:color="auto" w:fill="FFFFFF"/>
          </w:pPr>
        </w:pPrChange>
      </w:pPr>
    </w:p>
    <w:p w:rsidR="000F44A3" w:rsidRPr="000F645F" w:rsidDel="00D66FFA" w:rsidRDefault="000F44A3">
      <w:pPr>
        <w:pStyle w:val="h1"/>
        <w:rPr>
          <w:del w:id="11166" w:author="Caree2" w:date="2016-10-26T18:38:00Z"/>
        </w:rPr>
        <w:pPrChange w:id="11167" w:author="Caree2" w:date="2016-10-28T06:24:00Z">
          <w:pPr>
            <w:shd w:val="clear" w:color="auto" w:fill="FFFFFF"/>
          </w:pPr>
        </w:pPrChange>
      </w:pPr>
      <w:del w:id="11168" w:author="Caree2" w:date="2016-10-26T18:38:00Z">
        <w:r w:rsidRPr="00871E1A" w:rsidDel="00D66FFA">
          <w:rPr>
            <w:b/>
            <w:bCs/>
          </w:rPr>
          <w:delText xml:space="preserve">D. Trash: </w:delText>
        </w:r>
        <w:r w:rsidRPr="000F645F" w:rsidDel="00D66FFA">
          <w:delText>All trash generated by poultry processing activity on this date, e.g., paper towels, discarded containers or packaging materials, and disposable gloves, has been properly collected, contained and removed from the processing environment.</w:delText>
        </w:r>
        <w:r w:rsidRPr="000F645F" w:rsidDel="00D66FFA">
          <w:rPr>
            <w:b/>
            <w:bCs/>
          </w:rPr>
          <w:delText xml:space="preserve"> </w:delText>
        </w:r>
      </w:del>
    </w:p>
    <w:p w:rsidR="000F44A3" w:rsidRPr="000F645F" w:rsidDel="00D66FFA" w:rsidRDefault="000F44A3">
      <w:pPr>
        <w:pStyle w:val="h1"/>
        <w:rPr>
          <w:del w:id="11169" w:author="Caree2" w:date="2016-10-26T18:38:00Z"/>
        </w:rPr>
        <w:pPrChange w:id="11170" w:author="Caree2" w:date="2016-10-28T06:24:00Z">
          <w:pPr>
            <w:shd w:val="clear" w:color="auto" w:fill="FFFFFF"/>
          </w:pPr>
        </w:pPrChange>
      </w:pPr>
      <w:del w:id="11171" w:author="Caree2" w:date="2016-10-26T18:38:00Z">
        <w:r w:rsidRPr="000F645F" w:rsidDel="00D66FFA">
          <w:rPr>
            <w:b/>
            <w:bCs/>
          </w:rPr>
          <w:tab/>
        </w:r>
        <w:r w:rsidRPr="000F645F" w:rsidDel="00D66FFA">
          <w:rPr>
            <w:b/>
            <w:bCs/>
          </w:rPr>
          <w:tab/>
        </w:r>
        <w:r w:rsidRPr="000F645F" w:rsidDel="00D66FFA">
          <w:rPr>
            <w:b/>
            <w:bCs/>
          </w:rPr>
          <w:tab/>
        </w:r>
        <w:r w:rsidRPr="000F645F" w:rsidDel="00D66FFA">
          <w:rPr>
            <w:b/>
            <w:bCs/>
          </w:rPr>
          <w:tab/>
        </w:r>
        <w:r w:rsidRPr="000F645F" w:rsidDel="00D66FFA">
          <w:rPr>
            <w:b/>
            <w:bCs/>
          </w:rPr>
          <w:tab/>
        </w:r>
        <w:r w:rsidRPr="000F645F" w:rsidDel="00D66FFA">
          <w:delText>Completed by: ________________________________________</w:delText>
        </w:r>
      </w:del>
    </w:p>
    <w:p w:rsidR="000F44A3" w:rsidRPr="000F645F" w:rsidDel="00D66FFA" w:rsidRDefault="000F44A3">
      <w:pPr>
        <w:pStyle w:val="h1"/>
        <w:rPr>
          <w:del w:id="11172" w:author="Caree2" w:date="2016-10-26T18:38:00Z"/>
          <w:bCs/>
        </w:rPr>
        <w:pPrChange w:id="11173" w:author="Caree2" w:date="2016-10-28T06:24:00Z">
          <w:pPr>
            <w:ind w:left="1728" w:firstLine="432"/>
          </w:pPr>
        </w:pPrChange>
      </w:pPr>
      <w:del w:id="11174" w:author="Caree2" w:date="2016-10-26T18:38:00Z">
        <w:r w:rsidRPr="000F645F" w:rsidDel="00D66FFA">
          <w:rPr>
            <w:bCs/>
          </w:rPr>
          <w:delText>Signed: ______________________________________________</w:delText>
        </w:r>
        <w:r w:rsidRPr="000F645F" w:rsidDel="00D66FFA">
          <w:rPr>
            <w:bCs/>
          </w:rPr>
          <w:softHyphen/>
        </w:r>
      </w:del>
    </w:p>
    <w:p w:rsidR="000F44A3" w:rsidRPr="009A6A96" w:rsidDel="00D66FFA" w:rsidRDefault="000F44A3">
      <w:pPr>
        <w:pStyle w:val="h1"/>
        <w:rPr>
          <w:del w:id="11175" w:author="Caree2" w:date="2016-10-26T18:38:00Z"/>
          <w:bCs/>
        </w:rPr>
        <w:pPrChange w:id="11176" w:author="Caree2" w:date="2016-10-28T06:24:00Z">
          <w:pPr>
            <w:shd w:val="clear" w:color="auto" w:fill="FFFFFF"/>
            <w:ind w:firstLine="360"/>
          </w:pPr>
        </w:pPrChange>
      </w:pPr>
      <w:del w:id="11177" w:author="Caree2" w:date="2016-10-26T18:38:00Z">
        <w:r w:rsidRPr="000F645F" w:rsidDel="00D66FFA">
          <w:rPr>
            <w:bCs/>
          </w:rPr>
          <w:delText xml:space="preserve"> </w:delText>
        </w:r>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delText>Producer-processor</w:delText>
        </w:r>
        <w:r w:rsidRPr="000F645F" w:rsidDel="00D66FFA">
          <w:rPr>
            <w:bCs/>
          </w:rPr>
          <w:tab/>
        </w:r>
        <w:r w:rsidRPr="000F645F" w:rsidDel="00D66FFA">
          <w:rPr>
            <w:bCs/>
          </w:rPr>
          <w:tab/>
        </w:r>
        <w:r w:rsidRPr="000F645F" w:rsidDel="00D66FFA">
          <w:rPr>
            <w:bCs/>
          </w:rPr>
          <w:tab/>
          <w:delText xml:space="preserve"> </w:delText>
        </w:r>
        <w:r w:rsidRPr="000F645F" w:rsidDel="00D66FFA">
          <w:rPr>
            <w:bCs/>
          </w:rPr>
          <w:tab/>
        </w:r>
        <w:r w:rsidRPr="000F645F" w:rsidDel="00D66FFA">
          <w:rPr>
            <w:bCs/>
          </w:rPr>
          <w:tab/>
          <w:delText>MPPU Use Date</w:delText>
        </w:r>
        <w:r w:rsidR="00350F7F" w:rsidDel="00D66FFA">
          <w:rPr>
            <w:bCs/>
          </w:rPr>
          <w:delText xml:space="preserve"> </w:delText>
        </w:r>
      </w:del>
    </w:p>
    <w:p w:rsidR="00D230FE" w:rsidRPr="000F44A3" w:rsidDel="00D66FFA" w:rsidRDefault="00D230FE">
      <w:pPr>
        <w:pStyle w:val="h1"/>
        <w:rPr>
          <w:del w:id="11178" w:author="Caree2" w:date="2016-10-26T18:38:00Z"/>
          <w:sz w:val="44"/>
          <w:szCs w:val="44"/>
        </w:rPr>
        <w:pPrChange w:id="11179" w:author="Caree2" w:date="2016-10-28T06:24:00Z">
          <w:pPr>
            <w:pStyle w:val="Heading9"/>
            <w:ind w:left="-1440" w:firstLine="1440"/>
          </w:pPr>
        </w:pPrChange>
      </w:pPr>
      <w:del w:id="11180" w:author="Caree2" w:date="2016-10-26T18:38:00Z">
        <w:r w:rsidDel="00D66FFA">
          <w:rPr>
            <w:b/>
            <w:bCs/>
            <w:sz w:val="36"/>
          </w:rPr>
          <w:br w:type="page"/>
        </w:r>
        <w:r w:rsidRPr="000F44A3" w:rsidDel="00D66FFA">
          <w:rPr>
            <w:b/>
            <w:sz w:val="44"/>
            <w:szCs w:val="44"/>
          </w:rPr>
          <w:delText xml:space="preserve">Appendix </w:delText>
        </w:r>
        <w:r w:rsidDel="00D66FFA">
          <w:rPr>
            <w:b/>
            <w:sz w:val="44"/>
            <w:szCs w:val="44"/>
          </w:rPr>
          <w:delText>D</w:delText>
        </w:r>
      </w:del>
    </w:p>
    <w:p w:rsidR="00D230FE" w:rsidRPr="009A6A96" w:rsidDel="00D66FFA" w:rsidRDefault="00D230FE">
      <w:pPr>
        <w:pStyle w:val="h1"/>
        <w:rPr>
          <w:del w:id="11181" w:author="Caree2" w:date="2016-10-26T18:38:00Z"/>
          <w:b/>
          <w:bCs/>
          <w:sz w:val="44"/>
          <w:szCs w:val="44"/>
        </w:rPr>
        <w:pPrChange w:id="11182" w:author="Caree2" w:date="2016-10-28T06:24:00Z">
          <w:pPr>
            <w:shd w:val="clear" w:color="auto" w:fill="FFFFFF"/>
          </w:pPr>
        </w:pPrChange>
      </w:pPr>
      <w:del w:id="11183" w:author="Caree2" w:date="2016-10-26T18:38:00Z">
        <w:r w:rsidDel="00D66FFA">
          <w:rPr>
            <w:b/>
            <w:bCs/>
            <w:i w:val="0"/>
            <w:sz w:val="44"/>
            <w:szCs w:val="44"/>
          </w:rPr>
          <w:delText>DEP Guidelines and Best Management Practices for MPPU Waste Management</w:delText>
        </w:r>
      </w:del>
    </w:p>
    <w:p w:rsidR="00FB4F58" w:rsidDel="00D66FFA" w:rsidRDefault="00D230FE">
      <w:pPr>
        <w:pStyle w:val="h1"/>
        <w:rPr>
          <w:del w:id="11184" w:author="Caree2" w:date="2016-10-26T18:38:00Z"/>
          <w:b/>
          <w:bCs/>
          <w:sz w:val="36"/>
        </w:rPr>
        <w:pPrChange w:id="11185" w:author="Caree2" w:date="2016-10-28T06:24:00Z">
          <w:pPr>
            <w:shd w:val="clear" w:color="auto" w:fill="FFFFFF"/>
          </w:pPr>
        </w:pPrChange>
      </w:pPr>
      <w:del w:id="11186" w:author="Caree2" w:date="2016-10-26T18:38:00Z">
        <w:r w:rsidDel="00D66FFA">
          <w:rPr>
            <w:b/>
            <w:bCs/>
            <w:sz w:val="36"/>
          </w:rPr>
          <w:br w:type="page"/>
        </w:r>
        <w:r w:rsidR="001853D7" w:rsidDel="00D66FFA">
          <w:rPr>
            <w:b/>
            <w:bCs/>
            <w:i w:val="0"/>
            <w:noProof/>
            <w:sz w:val="36"/>
          </w:rPr>
          <w:drawing>
            <wp:inline distT="0" distB="0" distL="0" distR="0" wp14:anchorId="045D6DB5" wp14:editId="0F465C03">
              <wp:extent cx="6400800" cy="8286750"/>
              <wp:effectExtent l="0" t="0" r="0" b="0"/>
              <wp:docPr id="3" name="Picture 3" descr="MPPU%20WW%20Exemption%20with%20Appendix%20A%20Signed_P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PU%20WW%20Exemption%20with%20Appendix%20A%20Signed_Page_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00800" cy="8286750"/>
                      </a:xfrm>
                      <a:prstGeom prst="rect">
                        <a:avLst/>
                      </a:prstGeom>
                      <a:noFill/>
                      <a:ln>
                        <a:noFill/>
                      </a:ln>
                    </pic:spPr>
                  </pic:pic>
                </a:graphicData>
              </a:graphic>
            </wp:inline>
          </w:drawing>
        </w:r>
        <w:r w:rsidR="001853D7" w:rsidDel="00D66FFA">
          <w:rPr>
            <w:b/>
            <w:bCs/>
            <w:i w:val="0"/>
            <w:noProof/>
            <w:sz w:val="36"/>
          </w:rPr>
          <w:drawing>
            <wp:inline distT="0" distB="0" distL="0" distR="0" wp14:anchorId="1944911B" wp14:editId="767F88DE">
              <wp:extent cx="6400800" cy="8286750"/>
              <wp:effectExtent l="0" t="0" r="0" b="0"/>
              <wp:docPr id="4" name="Picture 4" descr="MPPU%20WW%20Exemption%20with%20Appendix%20A%20Signed_Pa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PPU%20WW%20Exemption%20with%20Appendix%20A%20Signed_Page_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00800" cy="8286750"/>
                      </a:xfrm>
                      <a:prstGeom prst="rect">
                        <a:avLst/>
                      </a:prstGeom>
                      <a:noFill/>
                      <a:ln>
                        <a:noFill/>
                      </a:ln>
                    </pic:spPr>
                  </pic:pic>
                </a:graphicData>
              </a:graphic>
            </wp:inline>
          </w:drawing>
        </w:r>
        <w:r w:rsidR="001853D7" w:rsidDel="00D66FFA">
          <w:rPr>
            <w:b/>
            <w:bCs/>
            <w:i w:val="0"/>
            <w:noProof/>
            <w:sz w:val="36"/>
          </w:rPr>
          <w:drawing>
            <wp:inline distT="0" distB="0" distL="0" distR="0" wp14:anchorId="15B29CDB" wp14:editId="00384485">
              <wp:extent cx="6400800" cy="8277225"/>
              <wp:effectExtent l="0" t="0" r="0" b="9525"/>
              <wp:docPr id="5" name="Picture 5" descr="MPPU%20WW%20Exemption%20with%20Appendix%20A%20Signed_Pag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PPU%20WW%20Exemption%20with%20Appendix%20A%20Signed_Page_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00800" cy="8277225"/>
                      </a:xfrm>
                      <a:prstGeom prst="rect">
                        <a:avLst/>
                      </a:prstGeom>
                      <a:noFill/>
                      <a:ln>
                        <a:noFill/>
                      </a:ln>
                    </pic:spPr>
                  </pic:pic>
                </a:graphicData>
              </a:graphic>
            </wp:inline>
          </w:drawing>
        </w:r>
        <w:r w:rsidR="001853D7" w:rsidDel="00D66FFA">
          <w:rPr>
            <w:b/>
            <w:bCs/>
            <w:i w:val="0"/>
            <w:noProof/>
            <w:sz w:val="36"/>
          </w:rPr>
          <w:drawing>
            <wp:inline distT="0" distB="0" distL="0" distR="0" wp14:anchorId="09A95652" wp14:editId="40613D84">
              <wp:extent cx="6400800" cy="8277225"/>
              <wp:effectExtent l="0" t="0" r="0" b="9525"/>
              <wp:docPr id="6" name="Picture 6" descr="MPPU%20WW%20Exemption%20with%20Appendix%20A%20Signed_Pag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PPU%20WW%20Exemption%20with%20Appendix%20A%20Signed_Page_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400800" cy="8277225"/>
                      </a:xfrm>
                      <a:prstGeom prst="rect">
                        <a:avLst/>
                      </a:prstGeom>
                      <a:noFill/>
                      <a:ln>
                        <a:noFill/>
                      </a:ln>
                    </pic:spPr>
                  </pic:pic>
                </a:graphicData>
              </a:graphic>
            </wp:inline>
          </w:drawing>
        </w:r>
        <w:r w:rsidR="001853D7" w:rsidDel="00D66FFA">
          <w:rPr>
            <w:b/>
            <w:bCs/>
            <w:i w:val="0"/>
            <w:noProof/>
            <w:sz w:val="36"/>
          </w:rPr>
          <mc:AlternateContent>
            <mc:Choice Requires="wps">
              <w:drawing>
                <wp:anchor distT="0" distB="0" distL="114300" distR="114300" simplePos="0" relativeHeight="251664384" behindDoc="0" locked="0" layoutInCell="1" allowOverlap="1" wp14:anchorId="6D81BBDF" wp14:editId="25113D25">
                  <wp:simplePos x="0" y="0"/>
                  <wp:positionH relativeFrom="column">
                    <wp:posOffset>3583305</wp:posOffset>
                  </wp:positionH>
                  <wp:positionV relativeFrom="paragraph">
                    <wp:posOffset>1208405</wp:posOffset>
                  </wp:positionV>
                  <wp:extent cx="340995" cy="290195"/>
                  <wp:effectExtent l="1905" t="0" r="0" b="0"/>
                  <wp:wrapNone/>
                  <wp:docPr id="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901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587C" w:rsidRDefault="000F587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038" type="#_x0000_t202" style="position:absolute;left:0;text-align:left;margin-left:282.15pt;margin-top:95.15pt;width:26.85pt;height:22.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" stroked="f">
                  <v:textbox>
                    <w:txbxContent>
                      <w:p w:rsidR="000F587C" w:rsidRDefault="000F587C"/>
                    </w:txbxContent>
                  </v:textbox>
                </v:shape>
              </w:pict>
            </mc:Fallback>
          </mc:AlternateContent>
        </w:r>
        <w:r w:rsidR="001853D7" w:rsidDel="00D66FFA">
          <w:rPr>
            <w:b/>
            <w:bCs/>
            <w:i w:val="0"/>
            <w:noProof/>
            <w:sz w:val="36"/>
          </w:rPr>
          <w:drawing>
            <wp:inline distT="0" distB="0" distL="0" distR="0" wp14:anchorId="216373E8" wp14:editId="7F625F59">
              <wp:extent cx="6400800" cy="8286750"/>
              <wp:effectExtent l="0" t="0" r="0" b="0"/>
              <wp:docPr id="7" name="Picture 7" descr="MPPU%20WW%20Exemption%20with%20Appendix%20A%20Signed_Pag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PPU%20WW%20Exemption%20with%20Appendix%20A%20Signed_Page_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00800" cy="8286750"/>
                      </a:xfrm>
                      <a:prstGeom prst="rect">
                        <a:avLst/>
                      </a:prstGeom>
                      <a:noFill/>
                      <a:ln>
                        <a:noFill/>
                      </a:ln>
                    </pic:spPr>
                  </pic:pic>
                </a:graphicData>
              </a:graphic>
            </wp:inline>
          </w:drawing>
        </w:r>
        <w:r w:rsidDel="00D66FFA">
          <w:rPr>
            <w:b/>
            <w:bCs/>
            <w:sz w:val="36"/>
          </w:rPr>
          <w:br w:type="page"/>
        </w:r>
        <w:r w:rsidR="001853D7" w:rsidDel="00D66FFA">
          <w:rPr>
            <w:b/>
            <w:bCs/>
            <w:i w:val="0"/>
            <w:noProof/>
            <w:sz w:val="36"/>
          </w:rPr>
          <w:drawing>
            <wp:inline distT="0" distB="0" distL="0" distR="0" wp14:anchorId="7BF0D1E3" wp14:editId="60B0FBB5">
              <wp:extent cx="6400800" cy="8286750"/>
              <wp:effectExtent l="0" t="0" r="0" b="0"/>
              <wp:docPr id="8" name="Picture 8" descr="MPPU WW Exemption with Appendix A Signed_Pag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PPU WW Exemption with Appendix A Signed_Page_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00800" cy="8286750"/>
                      </a:xfrm>
                      <a:prstGeom prst="rect">
                        <a:avLst/>
                      </a:prstGeom>
                      <a:noFill/>
                      <a:ln>
                        <a:noFill/>
                      </a:ln>
                    </pic:spPr>
                  </pic:pic>
                </a:graphicData>
              </a:graphic>
            </wp:inline>
          </w:drawing>
        </w:r>
      </w:del>
    </w:p>
    <w:p w:rsidR="005A35B4" w:rsidRPr="00BD5603" w:rsidRDefault="00FB4F58">
      <w:pPr>
        <w:pStyle w:val="h1"/>
        <w:rPr>
          <w:b/>
          <w:bCs/>
          <w:sz w:val="36"/>
        </w:rPr>
        <w:pPrChange w:id="11187" w:author="Caree2" w:date="2016-10-28T06:24:00Z">
          <w:pPr>
            <w:shd w:val="clear" w:color="auto" w:fill="FFFFFF"/>
          </w:pPr>
        </w:pPrChange>
      </w:pPr>
      <w:del w:id="11188" w:author="Caree2" w:date="2016-10-26T18:38:00Z">
        <w:r w:rsidDel="00D66FFA">
          <w:rPr>
            <w:b/>
            <w:bCs/>
            <w:sz w:val="36"/>
          </w:rPr>
          <w:br w:type="page"/>
        </w:r>
      </w:del>
    </w:p>
    <w:sectPr w:rsidR="005A35B4" w:rsidRPr="00BD5603" w:rsidSect="00682868">
      <w:headerReference w:type="even" r:id="rId61"/>
      <w:headerReference w:type="default" r:id="rId62"/>
      <w:footerReference w:type="even" r:id="rId63"/>
      <w:footerReference w:type="default" r:id="rId64"/>
      <w:headerReference w:type="first" r:id="rId65"/>
      <w:pgSz w:w="12240" w:h="15840" w:code="1"/>
      <w:pgMar w:top="1440" w:right="1440" w:bottom="1152" w:left="1152" w:header="720" w:footer="720" w:gutter="0"/>
      <w:pgNumType w:start="29"/>
      <w:cols w:space="720"/>
      <w:noEndnote w:val="0"/>
      <w:docGrid w:linePitch="360"/>
      <w:sectPrChange w:id="11189" w:author="Caree2" w:date="2016-10-28T06:24:00Z">
        <w:sectPr w:rsidR="005A35B4" w:rsidRPr="00BD5603" w:rsidSect="00682868">
          <w:pgMar w:top="1440" w:right="1440" w:bottom="1152" w:left="1440" w:header="720" w:footer="720" w:gutter="0"/>
          <w:noEndnote/>
          <w:docGrid w:linePitch="0"/>
        </w:sectPr>
      </w:sectPrChang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262FF" w:rsidRDefault="003262FF">
      <w:r>
        <w:separator/>
      </w:r>
    </w:p>
  </w:endnote>
  <w:endnote w:type="continuationSeparator" w:id="0">
    <w:p w:rsidR="003262FF" w:rsidRDefault="003262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Scala-Regular">
    <w:altName w:val="Century Schoolbook"/>
    <w:charset w:val="00"/>
    <w:family w:val="roman"/>
    <w:pitch w:val="variable"/>
    <w:sig w:usb0="80000027" w:usb1="00000040" w:usb2="00000000" w:usb3="00000000" w:csb0="0000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dings">
    <w:panose1 w:val="05030102010509060703"/>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Default="000F587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0F587C" w:rsidRDefault="000F587C">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Default="000F587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F1CFA">
      <w:rPr>
        <w:rStyle w:val="PageNumber"/>
        <w:noProof/>
      </w:rPr>
      <w:t>10</w:t>
    </w:r>
    <w:r>
      <w:rPr>
        <w:rStyle w:val="PageNumber"/>
      </w:rPr>
      <w:fldChar w:fldCharType="end"/>
    </w:r>
  </w:p>
  <w:p w:rsidR="000F587C" w:rsidRDefault="000F587C">
    <w:pPr>
      <w:pStyle w:val="Footer"/>
      <w:ind w:right="360"/>
      <w:jc w:val="center"/>
      <w:rPr>
        <w:rFonts w:ascii="Arial" w:hAnsi="Arial" w:cs="Arial"/>
        <w:i/>
        <w:iCs/>
        <w:sz w:val="1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Pr="00AC7900" w:rsidRDefault="000F587C" w:rsidP="00AC7900">
    <w:pPr>
      <w:pStyle w:val="Footer"/>
      <w:jc w:val="center"/>
      <w:rPr>
        <w:rFonts w:ascii="Arial" w:hAnsi="Arial" w:cs="Arial"/>
      </w:rPr>
    </w:pPr>
    <w:r w:rsidRPr="00AC7900">
      <w:rPr>
        <w:rFonts w:ascii="Arial" w:hAnsi="Arial" w:cs="Arial"/>
      </w:rPr>
      <w:t xml:space="preserve">Last Updated:   March </w:t>
    </w:r>
    <w:r>
      <w:rPr>
        <w:rFonts w:ascii="Arial" w:hAnsi="Arial" w:cs="Arial"/>
      </w:rPr>
      <w:t>23</w:t>
    </w:r>
    <w:r w:rsidRPr="00AC7900">
      <w:rPr>
        <w:rFonts w:ascii="Arial" w:hAnsi="Arial" w:cs="Arial"/>
      </w:rPr>
      <w:t>, 2011</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Default="000F587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0F587C" w:rsidRDefault="000F587C">
    <w:pPr>
      <w:pStyle w:val="Footer"/>
      <w:ind w:right="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Default="000F587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612E3">
      <w:rPr>
        <w:rStyle w:val="PageNumber"/>
        <w:noProof/>
      </w:rPr>
      <w:t>40</w:t>
    </w:r>
    <w:r>
      <w:rPr>
        <w:rStyle w:val="PageNumber"/>
      </w:rPr>
      <w:fldChar w:fldCharType="end"/>
    </w:r>
  </w:p>
  <w:p w:rsidR="000F587C" w:rsidRDefault="000F587C" w:rsidP="001D1200">
    <w:pPr>
      <w:pStyle w:val="Footer"/>
      <w:ind w:right="36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Default="000F587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0F587C" w:rsidRDefault="000F587C">
    <w:pPr>
      <w:pStyle w:val="Footer"/>
      <w:ind w:right="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Default="000F587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612E3">
      <w:rPr>
        <w:rStyle w:val="PageNumber"/>
        <w:noProof/>
      </w:rPr>
      <w:t>48</w:t>
    </w:r>
    <w:r>
      <w:rPr>
        <w:rStyle w:val="PageNumber"/>
      </w:rPr>
      <w:fldChar w:fldCharType="end"/>
    </w:r>
  </w:p>
  <w:p w:rsidR="000F587C" w:rsidRDefault="000F587C" w:rsidP="001D1200">
    <w:pPr>
      <w:pStyle w:val="Footer"/>
      <w:ind w:right="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Default="000F587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0F587C" w:rsidRDefault="000F587C">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Default="000F587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246C">
      <w:rPr>
        <w:rStyle w:val="PageNumber"/>
        <w:noProof/>
      </w:rPr>
      <w:t>82</w:t>
    </w:r>
    <w:r>
      <w:rPr>
        <w:rStyle w:val="PageNumber"/>
      </w:rPr>
      <w:fldChar w:fldCharType="end"/>
    </w:r>
  </w:p>
  <w:p w:rsidR="000F587C" w:rsidRPr="00544DAE" w:rsidRDefault="000F587C" w:rsidP="00FF5BF1">
    <w:pPr>
      <w:pStyle w:val="Footer"/>
      <w:ind w:righ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262FF" w:rsidRDefault="003262FF">
      <w:r>
        <w:separator/>
      </w:r>
    </w:p>
  </w:footnote>
  <w:footnote w:type="continuationSeparator" w:id="0">
    <w:p w:rsidR="003262FF" w:rsidRDefault="003262F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Default="000F587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Default="000F587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Default="000F587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Default="000F587C">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Default="000F587C">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Default="000F587C">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Default="000F587C">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Default="000F587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44BAD"/>
    <w:multiLevelType w:val="hybridMultilevel"/>
    <w:tmpl w:val="CEE00A62"/>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
    <w:nsid w:val="03AD3412"/>
    <w:multiLevelType w:val="hybridMultilevel"/>
    <w:tmpl w:val="CC1CC612"/>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4375CC9"/>
    <w:multiLevelType w:val="hybridMultilevel"/>
    <w:tmpl w:val="169601AC"/>
    <w:lvl w:ilvl="0" w:tplc="0409000F">
      <w:start w:val="1"/>
      <w:numFmt w:val="decimal"/>
      <w:lvlText w:val="%1."/>
      <w:lvlJc w:val="left"/>
      <w:pPr>
        <w:tabs>
          <w:tab w:val="num" w:pos="720"/>
        </w:tabs>
        <w:ind w:left="720" w:hanging="360"/>
      </w:pPr>
    </w:lvl>
    <w:lvl w:ilvl="1" w:tplc="DD5CD4D8">
      <w:start w:val="4"/>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DD5CD4D8">
      <w:start w:val="4"/>
      <w:numFmt w:val="bullet"/>
      <w:lvlText w:val="-"/>
      <w:lvlJc w:val="left"/>
      <w:pPr>
        <w:tabs>
          <w:tab w:val="num" w:pos="2880"/>
        </w:tabs>
        <w:ind w:left="2880" w:hanging="360"/>
      </w:pPr>
      <w:rPr>
        <w:rFonts w:ascii="Times New Roman" w:eastAsia="Times New Roman" w:hAnsi="Times New Roman" w:cs="Times New Roman"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76C6B3C"/>
    <w:multiLevelType w:val="hybridMultilevel"/>
    <w:tmpl w:val="748CBEF2"/>
    <w:lvl w:ilvl="0" w:tplc="9230B296">
      <w:start w:val="1"/>
      <w:numFmt w:val="lowerLetter"/>
      <w:lvlText w:val="%1."/>
      <w:lvlJc w:val="left"/>
      <w:pPr>
        <w:tabs>
          <w:tab w:val="num" w:pos="1800"/>
        </w:tabs>
        <w:ind w:left="1800" w:hanging="360"/>
      </w:pPr>
      <w:rPr>
        <w:rFonts w:hint="default"/>
        <w:caps/>
      </w:rPr>
    </w:lvl>
    <w:lvl w:ilvl="1" w:tplc="58CA9B6C">
      <w:start w:val="1"/>
      <w:numFmt w:val="bullet"/>
      <w:lvlText w:val="•"/>
      <w:lvlJc w:val="left"/>
      <w:pPr>
        <w:tabs>
          <w:tab w:val="num" w:pos="1440"/>
        </w:tabs>
        <w:ind w:left="1296" w:hanging="216"/>
      </w:pPr>
      <w:rPr>
        <w:rFonts w:ascii="Times New Roman" w:hAnsi="Times New Roman" w:cs="Times New Roman" w:hint="default"/>
        <w:caps/>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0E44753E"/>
    <w:multiLevelType w:val="hybridMultilevel"/>
    <w:tmpl w:val="2DD0D36A"/>
    <w:lvl w:ilvl="0" w:tplc="4A0AF00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80"/>
        </w:tabs>
        <w:ind w:left="-180" w:hanging="360"/>
      </w:pPr>
    </w:lvl>
    <w:lvl w:ilvl="2" w:tplc="0409001B" w:tentative="1">
      <w:start w:val="1"/>
      <w:numFmt w:val="lowerRoman"/>
      <w:lvlText w:val="%3."/>
      <w:lvlJc w:val="right"/>
      <w:pPr>
        <w:tabs>
          <w:tab w:val="num" w:pos="540"/>
        </w:tabs>
        <w:ind w:left="540" w:hanging="180"/>
      </w:pPr>
    </w:lvl>
    <w:lvl w:ilvl="3" w:tplc="0409000F" w:tentative="1">
      <w:start w:val="1"/>
      <w:numFmt w:val="decimal"/>
      <w:lvlText w:val="%4."/>
      <w:lvlJc w:val="left"/>
      <w:pPr>
        <w:tabs>
          <w:tab w:val="num" w:pos="1260"/>
        </w:tabs>
        <w:ind w:left="1260" w:hanging="360"/>
      </w:pPr>
    </w:lvl>
    <w:lvl w:ilvl="4" w:tplc="04090019" w:tentative="1">
      <w:start w:val="1"/>
      <w:numFmt w:val="lowerLetter"/>
      <w:lvlText w:val="%5."/>
      <w:lvlJc w:val="left"/>
      <w:pPr>
        <w:tabs>
          <w:tab w:val="num" w:pos="1980"/>
        </w:tabs>
        <w:ind w:left="1980" w:hanging="360"/>
      </w:pPr>
    </w:lvl>
    <w:lvl w:ilvl="5" w:tplc="0409001B" w:tentative="1">
      <w:start w:val="1"/>
      <w:numFmt w:val="lowerRoman"/>
      <w:lvlText w:val="%6."/>
      <w:lvlJc w:val="right"/>
      <w:pPr>
        <w:tabs>
          <w:tab w:val="num" w:pos="2700"/>
        </w:tabs>
        <w:ind w:left="2700" w:hanging="180"/>
      </w:pPr>
    </w:lvl>
    <w:lvl w:ilvl="6" w:tplc="0409000F" w:tentative="1">
      <w:start w:val="1"/>
      <w:numFmt w:val="decimal"/>
      <w:lvlText w:val="%7."/>
      <w:lvlJc w:val="left"/>
      <w:pPr>
        <w:tabs>
          <w:tab w:val="num" w:pos="3420"/>
        </w:tabs>
        <w:ind w:left="3420" w:hanging="360"/>
      </w:pPr>
    </w:lvl>
    <w:lvl w:ilvl="7" w:tplc="04090019" w:tentative="1">
      <w:start w:val="1"/>
      <w:numFmt w:val="lowerLetter"/>
      <w:lvlText w:val="%8."/>
      <w:lvlJc w:val="left"/>
      <w:pPr>
        <w:tabs>
          <w:tab w:val="num" w:pos="4140"/>
        </w:tabs>
        <w:ind w:left="4140" w:hanging="360"/>
      </w:pPr>
    </w:lvl>
    <w:lvl w:ilvl="8" w:tplc="0409001B" w:tentative="1">
      <w:start w:val="1"/>
      <w:numFmt w:val="lowerRoman"/>
      <w:lvlText w:val="%9."/>
      <w:lvlJc w:val="right"/>
      <w:pPr>
        <w:tabs>
          <w:tab w:val="num" w:pos="4860"/>
        </w:tabs>
        <w:ind w:left="4860" w:hanging="180"/>
      </w:pPr>
    </w:lvl>
  </w:abstractNum>
  <w:abstractNum w:abstractNumId="5">
    <w:nsid w:val="0E4F17BB"/>
    <w:multiLevelType w:val="hybridMultilevel"/>
    <w:tmpl w:val="26608F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DA6775"/>
    <w:multiLevelType w:val="hybridMultilevel"/>
    <w:tmpl w:val="E8D82840"/>
    <w:lvl w:ilvl="0" w:tplc="316EBD52">
      <w:start w:val="1"/>
      <w:numFmt w:val="bullet"/>
      <w:lvlText w:val=""/>
      <w:lvlJc w:val="left"/>
      <w:pPr>
        <w:tabs>
          <w:tab w:val="num" w:pos="1800"/>
        </w:tabs>
        <w:ind w:left="1800" w:hanging="360"/>
      </w:pPr>
      <w:rPr>
        <w:rFonts w:ascii="Symbol" w:hAnsi="Symbol" w:hint="default"/>
      </w:rPr>
    </w:lvl>
    <w:lvl w:ilvl="1" w:tplc="0409001B">
      <w:start w:val="1"/>
      <w:numFmt w:val="lowerRoman"/>
      <w:lvlText w:val="%2."/>
      <w:lvlJc w:val="right"/>
      <w:pPr>
        <w:tabs>
          <w:tab w:val="num" w:pos="1620"/>
        </w:tabs>
        <w:ind w:left="1620" w:hanging="180"/>
      </w:pPr>
    </w:lvl>
    <w:lvl w:ilvl="2" w:tplc="8A704D0E">
      <w:start w:val="1"/>
      <w:numFmt w:val="decimal"/>
      <w:lvlText w:val="%3."/>
      <w:lvlJc w:val="left"/>
      <w:pPr>
        <w:tabs>
          <w:tab w:val="num" w:pos="3240"/>
        </w:tabs>
        <w:ind w:left="3240" w:hanging="360"/>
      </w:pPr>
      <w:rPr>
        <w:rFont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7">
    <w:nsid w:val="0FDB7B26"/>
    <w:multiLevelType w:val="hybridMultilevel"/>
    <w:tmpl w:val="76029ABA"/>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12CC5D4B"/>
    <w:multiLevelType w:val="hybridMultilevel"/>
    <w:tmpl w:val="982A04D4"/>
    <w:lvl w:ilvl="0" w:tplc="4BEAABA6">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9">
    <w:nsid w:val="16DB140D"/>
    <w:multiLevelType w:val="hybridMultilevel"/>
    <w:tmpl w:val="DC52D578"/>
    <w:lvl w:ilvl="0" w:tplc="0CD23424">
      <w:start w:val="1"/>
      <w:numFmt w:val="bullet"/>
      <w:lvlText w:val="•"/>
      <w:lvlJc w:val="left"/>
      <w:pPr>
        <w:tabs>
          <w:tab w:val="num" w:pos="3935"/>
        </w:tabs>
        <w:ind w:left="3791" w:hanging="216"/>
      </w:pPr>
      <w:rPr>
        <w:rFonts w:ascii="Times New Roman" w:cs="Times New Roman" w:hint="default"/>
      </w:rPr>
    </w:lvl>
    <w:lvl w:ilvl="1" w:tplc="04090003" w:tentative="1">
      <w:start w:val="1"/>
      <w:numFmt w:val="bullet"/>
      <w:lvlText w:val="o"/>
      <w:lvlJc w:val="left"/>
      <w:pPr>
        <w:tabs>
          <w:tab w:val="num" w:pos="3660"/>
        </w:tabs>
        <w:ind w:left="3660" w:hanging="360"/>
      </w:pPr>
      <w:rPr>
        <w:rFonts w:ascii="Courier New" w:hAnsi="Courier New" w:hint="default"/>
      </w:rPr>
    </w:lvl>
    <w:lvl w:ilvl="2" w:tplc="04090005" w:tentative="1">
      <w:start w:val="1"/>
      <w:numFmt w:val="bullet"/>
      <w:lvlText w:val=""/>
      <w:lvlJc w:val="left"/>
      <w:pPr>
        <w:tabs>
          <w:tab w:val="num" w:pos="4380"/>
        </w:tabs>
        <w:ind w:left="4380" w:hanging="360"/>
      </w:pPr>
      <w:rPr>
        <w:rFonts w:ascii="Wingdings" w:hAnsi="Wingdings" w:hint="default"/>
      </w:rPr>
    </w:lvl>
    <w:lvl w:ilvl="3" w:tplc="04090001" w:tentative="1">
      <w:start w:val="1"/>
      <w:numFmt w:val="bullet"/>
      <w:lvlText w:val=""/>
      <w:lvlJc w:val="left"/>
      <w:pPr>
        <w:tabs>
          <w:tab w:val="num" w:pos="5100"/>
        </w:tabs>
        <w:ind w:left="5100" w:hanging="360"/>
      </w:pPr>
      <w:rPr>
        <w:rFonts w:ascii="Symbol" w:hAnsi="Symbol" w:hint="default"/>
      </w:rPr>
    </w:lvl>
    <w:lvl w:ilvl="4" w:tplc="04090003" w:tentative="1">
      <w:start w:val="1"/>
      <w:numFmt w:val="bullet"/>
      <w:lvlText w:val="o"/>
      <w:lvlJc w:val="left"/>
      <w:pPr>
        <w:tabs>
          <w:tab w:val="num" w:pos="5820"/>
        </w:tabs>
        <w:ind w:left="5820" w:hanging="360"/>
      </w:pPr>
      <w:rPr>
        <w:rFonts w:ascii="Courier New" w:hAnsi="Courier New" w:hint="default"/>
      </w:rPr>
    </w:lvl>
    <w:lvl w:ilvl="5" w:tplc="04090005">
      <w:start w:val="1"/>
      <w:numFmt w:val="bullet"/>
      <w:lvlText w:val=""/>
      <w:lvlJc w:val="left"/>
      <w:pPr>
        <w:tabs>
          <w:tab w:val="num" w:pos="6540"/>
        </w:tabs>
        <w:ind w:left="6540" w:hanging="360"/>
      </w:pPr>
      <w:rPr>
        <w:rFonts w:ascii="Wingdings" w:hAnsi="Wingdings" w:hint="default"/>
      </w:rPr>
    </w:lvl>
    <w:lvl w:ilvl="6" w:tplc="04090001" w:tentative="1">
      <w:start w:val="1"/>
      <w:numFmt w:val="bullet"/>
      <w:lvlText w:val=""/>
      <w:lvlJc w:val="left"/>
      <w:pPr>
        <w:tabs>
          <w:tab w:val="num" w:pos="7260"/>
        </w:tabs>
        <w:ind w:left="7260" w:hanging="360"/>
      </w:pPr>
      <w:rPr>
        <w:rFonts w:ascii="Symbol" w:hAnsi="Symbol" w:hint="default"/>
      </w:rPr>
    </w:lvl>
    <w:lvl w:ilvl="7" w:tplc="04090003" w:tentative="1">
      <w:start w:val="1"/>
      <w:numFmt w:val="bullet"/>
      <w:lvlText w:val="o"/>
      <w:lvlJc w:val="left"/>
      <w:pPr>
        <w:tabs>
          <w:tab w:val="num" w:pos="7980"/>
        </w:tabs>
        <w:ind w:left="7980" w:hanging="360"/>
      </w:pPr>
      <w:rPr>
        <w:rFonts w:ascii="Courier New" w:hAnsi="Courier New" w:hint="default"/>
      </w:rPr>
    </w:lvl>
    <w:lvl w:ilvl="8" w:tplc="04090005" w:tentative="1">
      <w:start w:val="1"/>
      <w:numFmt w:val="bullet"/>
      <w:lvlText w:val=""/>
      <w:lvlJc w:val="left"/>
      <w:pPr>
        <w:tabs>
          <w:tab w:val="num" w:pos="8700"/>
        </w:tabs>
        <w:ind w:left="8700" w:hanging="360"/>
      </w:pPr>
      <w:rPr>
        <w:rFonts w:ascii="Wingdings" w:hAnsi="Wingdings" w:hint="default"/>
      </w:rPr>
    </w:lvl>
  </w:abstractNum>
  <w:abstractNum w:abstractNumId="10">
    <w:nsid w:val="18A532E9"/>
    <w:multiLevelType w:val="hybridMultilevel"/>
    <w:tmpl w:val="96D00D44"/>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nsid w:val="1AAD0B63"/>
    <w:multiLevelType w:val="hybridMultilevel"/>
    <w:tmpl w:val="167CE484"/>
    <w:lvl w:ilvl="0" w:tplc="9230B296">
      <w:start w:val="1"/>
      <w:numFmt w:val="lowerLetter"/>
      <w:lvlText w:val="%1."/>
      <w:lvlJc w:val="left"/>
      <w:pPr>
        <w:tabs>
          <w:tab w:val="num" w:pos="1800"/>
        </w:tabs>
        <w:ind w:left="1800" w:hanging="360"/>
      </w:pPr>
      <w:rPr>
        <w:rFonts w:hint="default"/>
        <w:caps/>
      </w:rPr>
    </w:lvl>
    <w:lvl w:ilvl="1" w:tplc="BFFC96D2">
      <w:start w:val="1"/>
      <w:numFmt w:val="bullet"/>
      <w:lvlText w:val="•"/>
      <w:lvlJc w:val="left"/>
      <w:pPr>
        <w:tabs>
          <w:tab w:val="num" w:pos="1440"/>
        </w:tabs>
        <w:ind w:left="1296" w:hanging="216"/>
      </w:pPr>
      <w:rPr>
        <w:rFonts w:ascii="Times New Roman" w:hAnsi="Times New Roman" w:cs="Times New Roman" w:hint="default"/>
        <w:caps/>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1C5D4F12"/>
    <w:multiLevelType w:val="hybridMultilevel"/>
    <w:tmpl w:val="6DEA0D84"/>
    <w:lvl w:ilvl="0" w:tplc="0CD23424">
      <w:start w:val="1"/>
      <w:numFmt w:val="bullet"/>
      <w:lvlText w:val="•"/>
      <w:lvlJc w:val="left"/>
      <w:pPr>
        <w:tabs>
          <w:tab w:val="num" w:pos="720"/>
        </w:tabs>
        <w:ind w:left="576" w:hanging="216"/>
      </w:pPr>
      <w:rPr>
        <w:rFonts w:ascii="Times New Roman" w:cs="Times New Roman" w:hint="default"/>
      </w:rPr>
    </w:lvl>
    <w:lvl w:ilvl="1" w:tplc="04090003" w:tentative="1">
      <w:start w:val="1"/>
      <w:numFmt w:val="bullet"/>
      <w:lvlText w:val="o"/>
      <w:lvlJc w:val="left"/>
      <w:pPr>
        <w:tabs>
          <w:tab w:val="num" w:pos="445"/>
        </w:tabs>
        <w:ind w:left="445" w:hanging="360"/>
      </w:pPr>
      <w:rPr>
        <w:rFonts w:ascii="Courier New" w:hAnsi="Courier New" w:hint="default"/>
      </w:rPr>
    </w:lvl>
    <w:lvl w:ilvl="2" w:tplc="04090005" w:tentative="1">
      <w:start w:val="1"/>
      <w:numFmt w:val="bullet"/>
      <w:lvlText w:val=""/>
      <w:lvlJc w:val="left"/>
      <w:pPr>
        <w:tabs>
          <w:tab w:val="num" w:pos="1165"/>
        </w:tabs>
        <w:ind w:left="1165" w:hanging="360"/>
      </w:pPr>
      <w:rPr>
        <w:rFonts w:ascii="Wingdings" w:hAnsi="Wingdings" w:hint="default"/>
      </w:rPr>
    </w:lvl>
    <w:lvl w:ilvl="3" w:tplc="04090001" w:tentative="1">
      <w:start w:val="1"/>
      <w:numFmt w:val="bullet"/>
      <w:lvlText w:val=""/>
      <w:lvlJc w:val="left"/>
      <w:pPr>
        <w:tabs>
          <w:tab w:val="num" w:pos="1885"/>
        </w:tabs>
        <w:ind w:left="1885" w:hanging="360"/>
      </w:pPr>
      <w:rPr>
        <w:rFonts w:ascii="Symbol" w:hAnsi="Symbol" w:hint="default"/>
      </w:rPr>
    </w:lvl>
    <w:lvl w:ilvl="4" w:tplc="04090003" w:tentative="1">
      <w:start w:val="1"/>
      <w:numFmt w:val="bullet"/>
      <w:lvlText w:val="o"/>
      <w:lvlJc w:val="left"/>
      <w:pPr>
        <w:tabs>
          <w:tab w:val="num" w:pos="2605"/>
        </w:tabs>
        <w:ind w:left="2605" w:hanging="360"/>
      </w:pPr>
      <w:rPr>
        <w:rFonts w:ascii="Courier New" w:hAnsi="Courier New" w:hint="default"/>
      </w:rPr>
    </w:lvl>
    <w:lvl w:ilvl="5" w:tplc="04090005" w:tentative="1">
      <w:start w:val="1"/>
      <w:numFmt w:val="bullet"/>
      <w:lvlText w:val=""/>
      <w:lvlJc w:val="left"/>
      <w:pPr>
        <w:tabs>
          <w:tab w:val="num" w:pos="3325"/>
        </w:tabs>
        <w:ind w:left="3325" w:hanging="360"/>
      </w:pPr>
      <w:rPr>
        <w:rFonts w:ascii="Wingdings" w:hAnsi="Wingdings" w:hint="default"/>
      </w:rPr>
    </w:lvl>
    <w:lvl w:ilvl="6" w:tplc="04090001" w:tentative="1">
      <w:start w:val="1"/>
      <w:numFmt w:val="bullet"/>
      <w:lvlText w:val=""/>
      <w:lvlJc w:val="left"/>
      <w:pPr>
        <w:tabs>
          <w:tab w:val="num" w:pos="4045"/>
        </w:tabs>
        <w:ind w:left="4045" w:hanging="360"/>
      </w:pPr>
      <w:rPr>
        <w:rFonts w:ascii="Symbol" w:hAnsi="Symbol" w:hint="default"/>
      </w:rPr>
    </w:lvl>
    <w:lvl w:ilvl="7" w:tplc="04090003" w:tentative="1">
      <w:start w:val="1"/>
      <w:numFmt w:val="bullet"/>
      <w:lvlText w:val="o"/>
      <w:lvlJc w:val="left"/>
      <w:pPr>
        <w:tabs>
          <w:tab w:val="num" w:pos="4765"/>
        </w:tabs>
        <w:ind w:left="4765" w:hanging="360"/>
      </w:pPr>
      <w:rPr>
        <w:rFonts w:ascii="Courier New" w:hAnsi="Courier New" w:hint="default"/>
      </w:rPr>
    </w:lvl>
    <w:lvl w:ilvl="8" w:tplc="04090005" w:tentative="1">
      <w:start w:val="1"/>
      <w:numFmt w:val="bullet"/>
      <w:lvlText w:val=""/>
      <w:lvlJc w:val="left"/>
      <w:pPr>
        <w:tabs>
          <w:tab w:val="num" w:pos="5485"/>
        </w:tabs>
        <w:ind w:left="5485" w:hanging="360"/>
      </w:pPr>
      <w:rPr>
        <w:rFonts w:ascii="Wingdings" w:hAnsi="Wingdings" w:hint="default"/>
      </w:rPr>
    </w:lvl>
  </w:abstractNum>
  <w:abstractNum w:abstractNumId="13">
    <w:nsid w:val="1DEA598A"/>
    <w:multiLevelType w:val="hybridMultilevel"/>
    <w:tmpl w:val="A6E8BC86"/>
    <w:lvl w:ilvl="0" w:tplc="0409000F">
      <w:start w:val="1"/>
      <w:numFmt w:val="decimal"/>
      <w:lvlText w:val="%1."/>
      <w:lvlJc w:val="left"/>
      <w:pPr>
        <w:tabs>
          <w:tab w:val="num" w:pos="720"/>
        </w:tabs>
        <w:ind w:left="720" w:hanging="360"/>
      </w:pPr>
    </w:lvl>
    <w:lvl w:ilvl="1" w:tplc="DD5CD4D8">
      <w:start w:val="4"/>
      <w:numFmt w:val="bullet"/>
      <w:lvlText w:val="-"/>
      <w:lvlJc w:val="left"/>
      <w:pPr>
        <w:tabs>
          <w:tab w:val="num" w:pos="1440"/>
        </w:tabs>
        <w:ind w:left="1440" w:hanging="360"/>
      </w:pPr>
      <w:rPr>
        <w:rFonts w:ascii="Times New Roman" w:eastAsia="Times New Roman" w:hAnsi="Times New Roman" w:cs="Times New Roman" w:hint="default"/>
      </w:rPr>
    </w:lvl>
    <w:lvl w:ilvl="2" w:tplc="0CD23424">
      <w:start w:val="1"/>
      <w:numFmt w:val="bullet"/>
      <w:lvlText w:val="•"/>
      <w:lvlJc w:val="left"/>
      <w:pPr>
        <w:tabs>
          <w:tab w:val="num" w:pos="2340"/>
        </w:tabs>
        <w:ind w:left="2196" w:hanging="216"/>
      </w:pPr>
      <w:rPr>
        <w:rFonts w:ascii="Times New Roman" w:cs="Times New Roman" w:hint="default"/>
      </w:rPr>
    </w:lvl>
    <w:lvl w:ilvl="3" w:tplc="0409000F">
      <w:start w:val="1"/>
      <w:numFmt w:val="decimal"/>
      <w:lvlText w:val="%4."/>
      <w:lvlJc w:val="left"/>
      <w:pPr>
        <w:tabs>
          <w:tab w:val="num" w:pos="2880"/>
        </w:tabs>
        <w:ind w:left="2880" w:hanging="360"/>
      </w:pPr>
    </w:lvl>
    <w:lvl w:ilvl="4" w:tplc="EC38B028">
      <w:start w:val="1"/>
      <w:numFmt w:val="lowerLetter"/>
      <w:lvlText w:val="%5."/>
      <w:lvlJc w:val="left"/>
      <w:pPr>
        <w:tabs>
          <w:tab w:val="num" w:pos="3600"/>
        </w:tabs>
        <w:ind w:left="3600" w:hanging="360"/>
      </w:pPr>
      <w:rPr>
        <w:rFonts w:hint="default"/>
      </w:rPr>
    </w:lvl>
    <w:lvl w:ilvl="5" w:tplc="0409000F">
      <w:start w:val="1"/>
      <w:numFmt w:val="decimal"/>
      <w:lvlText w:val="%6."/>
      <w:lvlJc w:val="left"/>
      <w:pPr>
        <w:tabs>
          <w:tab w:val="num" w:pos="4500"/>
        </w:tabs>
        <w:ind w:left="4500" w:hanging="360"/>
      </w:p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1EB007F4"/>
    <w:multiLevelType w:val="hybridMultilevel"/>
    <w:tmpl w:val="24F05C9C"/>
    <w:lvl w:ilvl="0" w:tplc="0CD23424">
      <w:start w:val="1"/>
      <w:numFmt w:val="bullet"/>
      <w:lvlText w:val="•"/>
      <w:lvlJc w:val="left"/>
      <w:pPr>
        <w:tabs>
          <w:tab w:val="num" w:pos="720"/>
        </w:tabs>
        <w:ind w:left="576" w:hanging="216"/>
      </w:pPr>
      <w:rPr>
        <w:rFonts w:ascii="Times New Roman" w:cs="Times New Roman" w:hint="default"/>
      </w:rPr>
    </w:lvl>
    <w:lvl w:ilvl="1" w:tplc="0409001B">
      <w:start w:val="1"/>
      <w:numFmt w:val="lowerRoman"/>
      <w:lvlText w:val="%2."/>
      <w:lvlJc w:val="right"/>
      <w:pPr>
        <w:tabs>
          <w:tab w:val="num" w:pos="1260"/>
        </w:tabs>
        <w:ind w:left="1260" w:hanging="18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206A42FC"/>
    <w:multiLevelType w:val="hybridMultilevel"/>
    <w:tmpl w:val="0B202D1E"/>
    <w:lvl w:ilvl="0" w:tplc="9230B296">
      <w:start w:val="1"/>
      <w:numFmt w:val="lowerLetter"/>
      <w:lvlText w:val="%1."/>
      <w:lvlJc w:val="left"/>
      <w:pPr>
        <w:tabs>
          <w:tab w:val="num" w:pos="720"/>
        </w:tabs>
        <w:ind w:left="720" w:hanging="360"/>
      </w:pPr>
      <w:rPr>
        <w:rFonts w:hint="default"/>
        <w:caps/>
      </w:rPr>
    </w:lvl>
    <w:lvl w:ilvl="1" w:tplc="04090019" w:tentative="1">
      <w:start w:val="1"/>
      <w:numFmt w:val="lowerLetter"/>
      <w:lvlText w:val="%2."/>
      <w:lvlJc w:val="left"/>
      <w:pPr>
        <w:tabs>
          <w:tab w:val="num" w:pos="360"/>
        </w:tabs>
        <w:ind w:left="360" w:hanging="360"/>
      </w:pPr>
    </w:lvl>
    <w:lvl w:ilvl="2" w:tplc="0409001B" w:tentative="1">
      <w:start w:val="1"/>
      <w:numFmt w:val="lowerRoman"/>
      <w:lvlText w:val="%3."/>
      <w:lvlJc w:val="right"/>
      <w:pPr>
        <w:tabs>
          <w:tab w:val="num" w:pos="1080"/>
        </w:tabs>
        <w:ind w:left="1080" w:hanging="180"/>
      </w:pPr>
    </w:lvl>
    <w:lvl w:ilvl="3" w:tplc="0409000F" w:tentative="1">
      <w:start w:val="1"/>
      <w:numFmt w:val="decimal"/>
      <w:lvlText w:val="%4."/>
      <w:lvlJc w:val="left"/>
      <w:pPr>
        <w:tabs>
          <w:tab w:val="num" w:pos="1800"/>
        </w:tabs>
        <w:ind w:left="1800" w:hanging="360"/>
      </w:pPr>
    </w:lvl>
    <w:lvl w:ilvl="4" w:tplc="04090019" w:tentative="1">
      <w:start w:val="1"/>
      <w:numFmt w:val="lowerLetter"/>
      <w:lvlText w:val="%5."/>
      <w:lvlJc w:val="left"/>
      <w:pPr>
        <w:tabs>
          <w:tab w:val="num" w:pos="2520"/>
        </w:tabs>
        <w:ind w:left="2520" w:hanging="360"/>
      </w:pPr>
    </w:lvl>
    <w:lvl w:ilvl="5" w:tplc="0409001B" w:tentative="1">
      <w:start w:val="1"/>
      <w:numFmt w:val="lowerRoman"/>
      <w:lvlText w:val="%6."/>
      <w:lvlJc w:val="right"/>
      <w:pPr>
        <w:tabs>
          <w:tab w:val="num" w:pos="3240"/>
        </w:tabs>
        <w:ind w:left="3240" w:hanging="180"/>
      </w:pPr>
    </w:lvl>
    <w:lvl w:ilvl="6" w:tplc="0409000F" w:tentative="1">
      <w:start w:val="1"/>
      <w:numFmt w:val="decimal"/>
      <w:lvlText w:val="%7."/>
      <w:lvlJc w:val="left"/>
      <w:pPr>
        <w:tabs>
          <w:tab w:val="num" w:pos="3960"/>
        </w:tabs>
        <w:ind w:left="3960" w:hanging="360"/>
      </w:pPr>
    </w:lvl>
    <w:lvl w:ilvl="7" w:tplc="04090019" w:tentative="1">
      <w:start w:val="1"/>
      <w:numFmt w:val="lowerLetter"/>
      <w:lvlText w:val="%8."/>
      <w:lvlJc w:val="left"/>
      <w:pPr>
        <w:tabs>
          <w:tab w:val="num" w:pos="4680"/>
        </w:tabs>
        <w:ind w:left="4680" w:hanging="360"/>
      </w:pPr>
    </w:lvl>
    <w:lvl w:ilvl="8" w:tplc="0409001B" w:tentative="1">
      <w:start w:val="1"/>
      <w:numFmt w:val="lowerRoman"/>
      <w:lvlText w:val="%9."/>
      <w:lvlJc w:val="right"/>
      <w:pPr>
        <w:tabs>
          <w:tab w:val="num" w:pos="5400"/>
        </w:tabs>
        <w:ind w:left="5400" w:hanging="180"/>
      </w:pPr>
    </w:lvl>
  </w:abstractNum>
  <w:abstractNum w:abstractNumId="16">
    <w:nsid w:val="20977184"/>
    <w:multiLevelType w:val="hybridMultilevel"/>
    <w:tmpl w:val="24F05C9C"/>
    <w:lvl w:ilvl="0" w:tplc="9230B296">
      <w:start w:val="1"/>
      <w:numFmt w:val="lowerLetter"/>
      <w:lvlText w:val="%1."/>
      <w:lvlJc w:val="left"/>
      <w:pPr>
        <w:tabs>
          <w:tab w:val="num" w:pos="720"/>
        </w:tabs>
        <w:ind w:left="720" w:hanging="360"/>
      </w:pPr>
      <w:rPr>
        <w:rFonts w:hint="default"/>
        <w:caps/>
      </w:rPr>
    </w:lvl>
    <w:lvl w:ilvl="1" w:tplc="0409001B">
      <w:start w:val="1"/>
      <w:numFmt w:val="lowerRoman"/>
      <w:lvlText w:val="%2."/>
      <w:lvlJc w:val="right"/>
      <w:pPr>
        <w:tabs>
          <w:tab w:val="num" w:pos="1260"/>
        </w:tabs>
        <w:ind w:left="1260" w:hanging="18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21946F97"/>
    <w:multiLevelType w:val="hybridMultilevel"/>
    <w:tmpl w:val="93720C7A"/>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25A863A7"/>
    <w:multiLevelType w:val="hybridMultilevel"/>
    <w:tmpl w:val="B9A8DD4A"/>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27006AA9"/>
    <w:multiLevelType w:val="hybridMultilevel"/>
    <w:tmpl w:val="2B34B6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2A194AFB"/>
    <w:multiLevelType w:val="hybridMultilevel"/>
    <w:tmpl w:val="ABBA75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B4C4955"/>
    <w:multiLevelType w:val="hybridMultilevel"/>
    <w:tmpl w:val="061235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2F8C564B"/>
    <w:multiLevelType w:val="hybridMultilevel"/>
    <w:tmpl w:val="6EECC3EA"/>
    <w:lvl w:ilvl="0" w:tplc="9230B296">
      <w:start w:val="1"/>
      <w:numFmt w:val="lowerLetter"/>
      <w:lvlText w:val="%1."/>
      <w:lvlJc w:val="left"/>
      <w:pPr>
        <w:tabs>
          <w:tab w:val="num" w:pos="720"/>
        </w:tabs>
        <w:ind w:left="720" w:hanging="360"/>
      </w:pPr>
      <w:rPr>
        <w:rFonts w:hint="default"/>
        <w:caps/>
      </w:rPr>
    </w:lvl>
    <w:lvl w:ilvl="1" w:tplc="04090019" w:tentative="1">
      <w:start w:val="1"/>
      <w:numFmt w:val="lowerLetter"/>
      <w:lvlText w:val="%2."/>
      <w:lvlJc w:val="left"/>
      <w:pPr>
        <w:tabs>
          <w:tab w:val="num" w:pos="360"/>
        </w:tabs>
        <w:ind w:left="360" w:hanging="360"/>
      </w:pPr>
    </w:lvl>
    <w:lvl w:ilvl="2" w:tplc="0409001B" w:tentative="1">
      <w:start w:val="1"/>
      <w:numFmt w:val="lowerRoman"/>
      <w:lvlText w:val="%3."/>
      <w:lvlJc w:val="right"/>
      <w:pPr>
        <w:tabs>
          <w:tab w:val="num" w:pos="1080"/>
        </w:tabs>
        <w:ind w:left="1080" w:hanging="180"/>
      </w:pPr>
    </w:lvl>
    <w:lvl w:ilvl="3" w:tplc="0409000F" w:tentative="1">
      <w:start w:val="1"/>
      <w:numFmt w:val="decimal"/>
      <w:lvlText w:val="%4."/>
      <w:lvlJc w:val="left"/>
      <w:pPr>
        <w:tabs>
          <w:tab w:val="num" w:pos="1800"/>
        </w:tabs>
        <w:ind w:left="1800" w:hanging="360"/>
      </w:pPr>
    </w:lvl>
    <w:lvl w:ilvl="4" w:tplc="04090019" w:tentative="1">
      <w:start w:val="1"/>
      <w:numFmt w:val="lowerLetter"/>
      <w:lvlText w:val="%5."/>
      <w:lvlJc w:val="left"/>
      <w:pPr>
        <w:tabs>
          <w:tab w:val="num" w:pos="2520"/>
        </w:tabs>
        <w:ind w:left="2520" w:hanging="360"/>
      </w:pPr>
    </w:lvl>
    <w:lvl w:ilvl="5" w:tplc="0409001B" w:tentative="1">
      <w:start w:val="1"/>
      <w:numFmt w:val="lowerRoman"/>
      <w:lvlText w:val="%6."/>
      <w:lvlJc w:val="right"/>
      <w:pPr>
        <w:tabs>
          <w:tab w:val="num" w:pos="3240"/>
        </w:tabs>
        <w:ind w:left="3240" w:hanging="180"/>
      </w:pPr>
    </w:lvl>
    <w:lvl w:ilvl="6" w:tplc="0409000F" w:tentative="1">
      <w:start w:val="1"/>
      <w:numFmt w:val="decimal"/>
      <w:lvlText w:val="%7."/>
      <w:lvlJc w:val="left"/>
      <w:pPr>
        <w:tabs>
          <w:tab w:val="num" w:pos="3960"/>
        </w:tabs>
        <w:ind w:left="3960" w:hanging="360"/>
      </w:pPr>
    </w:lvl>
    <w:lvl w:ilvl="7" w:tplc="04090019" w:tentative="1">
      <w:start w:val="1"/>
      <w:numFmt w:val="lowerLetter"/>
      <w:lvlText w:val="%8."/>
      <w:lvlJc w:val="left"/>
      <w:pPr>
        <w:tabs>
          <w:tab w:val="num" w:pos="4680"/>
        </w:tabs>
        <w:ind w:left="4680" w:hanging="360"/>
      </w:pPr>
    </w:lvl>
    <w:lvl w:ilvl="8" w:tplc="0409001B" w:tentative="1">
      <w:start w:val="1"/>
      <w:numFmt w:val="lowerRoman"/>
      <w:lvlText w:val="%9."/>
      <w:lvlJc w:val="right"/>
      <w:pPr>
        <w:tabs>
          <w:tab w:val="num" w:pos="5400"/>
        </w:tabs>
        <w:ind w:left="5400" w:hanging="180"/>
      </w:pPr>
    </w:lvl>
  </w:abstractNum>
  <w:abstractNum w:abstractNumId="23">
    <w:nsid w:val="32117A81"/>
    <w:multiLevelType w:val="hybridMultilevel"/>
    <w:tmpl w:val="D9706148"/>
    <w:lvl w:ilvl="0" w:tplc="DAB62C4A">
      <w:start w:val="1"/>
      <w:numFmt w:val="bullet"/>
      <w:lvlText w:val=""/>
      <w:lvlJc w:val="left"/>
      <w:pPr>
        <w:tabs>
          <w:tab w:val="num" w:pos="720"/>
        </w:tabs>
        <w:ind w:left="720" w:hanging="360"/>
      </w:pPr>
      <w:rPr>
        <w:rFonts w:ascii="Wingdings 3" w:hAnsi="Wingdings 3"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36AD4435"/>
    <w:multiLevelType w:val="hybridMultilevel"/>
    <w:tmpl w:val="DEBC8A60"/>
    <w:lvl w:ilvl="0" w:tplc="0CD23424">
      <w:start w:val="1"/>
      <w:numFmt w:val="bullet"/>
      <w:lvlText w:val="•"/>
      <w:lvlJc w:val="left"/>
      <w:pPr>
        <w:tabs>
          <w:tab w:val="num" w:pos="720"/>
        </w:tabs>
        <w:ind w:left="576" w:hanging="216"/>
      </w:pPr>
      <w:rPr>
        <w:rFonts w:ascii="Times New Roman" w:cs="Times New Roman" w:hint="default"/>
      </w:rPr>
    </w:lvl>
    <w:lvl w:ilvl="1" w:tplc="04090019" w:tentative="1">
      <w:start w:val="1"/>
      <w:numFmt w:val="lowerLetter"/>
      <w:lvlText w:val="%2."/>
      <w:lvlJc w:val="left"/>
      <w:pPr>
        <w:tabs>
          <w:tab w:val="num" w:pos="540"/>
        </w:tabs>
        <w:ind w:left="540" w:hanging="360"/>
      </w:pPr>
    </w:lvl>
    <w:lvl w:ilvl="2" w:tplc="0409001B" w:tentative="1">
      <w:start w:val="1"/>
      <w:numFmt w:val="lowerRoman"/>
      <w:lvlText w:val="%3."/>
      <w:lvlJc w:val="right"/>
      <w:pPr>
        <w:tabs>
          <w:tab w:val="num" w:pos="1260"/>
        </w:tabs>
        <w:ind w:left="1260" w:hanging="180"/>
      </w:pPr>
    </w:lvl>
    <w:lvl w:ilvl="3" w:tplc="0409000F" w:tentative="1">
      <w:start w:val="1"/>
      <w:numFmt w:val="decimal"/>
      <w:lvlText w:val="%4."/>
      <w:lvlJc w:val="left"/>
      <w:pPr>
        <w:tabs>
          <w:tab w:val="num" w:pos="1980"/>
        </w:tabs>
        <w:ind w:left="1980" w:hanging="360"/>
      </w:pPr>
    </w:lvl>
    <w:lvl w:ilvl="4" w:tplc="04090019" w:tentative="1">
      <w:start w:val="1"/>
      <w:numFmt w:val="lowerLetter"/>
      <w:lvlText w:val="%5."/>
      <w:lvlJc w:val="left"/>
      <w:pPr>
        <w:tabs>
          <w:tab w:val="num" w:pos="2700"/>
        </w:tabs>
        <w:ind w:left="2700" w:hanging="360"/>
      </w:pPr>
    </w:lvl>
    <w:lvl w:ilvl="5" w:tplc="0409001B" w:tentative="1">
      <w:start w:val="1"/>
      <w:numFmt w:val="lowerRoman"/>
      <w:lvlText w:val="%6."/>
      <w:lvlJc w:val="right"/>
      <w:pPr>
        <w:tabs>
          <w:tab w:val="num" w:pos="3420"/>
        </w:tabs>
        <w:ind w:left="3420" w:hanging="180"/>
      </w:pPr>
    </w:lvl>
    <w:lvl w:ilvl="6" w:tplc="0409000F" w:tentative="1">
      <w:start w:val="1"/>
      <w:numFmt w:val="decimal"/>
      <w:lvlText w:val="%7."/>
      <w:lvlJc w:val="left"/>
      <w:pPr>
        <w:tabs>
          <w:tab w:val="num" w:pos="4140"/>
        </w:tabs>
        <w:ind w:left="4140" w:hanging="360"/>
      </w:pPr>
    </w:lvl>
    <w:lvl w:ilvl="7" w:tplc="04090019" w:tentative="1">
      <w:start w:val="1"/>
      <w:numFmt w:val="lowerLetter"/>
      <w:lvlText w:val="%8."/>
      <w:lvlJc w:val="left"/>
      <w:pPr>
        <w:tabs>
          <w:tab w:val="num" w:pos="4860"/>
        </w:tabs>
        <w:ind w:left="4860" w:hanging="360"/>
      </w:pPr>
    </w:lvl>
    <w:lvl w:ilvl="8" w:tplc="0409001B" w:tentative="1">
      <w:start w:val="1"/>
      <w:numFmt w:val="lowerRoman"/>
      <w:lvlText w:val="%9."/>
      <w:lvlJc w:val="right"/>
      <w:pPr>
        <w:tabs>
          <w:tab w:val="num" w:pos="5580"/>
        </w:tabs>
        <w:ind w:left="5580" w:hanging="180"/>
      </w:pPr>
    </w:lvl>
  </w:abstractNum>
  <w:abstractNum w:abstractNumId="25">
    <w:nsid w:val="38FC5641"/>
    <w:multiLevelType w:val="hybridMultilevel"/>
    <w:tmpl w:val="915AC15A"/>
    <w:lvl w:ilvl="0" w:tplc="4A0AF00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540"/>
        </w:tabs>
        <w:ind w:left="540" w:hanging="360"/>
      </w:pPr>
    </w:lvl>
    <w:lvl w:ilvl="2" w:tplc="0409001B" w:tentative="1">
      <w:start w:val="1"/>
      <w:numFmt w:val="lowerRoman"/>
      <w:lvlText w:val="%3."/>
      <w:lvlJc w:val="right"/>
      <w:pPr>
        <w:tabs>
          <w:tab w:val="num" w:pos="1260"/>
        </w:tabs>
        <w:ind w:left="1260" w:hanging="180"/>
      </w:pPr>
    </w:lvl>
    <w:lvl w:ilvl="3" w:tplc="0409000F" w:tentative="1">
      <w:start w:val="1"/>
      <w:numFmt w:val="decimal"/>
      <w:lvlText w:val="%4."/>
      <w:lvlJc w:val="left"/>
      <w:pPr>
        <w:tabs>
          <w:tab w:val="num" w:pos="1980"/>
        </w:tabs>
        <w:ind w:left="1980" w:hanging="360"/>
      </w:pPr>
    </w:lvl>
    <w:lvl w:ilvl="4" w:tplc="04090019" w:tentative="1">
      <w:start w:val="1"/>
      <w:numFmt w:val="lowerLetter"/>
      <w:lvlText w:val="%5."/>
      <w:lvlJc w:val="left"/>
      <w:pPr>
        <w:tabs>
          <w:tab w:val="num" w:pos="2700"/>
        </w:tabs>
        <w:ind w:left="2700" w:hanging="360"/>
      </w:pPr>
    </w:lvl>
    <w:lvl w:ilvl="5" w:tplc="0409001B" w:tentative="1">
      <w:start w:val="1"/>
      <w:numFmt w:val="lowerRoman"/>
      <w:lvlText w:val="%6."/>
      <w:lvlJc w:val="right"/>
      <w:pPr>
        <w:tabs>
          <w:tab w:val="num" w:pos="3420"/>
        </w:tabs>
        <w:ind w:left="3420" w:hanging="180"/>
      </w:pPr>
    </w:lvl>
    <w:lvl w:ilvl="6" w:tplc="0409000F" w:tentative="1">
      <w:start w:val="1"/>
      <w:numFmt w:val="decimal"/>
      <w:lvlText w:val="%7."/>
      <w:lvlJc w:val="left"/>
      <w:pPr>
        <w:tabs>
          <w:tab w:val="num" w:pos="4140"/>
        </w:tabs>
        <w:ind w:left="4140" w:hanging="360"/>
      </w:pPr>
    </w:lvl>
    <w:lvl w:ilvl="7" w:tplc="04090019" w:tentative="1">
      <w:start w:val="1"/>
      <w:numFmt w:val="lowerLetter"/>
      <w:lvlText w:val="%8."/>
      <w:lvlJc w:val="left"/>
      <w:pPr>
        <w:tabs>
          <w:tab w:val="num" w:pos="4860"/>
        </w:tabs>
        <w:ind w:left="4860" w:hanging="360"/>
      </w:pPr>
    </w:lvl>
    <w:lvl w:ilvl="8" w:tplc="0409001B" w:tentative="1">
      <w:start w:val="1"/>
      <w:numFmt w:val="lowerRoman"/>
      <w:lvlText w:val="%9."/>
      <w:lvlJc w:val="right"/>
      <w:pPr>
        <w:tabs>
          <w:tab w:val="num" w:pos="5580"/>
        </w:tabs>
        <w:ind w:left="5580" w:hanging="180"/>
      </w:pPr>
    </w:lvl>
  </w:abstractNum>
  <w:abstractNum w:abstractNumId="26">
    <w:nsid w:val="41EF28EF"/>
    <w:multiLevelType w:val="hybridMultilevel"/>
    <w:tmpl w:val="2FA4298C"/>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459D6418"/>
    <w:multiLevelType w:val="hybridMultilevel"/>
    <w:tmpl w:val="F69413C0"/>
    <w:lvl w:ilvl="0" w:tplc="D4B6CEEC">
      <w:start w:val="5"/>
      <w:numFmt w:val="decimal"/>
      <w:lvlText w:val="%1."/>
      <w:lvlJc w:val="left"/>
      <w:pPr>
        <w:tabs>
          <w:tab w:val="num" w:pos="720"/>
        </w:tabs>
        <w:ind w:left="720" w:hanging="360"/>
      </w:pPr>
      <w:rPr>
        <w:rFonts w:hint="default"/>
        <w:color w:val="000000"/>
      </w:rPr>
    </w:lvl>
    <w:lvl w:ilvl="1" w:tplc="F7204C8E">
      <w:start w:val="1"/>
      <w:numFmt w:val="lowerLetter"/>
      <w:lvlText w:val="%2."/>
      <w:lvlJc w:val="left"/>
      <w:pPr>
        <w:tabs>
          <w:tab w:val="num" w:pos="1440"/>
        </w:tabs>
        <w:ind w:left="1440" w:hanging="360"/>
      </w:pPr>
      <w:rPr>
        <w:rFonts w:hint="default"/>
      </w:rPr>
    </w:lvl>
    <w:lvl w:ilvl="2" w:tplc="0CD23424">
      <w:start w:val="1"/>
      <w:numFmt w:val="bullet"/>
      <w:lvlText w:val="•"/>
      <w:lvlJc w:val="left"/>
      <w:pPr>
        <w:tabs>
          <w:tab w:val="num" w:pos="1620"/>
        </w:tabs>
        <w:ind w:left="1476" w:hanging="216"/>
      </w:pPr>
      <w:rPr>
        <w:rFonts w:ascii="Times New Roman" w:cs="Times New Roman"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468634A3"/>
    <w:multiLevelType w:val="multilevel"/>
    <w:tmpl w:val="0409001D"/>
    <w:lvl w:ilvl="0">
      <w:start w:val="1"/>
      <w:numFmt w:val="bullet"/>
      <w:lvlText w:val="•"/>
      <w:lvlJc w:val="left"/>
      <w:pPr>
        <w:tabs>
          <w:tab w:val="num" w:pos="360"/>
        </w:tabs>
        <w:ind w:left="216" w:hanging="216"/>
      </w:pPr>
      <w:rPr>
        <w:rFonts w:ascii="Times New Roman" w:cs="Times New Roman" w:hint="default"/>
      </w:r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nsid w:val="47DD2AFE"/>
    <w:multiLevelType w:val="hybridMultilevel"/>
    <w:tmpl w:val="F566E4C2"/>
    <w:lvl w:ilvl="0" w:tplc="9230B296">
      <w:start w:val="1"/>
      <w:numFmt w:val="lowerLetter"/>
      <w:lvlText w:val="%1."/>
      <w:lvlJc w:val="left"/>
      <w:pPr>
        <w:tabs>
          <w:tab w:val="num" w:pos="720"/>
        </w:tabs>
        <w:ind w:left="720" w:hanging="360"/>
      </w:pPr>
      <w:rPr>
        <w:rFonts w:hint="default"/>
        <w:caps/>
      </w:rPr>
    </w:lvl>
    <w:lvl w:ilvl="1" w:tplc="04090019" w:tentative="1">
      <w:start w:val="1"/>
      <w:numFmt w:val="lowerLetter"/>
      <w:lvlText w:val="%2."/>
      <w:lvlJc w:val="left"/>
      <w:pPr>
        <w:tabs>
          <w:tab w:val="num" w:pos="360"/>
        </w:tabs>
        <w:ind w:left="360" w:hanging="360"/>
      </w:pPr>
    </w:lvl>
    <w:lvl w:ilvl="2" w:tplc="0409001B" w:tentative="1">
      <w:start w:val="1"/>
      <w:numFmt w:val="lowerRoman"/>
      <w:lvlText w:val="%3."/>
      <w:lvlJc w:val="right"/>
      <w:pPr>
        <w:tabs>
          <w:tab w:val="num" w:pos="1080"/>
        </w:tabs>
        <w:ind w:left="1080" w:hanging="180"/>
      </w:pPr>
    </w:lvl>
    <w:lvl w:ilvl="3" w:tplc="0409000F" w:tentative="1">
      <w:start w:val="1"/>
      <w:numFmt w:val="decimal"/>
      <w:lvlText w:val="%4."/>
      <w:lvlJc w:val="left"/>
      <w:pPr>
        <w:tabs>
          <w:tab w:val="num" w:pos="1800"/>
        </w:tabs>
        <w:ind w:left="1800" w:hanging="360"/>
      </w:pPr>
    </w:lvl>
    <w:lvl w:ilvl="4" w:tplc="04090019" w:tentative="1">
      <w:start w:val="1"/>
      <w:numFmt w:val="lowerLetter"/>
      <w:lvlText w:val="%5."/>
      <w:lvlJc w:val="left"/>
      <w:pPr>
        <w:tabs>
          <w:tab w:val="num" w:pos="2520"/>
        </w:tabs>
        <w:ind w:left="2520" w:hanging="360"/>
      </w:pPr>
    </w:lvl>
    <w:lvl w:ilvl="5" w:tplc="0409001B" w:tentative="1">
      <w:start w:val="1"/>
      <w:numFmt w:val="lowerRoman"/>
      <w:lvlText w:val="%6."/>
      <w:lvlJc w:val="right"/>
      <w:pPr>
        <w:tabs>
          <w:tab w:val="num" w:pos="3240"/>
        </w:tabs>
        <w:ind w:left="3240" w:hanging="180"/>
      </w:pPr>
    </w:lvl>
    <w:lvl w:ilvl="6" w:tplc="0409000F" w:tentative="1">
      <w:start w:val="1"/>
      <w:numFmt w:val="decimal"/>
      <w:lvlText w:val="%7."/>
      <w:lvlJc w:val="left"/>
      <w:pPr>
        <w:tabs>
          <w:tab w:val="num" w:pos="3960"/>
        </w:tabs>
        <w:ind w:left="3960" w:hanging="360"/>
      </w:pPr>
    </w:lvl>
    <w:lvl w:ilvl="7" w:tplc="04090019" w:tentative="1">
      <w:start w:val="1"/>
      <w:numFmt w:val="lowerLetter"/>
      <w:lvlText w:val="%8."/>
      <w:lvlJc w:val="left"/>
      <w:pPr>
        <w:tabs>
          <w:tab w:val="num" w:pos="4680"/>
        </w:tabs>
        <w:ind w:left="4680" w:hanging="360"/>
      </w:pPr>
    </w:lvl>
    <w:lvl w:ilvl="8" w:tplc="0409001B" w:tentative="1">
      <w:start w:val="1"/>
      <w:numFmt w:val="lowerRoman"/>
      <w:lvlText w:val="%9."/>
      <w:lvlJc w:val="right"/>
      <w:pPr>
        <w:tabs>
          <w:tab w:val="num" w:pos="5400"/>
        </w:tabs>
        <w:ind w:left="5400" w:hanging="180"/>
      </w:pPr>
    </w:lvl>
  </w:abstractNum>
  <w:abstractNum w:abstractNumId="30">
    <w:nsid w:val="4F3B420F"/>
    <w:multiLevelType w:val="hybridMultilevel"/>
    <w:tmpl w:val="F9E2EA0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51F745CA"/>
    <w:multiLevelType w:val="hybridMultilevel"/>
    <w:tmpl w:val="2284938C"/>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
    <w:nsid w:val="52C63A13"/>
    <w:multiLevelType w:val="hybridMultilevel"/>
    <w:tmpl w:val="436C15FC"/>
    <w:lvl w:ilvl="0" w:tplc="0CD23424">
      <w:start w:val="1"/>
      <w:numFmt w:val="bullet"/>
      <w:lvlText w:val="•"/>
      <w:lvlJc w:val="left"/>
      <w:pPr>
        <w:tabs>
          <w:tab w:val="num" w:pos="720"/>
        </w:tabs>
        <w:ind w:left="576" w:hanging="216"/>
      </w:pPr>
      <w:rPr>
        <w:rFonts w:asci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nsid w:val="53CB6567"/>
    <w:multiLevelType w:val="hybridMultilevel"/>
    <w:tmpl w:val="C2DE79F4"/>
    <w:lvl w:ilvl="0" w:tplc="0CD23424">
      <w:start w:val="1"/>
      <w:numFmt w:val="bullet"/>
      <w:lvlText w:val="•"/>
      <w:lvlJc w:val="left"/>
      <w:pPr>
        <w:tabs>
          <w:tab w:val="num" w:pos="1715"/>
        </w:tabs>
        <w:ind w:left="1571" w:hanging="216"/>
      </w:pPr>
      <w:rPr>
        <w:rFonts w:asci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2C5738">
      <w:start w:val="1"/>
      <w:numFmt w:val="bullet"/>
      <w:lvlText w:val="•"/>
      <w:lvlJc w:val="left"/>
      <w:pPr>
        <w:tabs>
          <w:tab w:val="num" w:pos="2160"/>
        </w:tabs>
        <w:ind w:left="2016" w:hanging="216"/>
      </w:pPr>
      <w:rPr>
        <w:rFonts w:ascii="Times New Roman" w:hAnsi="Times New Roman" w:cs="Times New Roman"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546E4BB1"/>
    <w:multiLevelType w:val="hybridMultilevel"/>
    <w:tmpl w:val="A3687B88"/>
    <w:lvl w:ilvl="0" w:tplc="AD983EB4">
      <w:start w:val="1"/>
      <w:numFmt w:val="lowerLetter"/>
      <w:lvlText w:val="%1."/>
      <w:lvlJc w:val="left"/>
      <w:pPr>
        <w:tabs>
          <w:tab w:val="num" w:pos="1080"/>
        </w:tabs>
        <w:ind w:left="1080" w:hanging="360"/>
      </w:pPr>
      <w:rPr>
        <w:rFonts w:hint="default"/>
      </w:rPr>
    </w:lvl>
    <w:lvl w:ilvl="1" w:tplc="9FD2DEE6">
      <w:start w:val="6"/>
      <w:numFmt w:val="decimal"/>
      <w:lvlText w:val="(%2)"/>
      <w:lvlJc w:val="left"/>
      <w:pPr>
        <w:tabs>
          <w:tab w:val="num" w:pos="1830"/>
        </w:tabs>
        <w:ind w:left="1830" w:hanging="390"/>
      </w:pPr>
      <w:rPr>
        <w:rFonts w:hint="default"/>
      </w:rPr>
    </w:lvl>
    <w:lvl w:ilvl="2" w:tplc="A59AB13C">
      <w:start w:val="3"/>
      <w:numFmt w:val="lowerLetter"/>
      <w:lvlText w:val="(%3)"/>
      <w:lvlJc w:val="left"/>
      <w:pPr>
        <w:tabs>
          <w:tab w:val="num" w:pos="2715"/>
        </w:tabs>
        <w:ind w:left="2715" w:hanging="375"/>
      </w:pPr>
      <w:rPr>
        <w:rFonts w:hint="default"/>
      </w:rPr>
    </w:lvl>
    <w:lvl w:ilvl="3" w:tplc="A524F49A">
      <w:start w:val="3"/>
      <w:numFmt w:val="lowerLetter"/>
      <w:lvlText w:val="%4."/>
      <w:lvlJc w:val="left"/>
      <w:pPr>
        <w:tabs>
          <w:tab w:val="num" w:pos="3240"/>
        </w:tabs>
        <w:ind w:left="3240" w:hanging="360"/>
      </w:pPr>
      <w:rPr>
        <w:rFonts w:hint="default"/>
        <w:color w:val="000000"/>
      </w:rPr>
    </w:lvl>
    <w:lvl w:ilvl="4" w:tplc="76BA3F0A">
      <w:start w:val="1"/>
      <w:numFmt w:val="decimal"/>
      <w:lvlText w:val="%5."/>
      <w:lvlJc w:val="left"/>
      <w:pPr>
        <w:tabs>
          <w:tab w:val="num" w:pos="3960"/>
        </w:tabs>
        <w:ind w:left="3960" w:hanging="360"/>
      </w:pPr>
      <w:rPr>
        <w:rFonts w:hint="default"/>
      </w:r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5">
    <w:nsid w:val="558C119F"/>
    <w:multiLevelType w:val="hybridMultilevel"/>
    <w:tmpl w:val="5832CAE2"/>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6">
    <w:nsid w:val="55A85338"/>
    <w:multiLevelType w:val="hybridMultilevel"/>
    <w:tmpl w:val="BE960C3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nsid w:val="5CE762CD"/>
    <w:multiLevelType w:val="multilevel"/>
    <w:tmpl w:val="0409001D"/>
    <w:lvl w:ilvl="0">
      <w:start w:val="1"/>
      <w:numFmt w:val="lowerRoman"/>
      <w:lvlText w:val="%1."/>
      <w:lvlJc w:val="right"/>
      <w:pPr>
        <w:tabs>
          <w:tab w:val="num" w:pos="180"/>
        </w:tabs>
        <w:ind w:left="180" w:hanging="18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8">
    <w:nsid w:val="5D4320F0"/>
    <w:multiLevelType w:val="hybridMultilevel"/>
    <w:tmpl w:val="0BF4D8E2"/>
    <w:lvl w:ilvl="0" w:tplc="9230B296">
      <w:start w:val="1"/>
      <w:numFmt w:val="lowerLetter"/>
      <w:lvlText w:val="%1."/>
      <w:lvlJc w:val="left"/>
      <w:pPr>
        <w:tabs>
          <w:tab w:val="num" w:pos="1800"/>
        </w:tabs>
        <w:ind w:left="1800" w:hanging="360"/>
      </w:pPr>
      <w:rPr>
        <w:rFonts w:hint="default"/>
        <w:caps/>
      </w:rPr>
    </w:lvl>
    <w:lvl w:ilvl="1" w:tplc="04090005">
      <w:start w:val="1"/>
      <w:numFmt w:val="bullet"/>
      <w:lvlText w:val=""/>
      <w:lvlJc w:val="left"/>
      <w:pPr>
        <w:tabs>
          <w:tab w:val="num" w:pos="1440"/>
        </w:tabs>
        <w:ind w:left="1440" w:hanging="360"/>
      </w:pPr>
      <w:rPr>
        <w:rFonts w:ascii="Wingdings" w:hAnsi="Wingdings" w:hint="default"/>
        <w:caps/>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nsid w:val="60265ECE"/>
    <w:multiLevelType w:val="hybridMultilevel"/>
    <w:tmpl w:val="9320C3AE"/>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66330642"/>
    <w:multiLevelType w:val="hybridMultilevel"/>
    <w:tmpl w:val="84C04CB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nsid w:val="677F4635"/>
    <w:multiLevelType w:val="hybridMultilevel"/>
    <w:tmpl w:val="681A1E4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2">
    <w:nsid w:val="678E6DBC"/>
    <w:multiLevelType w:val="hybridMultilevel"/>
    <w:tmpl w:val="436C15FC"/>
    <w:lvl w:ilvl="0" w:tplc="04090019">
      <w:start w:val="1"/>
      <w:numFmt w:val="lowerLetter"/>
      <w:lvlText w:val="%1."/>
      <w:lvlJc w:val="left"/>
      <w:pPr>
        <w:tabs>
          <w:tab w:val="num" w:pos="720"/>
        </w:tabs>
        <w:ind w:left="720" w:hanging="360"/>
      </w:pPr>
    </w:lvl>
    <w:lvl w:ilvl="1" w:tplc="0CD23424">
      <w:start w:val="1"/>
      <w:numFmt w:val="bullet"/>
      <w:lvlText w:val="•"/>
      <w:lvlJc w:val="left"/>
      <w:pPr>
        <w:tabs>
          <w:tab w:val="num" w:pos="1440"/>
        </w:tabs>
        <w:ind w:left="1296" w:hanging="216"/>
      </w:pPr>
      <w:rPr>
        <w:rFonts w:asci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69E42CEF"/>
    <w:multiLevelType w:val="hybridMultilevel"/>
    <w:tmpl w:val="28A6C73A"/>
    <w:lvl w:ilvl="0" w:tplc="0CD23424">
      <w:start w:val="1"/>
      <w:numFmt w:val="bullet"/>
      <w:lvlText w:val="•"/>
      <w:lvlJc w:val="left"/>
      <w:pPr>
        <w:tabs>
          <w:tab w:val="num" w:pos="1715"/>
        </w:tabs>
        <w:ind w:left="1571" w:hanging="216"/>
      </w:pPr>
      <w:rPr>
        <w:rFonts w:asci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FE522B0E">
      <w:start w:val="1"/>
      <w:numFmt w:val="bullet"/>
      <w:lvlText w:val="•"/>
      <w:lvlJc w:val="left"/>
      <w:pPr>
        <w:tabs>
          <w:tab w:val="num" w:pos="1627"/>
        </w:tabs>
        <w:ind w:left="1483" w:hanging="216"/>
      </w:pPr>
      <w:rPr>
        <w:rFonts w:ascii="Times New Roman" w:hAnsi="Times New Roman" w:cs="Times New Roman"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6B084FB3"/>
    <w:multiLevelType w:val="hybridMultilevel"/>
    <w:tmpl w:val="8262492E"/>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5">
    <w:nsid w:val="6CAD0431"/>
    <w:multiLevelType w:val="hybridMultilevel"/>
    <w:tmpl w:val="93A81A9C"/>
    <w:lvl w:ilvl="0" w:tplc="0409000B">
      <w:start w:val="1"/>
      <w:numFmt w:val="bullet"/>
      <w:lvlText w:val=""/>
      <w:lvlJc w:val="left"/>
      <w:pPr>
        <w:ind w:left="1224" w:hanging="360"/>
      </w:pPr>
      <w:rPr>
        <w:rFonts w:ascii="Wingdings" w:hAnsi="Wingdings"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46">
    <w:nsid w:val="6D871922"/>
    <w:multiLevelType w:val="hybridMultilevel"/>
    <w:tmpl w:val="CA42CB62"/>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7">
    <w:nsid w:val="70264357"/>
    <w:multiLevelType w:val="hybridMultilevel"/>
    <w:tmpl w:val="2EE8F3FA"/>
    <w:lvl w:ilvl="0" w:tplc="0CD23424">
      <w:start w:val="1"/>
      <w:numFmt w:val="bullet"/>
      <w:lvlText w:val="•"/>
      <w:lvlJc w:val="left"/>
      <w:pPr>
        <w:tabs>
          <w:tab w:val="num" w:pos="720"/>
        </w:tabs>
        <w:ind w:left="576" w:hanging="216"/>
      </w:pPr>
      <w:rPr>
        <w:rFonts w:ascii="Times New Roman" w:cs="Times New Roman" w:hint="default"/>
      </w:rPr>
    </w:lvl>
    <w:lvl w:ilvl="1" w:tplc="04090019" w:tentative="1">
      <w:start w:val="1"/>
      <w:numFmt w:val="lowerLetter"/>
      <w:lvlText w:val="%2."/>
      <w:lvlJc w:val="left"/>
      <w:pPr>
        <w:tabs>
          <w:tab w:val="num" w:pos="540"/>
        </w:tabs>
        <w:ind w:left="540" w:hanging="360"/>
      </w:pPr>
    </w:lvl>
    <w:lvl w:ilvl="2" w:tplc="0409001B" w:tentative="1">
      <w:start w:val="1"/>
      <w:numFmt w:val="lowerRoman"/>
      <w:lvlText w:val="%3."/>
      <w:lvlJc w:val="right"/>
      <w:pPr>
        <w:tabs>
          <w:tab w:val="num" w:pos="1260"/>
        </w:tabs>
        <w:ind w:left="1260" w:hanging="180"/>
      </w:pPr>
    </w:lvl>
    <w:lvl w:ilvl="3" w:tplc="0409000F" w:tentative="1">
      <w:start w:val="1"/>
      <w:numFmt w:val="decimal"/>
      <w:lvlText w:val="%4."/>
      <w:lvlJc w:val="left"/>
      <w:pPr>
        <w:tabs>
          <w:tab w:val="num" w:pos="1980"/>
        </w:tabs>
        <w:ind w:left="1980" w:hanging="360"/>
      </w:pPr>
    </w:lvl>
    <w:lvl w:ilvl="4" w:tplc="04090019" w:tentative="1">
      <w:start w:val="1"/>
      <w:numFmt w:val="lowerLetter"/>
      <w:lvlText w:val="%5."/>
      <w:lvlJc w:val="left"/>
      <w:pPr>
        <w:tabs>
          <w:tab w:val="num" w:pos="2700"/>
        </w:tabs>
        <w:ind w:left="2700" w:hanging="360"/>
      </w:pPr>
    </w:lvl>
    <w:lvl w:ilvl="5" w:tplc="0409001B" w:tentative="1">
      <w:start w:val="1"/>
      <w:numFmt w:val="lowerRoman"/>
      <w:lvlText w:val="%6."/>
      <w:lvlJc w:val="right"/>
      <w:pPr>
        <w:tabs>
          <w:tab w:val="num" w:pos="3420"/>
        </w:tabs>
        <w:ind w:left="3420" w:hanging="180"/>
      </w:pPr>
    </w:lvl>
    <w:lvl w:ilvl="6" w:tplc="0409000F" w:tentative="1">
      <w:start w:val="1"/>
      <w:numFmt w:val="decimal"/>
      <w:lvlText w:val="%7."/>
      <w:lvlJc w:val="left"/>
      <w:pPr>
        <w:tabs>
          <w:tab w:val="num" w:pos="4140"/>
        </w:tabs>
        <w:ind w:left="4140" w:hanging="360"/>
      </w:pPr>
    </w:lvl>
    <w:lvl w:ilvl="7" w:tplc="04090019" w:tentative="1">
      <w:start w:val="1"/>
      <w:numFmt w:val="lowerLetter"/>
      <w:lvlText w:val="%8."/>
      <w:lvlJc w:val="left"/>
      <w:pPr>
        <w:tabs>
          <w:tab w:val="num" w:pos="4860"/>
        </w:tabs>
        <w:ind w:left="4860" w:hanging="360"/>
      </w:pPr>
    </w:lvl>
    <w:lvl w:ilvl="8" w:tplc="0409001B" w:tentative="1">
      <w:start w:val="1"/>
      <w:numFmt w:val="lowerRoman"/>
      <w:lvlText w:val="%9."/>
      <w:lvlJc w:val="right"/>
      <w:pPr>
        <w:tabs>
          <w:tab w:val="num" w:pos="5580"/>
        </w:tabs>
        <w:ind w:left="5580" w:hanging="180"/>
      </w:pPr>
    </w:lvl>
  </w:abstractNum>
  <w:abstractNum w:abstractNumId="48">
    <w:nsid w:val="721C75DC"/>
    <w:multiLevelType w:val="hybridMultilevel"/>
    <w:tmpl w:val="93E41B06"/>
    <w:lvl w:ilvl="0" w:tplc="E7AC683E">
      <w:start w:val="1"/>
      <w:numFmt w:val="decimal"/>
      <w:lvlText w:val="%1."/>
      <w:lvlJc w:val="left"/>
      <w:pPr>
        <w:tabs>
          <w:tab w:val="num" w:pos="1080"/>
        </w:tabs>
        <w:ind w:left="1080" w:hanging="360"/>
      </w:pPr>
      <w:rPr>
        <w:rFonts w:hint="default"/>
      </w:rPr>
    </w:lvl>
    <w:lvl w:ilvl="1" w:tplc="85C2C4BC">
      <w:start w:val="1"/>
      <w:numFmt w:val="decimal"/>
      <w:lvlText w:val="(%2)"/>
      <w:lvlJc w:val="left"/>
      <w:pPr>
        <w:tabs>
          <w:tab w:val="num" w:pos="1800"/>
        </w:tabs>
        <w:ind w:left="1800" w:hanging="36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9">
    <w:nsid w:val="734F65E1"/>
    <w:multiLevelType w:val="hybridMultilevel"/>
    <w:tmpl w:val="5CBAB36A"/>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0">
    <w:nsid w:val="7612526C"/>
    <w:multiLevelType w:val="hybridMultilevel"/>
    <w:tmpl w:val="169601AC"/>
    <w:lvl w:ilvl="0" w:tplc="0409000F">
      <w:start w:val="1"/>
      <w:numFmt w:val="decimal"/>
      <w:lvlText w:val="%1."/>
      <w:lvlJc w:val="left"/>
      <w:pPr>
        <w:tabs>
          <w:tab w:val="num" w:pos="720"/>
        </w:tabs>
        <w:ind w:left="720" w:hanging="360"/>
      </w:pPr>
    </w:lvl>
    <w:lvl w:ilvl="1" w:tplc="DD5CD4D8">
      <w:start w:val="4"/>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5">
      <w:start w:val="1"/>
      <w:numFmt w:val="bullet"/>
      <w:lvlText w:val=""/>
      <w:lvlJc w:val="left"/>
      <w:pPr>
        <w:tabs>
          <w:tab w:val="num" w:pos="2880"/>
        </w:tabs>
        <w:ind w:left="2880" w:hanging="360"/>
      </w:pPr>
      <w:rPr>
        <w:rFonts w:ascii="Wingdings" w:hAnsi="Wingding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nsid w:val="76B4234C"/>
    <w:multiLevelType w:val="hybridMultilevel"/>
    <w:tmpl w:val="9304A588"/>
    <w:lvl w:ilvl="0" w:tplc="04090001">
      <w:start w:val="1"/>
      <w:numFmt w:val="bullet"/>
      <w:lvlText w:val=""/>
      <w:lvlJc w:val="left"/>
      <w:pPr>
        <w:ind w:left="432" w:hanging="360"/>
      </w:pPr>
      <w:rPr>
        <w:rFonts w:ascii="Symbol" w:hAnsi="Symbol"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52">
    <w:nsid w:val="79F17569"/>
    <w:multiLevelType w:val="hybridMultilevel"/>
    <w:tmpl w:val="CE60E074"/>
    <w:lvl w:ilvl="0" w:tplc="0CD23424">
      <w:start w:val="1"/>
      <w:numFmt w:val="bullet"/>
      <w:lvlText w:val="•"/>
      <w:lvlJc w:val="left"/>
      <w:pPr>
        <w:tabs>
          <w:tab w:val="num" w:pos="720"/>
        </w:tabs>
        <w:ind w:left="576" w:hanging="216"/>
      </w:pPr>
      <w:rPr>
        <w:rFonts w:ascii="Times New Roman" w:cs="Times New Roman" w:hint="default"/>
      </w:rPr>
    </w:lvl>
    <w:lvl w:ilvl="1" w:tplc="0409001B">
      <w:start w:val="1"/>
      <w:numFmt w:val="lowerRoman"/>
      <w:lvlText w:val="%2."/>
      <w:lvlJc w:val="right"/>
      <w:pPr>
        <w:tabs>
          <w:tab w:val="num" w:pos="1260"/>
        </w:tabs>
        <w:ind w:left="1260" w:hanging="180"/>
      </w:pPr>
    </w:lvl>
    <w:lvl w:ilvl="2" w:tplc="0409001B">
      <w:start w:val="1"/>
      <w:numFmt w:val="lowerRoman"/>
      <w:lvlText w:val="%3."/>
      <w:lvlJc w:val="right"/>
      <w:pPr>
        <w:tabs>
          <w:tab w:val="num" w:pos="2160"/>
        </w:tabs>
        <w:ind w:left="2160" w:hanging="180"/>
      </w:pPr>
    </w:lvl>
    <w:lvl w:ilvl="3" w:tplc="9230B296">
      <w:start w:val="1"/>
      <w:numFmt w:val="lowerLetter"/>
      <w:lvlText w:val="%4."/>
      <w:lvlJc w:val="left"/>
      <w:pPr>
        <w:tabs>
          <w:tab w:val="num" w:pos="720"/>
        </w:tabs>
        <w:ind w:left="720" w:hanging="360"/>
      </w:pPr>
      <w:rPr>
        <w:rFonts w:hint="default"/>
        <w:caps/>
      </w:rPr>
    </w:lvl>
    <w:lvl w:ilvl="4" w:tplc="7E96C3FA">
      <w:start w:val="1"/>
      <w:numFmt w:val="decimal"/>
      <w:lvlText w:val="%5."/>
      <w:lvlJc w:val="left"/>
      <w:pPr>
        <w:tabs>
          <w:tab w:val="num" w:pos="3600"/>
        </w:tabs>
        <w:ind w:left="3600" w:hanging="360"/>
      </w:pPr>
      <w:rPr>
        <w:rFonts w:hint="default"/>
      </w:r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7FE24BE1"/>
    <w:multiLevelType w:val="hybridMultilevel"/>
    <w:tmpl w:val="547A33AA"/>
    <w:lvl w:ilvl="0" w:tplc="04090015">
      <w:start w:val="1"/>
      <w:numFmt w:val="upperLetter"/>
      <w:lvlText w:val="%1."/>
      <w:lvlJc w:val="left"/>
      <w:pPr>
        <w:tabs>
          <w:tab w:val="num" w:pos="1260"/>
        </w:tabs>
        <w:ind w:left="1260" w:hanging="360"/>
      </w:pPr>
    </w:lvl>
    <w:lvl w:ilvl="1" w:tplc="04090019" w:tentative="1">
      <w:start w:val="1"/>
      <w:numFmt w:val="lowerLetter"/>
      <w:lvlText w:val="%2."/>
      <w:lvlJc w:val="left"/>
      <w:pPr>
        <w:tabs>
          <w:tab w:val="num" w:pos="1980"/>
        </w:tabs>
        <w:ind w:left="1980" w:hanging="360"/>
      </w:pPr>
    </w:lvl>
    <w:lvl w:ilvl="2" w:tplc="0409001B" w:tentative="1">
      <w:start w:val="1"/>
      <w:numFmt w:val="lowerRoman"/>
      <w:lvlText w:val="%3."/>
      <w:lvlJc w:val="right"/>
      <w:pPr>
        <w:tabs>
          <w:tab w:val="num" w:pos="2700"/>
        </w:tabs>
        <w:ind w:left="2700" w:hanging="180"/>
      </w:pPr>
    </w:lvl>
    <w:lvl w:ilvl="3" w:tplc="0409000F" w:tentative="1">
      <w:start w:val="1"/>
      <w:numFmt w:val="decimal"/>
      <w:lvlText w:val="%4."/>
      <w:lvlJc w:val="left"/>
      <w:pPr>
        <w:tabs>
          <w:tab w:val="num" w:pos="3420"/>
        </w:tabs>
        <w:ind w:left="3420" w:hanging="360"/>
      </w:pPr>
    </w:lvl>
    <w:lvl w:ilvl="4" w:tplc="04090019" w:tentative="1">
      <w:start w:val="1"/>
      <w:numFmt w:val="lowerLetter"/>
      <w:lvlText w:val="%5."/>
      <w:lvlJc w:val="left"/>
      <w:pPr>
        <w:tabs>
          <w:tab w:val="num" w:pos="4140"/>
        </w:tabs>
        <w:ind w:left="4140" w:hanging="360"/>
      </w:pPr>
    </w:lvl>
    <w:lvl w:ilvl="5" w:tplc="0409001B" w:tentative="1">
      <w:start w:val="1"/>
      <w:numFmt w:val="lowerRoman"/>
      <w:lvlText w:val="%6."/>
      <w:lvlJc w:val="right"/>
      <w:pPr>
        <w:tabs>
          <w:tab w:val="num" w:pos="4860"/>
        </w:tabs>
        <w:ind w:left="4860" w:hanging="180"/>
      </w:pPr>
    </w:lvl>
    <w:lvl w:ilvl="6" w:tplc="0409000F" w:tentative="1">
      <w:start w:val="1"/>
      <w:numFmt w:val="decimal"/>
      <w:lvlText w:val="%7."/>
      <w:lvlJc w:val="left"/>
      <w:pPr>
        <w:tabs>
          <w:tab w:val="num" w:pos="5580"/>
        </w:tabs>
        <w:ind w:left="5580" w:hanging="360"/>
      </w:pPr>
    </w:lvl>
    <w:lvl w:ilvl="7" w:tplc="04090019" w:tentative="1">
      <w:start w:val="1"/>
      <w:numFmt w:val="lowerLetter"/>
      <w:lvlText w:val="%8."/>
      <w:lvlJc w:val="left"/>
      <w:pPr>
        <w:tabs>
          <w:tab w:val="num" w:pos="6300"/>
        </w:tabs>
        <w:ind w:left="6300" w:hanging="360"/>
      </w:pPr>
    </w:lvl>
    <w:lvl w:ilvl="8" w:tplc="0409001B" w:tentative="1">
      <w:start w:val="1"/>
      <w:numFmt w:val="lowerRoman"/>
      <w:lvlText w:val="%9."/>
      <w:lvlJc w:val="right"/>
      <w:pPr>
        <w:tabs>
          <w:tab w:val="num" w:pos="7020"/>
        </w:tabs>
        <w:ind w:left="7020" w:hanging="180"/>
      </w:pPr>
    </w:lvl>
  </w:abstractNum>
  <w:num w:numId="1">
    <w:abstractNumId w:val="34"/>
  </w:num>
  <w:num w:numId="2">
    <w:abstractNumId w:val="48"/>
  </w:num>
  <w:num w:numId="3">
    <w:abstractNumId w:val="37"/>
  </w:num>
  <w:num w:numId="4">
    <w:abstractNumId w:val="13"/>
  </w:num>
  <w:num w:numId="5">
    <w:abstractNumId w:val="50"/>
  </w:num>
  <w:num w:numId="6">
    <w:abstractNumId w:val="36"/>
  </w:num>
  <w:num w:numId="7">
    <w:abstractNumId w:val="0"/>
  </w:num>
  <w:num w:numId="8">
    <w:abstractNumId w:val="6"/>
  </w:num>
  <w:num w:numId="9">
    <w:abstractNumId w:val="16"/>
  </w:num>
  <w:num w:numId="10">
    <w:abstractNumId w:val="19"/>
  </w:num>
  <w:num w:numId="11">
    <w:abstractNumId w:val="35"/>
  </w:num>
  <w:num w:numId="12">
    <w:abstractNumId w:val="44"/>
  </w:num>
  <w:num w:numId="13">
    <w:abstractNumId w:val="46"/>
  </w:num>
  <w:num w:numId="14">
    <w:abstractNumId w:val="49"/>
  </w:num>
  <w:num w:numId="15">
    <w:abstractNumId w:val="25"/>
  </w:num>
  <w:num w:numId="16">
    <w:abstractNumId w:val="4"/>
  </w:num>
  <w:num w:numId="17">
    <w:abstractNumId w:val="27"/>
  </w:num>
  <w:num w:numId="18">
    <w:abstractNumId w:val="24"/>
  </w:num>
  <w:num w:numId="19">
    <w:abstractNumId w:val="47"/>
  </w:num>
  <w:num w:numId="20">
    <w:abstractNumId w:val="14"/>
  </w:num>
  <w:num w:numId="21">
    <w:abstractNumId w:val="28"/>
  </w:num>
  <w:num w:numId="22">
    <w:abstractNumId w:val="12"/>
  </w:num>
  <w:num w:numId="23">
    <w:abstractNumId w:val="42"/>
  </w:num>
  <w:num w:numId="24">
    <w:abstractNumId w:val="32"/>
  </w:num>
  <w:num w:numId="25">
    <w:abstractNumId w:val="52"/>
  </w:num>
  <w:num w:numId="26">
    <w:abstractNumId w:val="2"/>
  </w:num>
  <w:num w:numId="27">
    <w:abstractNumId w:val="38"/>
  </w:num>
  <w:num w:numId="28">
    <w:abstractNumId w:val="39"/>
  </w:num>
  <w:num w:numId="29">
    <w:abstractNumId w:val="26"/>
  </w:num>
  <w:num w:numId="30">
    <w:abstractNumId w:val="18"/>
  </w:num>
  <w:num w:numId="31">
    <w:abstractNumId w:val="1"/>
  </w:num>
  <w:num w:numId="32">
    <w:abstractNumId w:val="17"/>
  </w:num>
  <w:num w:numId="33">
    <w:abstractNumId w:val="7"/>
  </w:num>
  <w:num w:numId="34">
    <w:abstractNumId w:val="15"/>
  </w:num>
  <w:num w:numId="35">
    <w:abstractNumId w:val="22"/>
  </w:num>
  <w:num w:numId="36">
    <w:abstractNumId w:val="29"/>
  </w:num>
  <w:num w:numId="37">
    <w:abstractNumId w:val="21"/>
  </w:num>
  <w:num w:numId="38">
    <w:abstractNumId w:val="30"/>
  </w:num>
  <w:num w:numId="39">
    <w:abstractNumId w:val="9"/>
  </w:num>
  <w:num w:numId="40">
    <w:abstractNumId w:val="23"/>
  </w:num>
  <w:num w:numId="41">
    <w:abstractNumId w:val="43"/>
  </w:num>
  <w:num w:numId="42">
    <w:abstractNumId w:val="3"/>
  </w:num>
  <w:num w:numId="43">
    <w:abstractNumId w:val="11"/>
  </w:num>
  <w:num w:numId="44">
    <w:abstractNumId w:val="33"/>
  </w:num>
  <w:num w:numId="45">
    <w:abstractNumId w:val="53"/>
  </w:num>
  <w:num w:numId="46">
    <w:abstractNumId w:val="41"/>
  </w:num>
  <w:num w:numId="47">
    <w:abstractNumId w:val="40"/>
  </w:num>
  <w:num w:numId="48">
    <w:abstractNumId w:val="10"/>
  </w:num>
  <w:num w:numId="49">
    <w:abstractNumId w:val="31"/>
  </w:num>
  <w:num w:numId="50">
    <w:abstractNumId w:val="8"/>
  </w:num>
  <w:num w:numId="51">
    <w:abstractNumId w:val="51"/>
  </w:num>
  <w:num w:numId="52">
    <w:abstractNumId w:val="45"/>
  </w:num>
  <w:num w:numId="53">
    <w:abstractNumId w:val="5"/>
  </w:num>
  <w:num w:numId="54">
    <w:abstractNumId w:val="2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trackRevisions/>
  <w:defaultTabStop w:val="43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7271"/>
    <w:rsid w:val="00003559"/>
    <w:rsid w:val="00004DBE"/>
    <w:rsid w:val="00020246"/>
    <w:rsid w:val="0004485A"/>
    <w:rsid w:val="00047103"/>
    <w:rsid w:val="0006154B"/>
    <w:rsid w:val="00062AF2"/>
    <w:rsid w:val="00081412"/>
    <w:rsid w:val="00094A4A"/>
    <w:rsid w:val="000C0FD9"/>
    <w:rsid w:val="000D4D7D"/>
    <w:rsid w:val="000D5907"/>
    <w:rsid w:val="000E06E0"/>
    <w:rsid w:val="000F29D1"/>
    <w:rsid w:val="000F44A3"/>
    <w:rsid w:val="000F587C"/>
    <w:rsid w:val="000F591E"/>
    <w:rsid w:val="000F5F8E"/>
    <w:rsid w:val="000F645F"/>
    <w:rsid w:val="000F77C5"/>
    <w:rsid w:val="00106AE9"/>
    <w:rsid w:val="001124C4"/>
    <w:rsid w:val="0011338C"/>
    <w:rsid w:val="00117E4C"/>
    <w:rsid w:val="00122EF6"/>
    <w:rsid w:val="00123A21"/>
    <w:rsid w:val="0012448C"/>
    <w:rsid w:val="00127D9F"/>
    <w:rsid w:val="001359DF"/>
    <w:rsid w:val="00141E68"/>
    <w:rsid w:val="00153AE2"/>
    <w:rsid w:val="00165777"/>
    <w:rsid w:val="0016719C"/>
    <w:rsid w:val="00167476"/>
    <w:rsid w:val="00167874"/>
    <w:rsid w:val="001853D7"/>
    <w:rsid w:val="00190AFE"/>
    <w:rsid w:val="001962BE"/>
    <w:rsid w:val="001A4B38"/>
    <w:rsid w:val="001B1D4F"/>
    <w:rsid w:val="001C04C0"/>
    <w:rsid w:val="001D1200"/>
    <w:rsid w:val="001E3BF5"/>
    <w:rsid w:val="001F2937"/>
    <w:rsid w:val="00207478"/>
    <w:rsid w:val="00207B09"/>
    <w:rsid w:val="00212540"/>
    <w:rsid w:val="00217229"/>
    <w:rsid w:val="00222D36"/>
    <w:rsid w:val="00224EF7"/>
    <w:rsid w:val="0023160F"/>
    <w:rsid w:val="00232362"/>
    <w:rsid w:val="00234801"/>
    <w:rsid w:val="002612E3"/>
    <w:rsid w:val="002638CF"/>
    <w:rsid w:val="0026773A"/>
    <w:rsid w:val="002843FA"/>
    <w:rsid w:val="002A4182"/>
    <w:rsid w:val="002A7CB9"/>
    <w:rsid w:val="002B08AE"/>
    <w:rsid w:val="002B267C"/>
    <w:rsid w:val="002B6951"/>
    <w:rsid w:val="002C51AA"/>
    <w:rsid w:val="002D0329"/>
    <w:rsid w:val="002D0935"/>
    <w:rsid w:val="002D4316"/>
    <w:rsid w:val="002E6004"/>
    <w:rsid w:val="002F2373"/>
    <w:rsid w:val="002F5FB1"/>
    <w:rsid w:val="003005F6"/>
    <w:rsid w:val="003075A9"/>
    <w:rsid w:val="003231FC"/>
    <w:rsid w:val="00324D6C"/>
    <w:rsid w:val="00325317"/>
    <w:rsid w:val="003262FF"/>
    <w:rsid w:val="003270EB"/>
    <w:rsid w:val="00341BC5"/>
    <w:rsid w:val="00350F7F"/>
    <w:rsid w:val="00362E42"/>
    <w:rsid w:val="0036301F"/>
    <w:rsid w:val="00371252"/>
    <w:rsid w:val="00374667"/>
    <w:rsid w:val="00391896"/>
    <w:rsid w:val="003A5E58"/>
    <w:rsid w:val="003A6061"/>
    <w:rsid w:val="003C5D82"/>
    <w:rsid w:val="003D078A"/>
    <w:rsid w:val="003D0FDF"/>
    <w:rsid w:val="003D6C9B"/>
    <w:rsid w:val="003D7063"/>
    <w:rsid w:val="003E2C60"/>
    <w:rsid w:val="003E2F3F"/>
    <w:rsid w:val="003F025C"/>
    <w:rsid w:val="003F0A07"/>
    <w:rsid w:val="004037B3"/>
    <w:rsid w:val="00405AF0"/>
    <w:rsid w:val="00411A75"/>
    <w:rsid w:val="00426116"/>
    <w:rsid w:val="00440B3B"/>
    <w:rsid w:val="0044397D"/>
    <w:rsid w:val="00444BEA"/>
    <w:rsid w:val="00450922"/>
    <w:rsid w:val="00472D8A"/>
    <w:rsid w:val="004740C1"/>
    <w:rsid w:val="00491F4C"/>
    <w:rsid w:val="00492DD2"/>
    <w:rsid w:val="004A7020"/>
    <w:rsid w:val="004E0D56"/>
    <w:rsid w:val="004E75A5"/>
    <w:rsid w:val="004F395B"/>
    <w:rsid w:val="004F6E39"/>
    <w:rsid w:val="00505ECF"/>
    <w:rsid w:val="00517759"/>
    <w:rsid w:val="00525F26"/>
    <w:rsid w:val="00530204"/>
    <w:rsid w:val="00535B6C"/>
    <w:rsid w:val="00536038"/>
    <w:rsid w:val="00542D9C"/>
    <w:rsid w:val="0054427D"/>
    <w:rsid w:val="00544DAE"/>
    <w:rsid w:val="00570E53"/>
    <w:rsid w:val="005736D0"/>
    <w:rsid w:val="00580E7D"/>
    <w:rsid w:val="005A35B4"/>
    <w:rsid w:val="005C15DA"/>
    <w:rsid w:val="005D19C5"/>
    <w:rsid w:val="005E38FE"/>
    <w:rsid w:val="005F512D"/>
    <w:rsid w:val="005F7B93"/>
    <w:rsid w:val="00601712"/>
    <w:rsid w:val="0060649C"/>
    <w:rsid w:val="006064B1"/>
    <w:rsid w:val="00606F5F"/>
    <w:rsid w:val="00624357"/>
    <w:rsid w:val="00632342"/>
    <w:rsid w:val="006379AB"/>
    <w:rsid w:val="00660D72"/>
    <w:rsid w:val="00665EF6"/>
    <w:rsid w:val="00673EC6"/>
    <w:rsid w:val="00676ADA"/>
    <w:rsid w:val="0067746D"/>
    <w:rsid w:val="00682648"/>
    <w:rsid w:val="00682868"/>
    <w:rsid w:val="006851EA"/>
    <w:rsid w:val="006930F5"/>
    <w:rsid w:val="00695027"/>
    <w:rsid w:val="006A0E76"/>
    <w:rsid w:val="006A51F1"/>
    <w:rsid w:val="006B7962"/>
    <w:rsid w:val="006D0E46"/>
    <w:rsid w:val="006D1A19"/>
    <w:rsid w:val="006D3F30"/>
    <w:rsid w:val="006D74ED"/>
    <w:rsid w:val="006E2824"/>
    <w:rsid w:val="006E597D"/>
    <w:rsid w:val="006F4736"/>
    <w:rsid w:val="00701D74"/>
    <w:rsid w:val="00701F03"/>
    <w:rsid w:val="00710D4A"/>
    <w:rsid w:val="00730CA4"/>
    <w:rsid w:val="00730EA7"/>
    <w:rsid w:val="0073365C"/>
    <w:rsid w:val="00735A85"/>
    <w:rsid w:val="007379D7"/>
    <w:rsid w:val="007418CE"/>
    <w:rsid w:val="00742392"/>
    <w:rsid w:val="00745346"/>
    <w:rsid w:val="007628CC"/>
    <w:rsid w:val="0076468C"/>
    <w:rsid w:val="00785B53"/>
    <w:rsid w:val="007E5037"/>
    <w:rsid w:val="007F3C85"/>
    <w:rsid w:val="008046B5"/>
    <w:rsid w:val="00805A90"/>
    <w:rsid w:val="0080603F"/>
    <w:rsid w:val="00806B6D"/>
    <w:rsid w:val="00810DB5"/>
    <w:rsid w:val="008275AE"/>
    <w:rsid w:val="0083616E"/>
    <w:rsid w:val="008363E5"/>
    <w:rsid w:val="00857163"/>
    <w:rsid w:val="00865881"/>
    <w:rsid w:val="00866C7F"/>
    <w:rsid w:val="00867271"/>
    <w:rsid w:val="00871E1A"/>
    <w:rsid w:val="008811C5"/>
    <w:rsid w:val="008857C7"/>
    <w:rsid w:val="008C0AF9"/>
    <w:rsid w:val="008C77C5"/>
    <w:rsid w:val="008E5567"/>
    <w:rsid w:val="008E5E4B"/>
    <w:rsid w:val="008F0D68"/>
    <w:rsid w:val="008F1CFA"/>
    <w:rsid w:val="008F4479"/>
    <w:rsid w:val="008F5FF3"/>
    <w:rsid w:val="008F682C"/>
    <w:rsid w:val="008F73DC"/>
    <w:rsid w:val="008F765B"/>
    <w:rsid w:val="00902BF3"/>
    <w:rsid w:val="00916969"/>
    <w:rsid w:val="00922BD2"/>
    <w:rsid w:val="0092514C"/>
    <w:rsid w:val="00925E00"/>
    <w:rsid w:val="00930E1A"/>
    <w:rsid w:val="00944A4F"/>
    <w:rsid w:val="0095242E"/>
    <w:rsid w:val="00953C57"/>
    <w:rsid w:val="00957BC8"/>
    <w:rsid w:val="009630C6"/>
    <w:rsid w:val="009846EC"/>
    <w:rsid w:val="0099045A"/>
    <w:rsid w:val="00991D08"/>
    <w:rsid w:val="009A4EE5"/>
    <w:rsid w:val="009A6A96"/>
    <w:rsid w:val="009B006C"/>
    <w:rsid w:val="009B199D"/>
    <w:rsid w:val="009C4D2A"/>
    <w:rsid w:val="009C5756"/>
    <w:rsid w:val="009E1FAA"/>
    <w:rsid w:val="009E7724"/>
    <w:rsid w:val="009F387C"/>
    <w:rsid w:val="009F7E77"/>
    <w:rsid w:val="00A01EE9"/>
    <w:rsid w:val="00A20A0F"/>
    <w:rsid w:val="00A21E56"/>
    <w:rsid w:val="00A24C80"/>
    <w:rsid w:val="00A40FD9"/>
    <w:rsid w:val="00A47447"/>
    <w:rsid w:val="00A4755A"/>
    <w:rsid w:val="00A72E11"/>
    <w:rsid w:val="00A7317E"/>
    <w:rsid w:val="00A76C36"/>
    <w:rsid w:val="00A8458E"/>
    <w:rsid w:val="00AB25C9"/>
    <w:rsid w:val="00AB46EF"/>
    <w:rsid w:val="00AC12FC"/>
    <w:rsid w:val="00AC7900"/>
    <w:rsid w:val="00B002E2"/>
    <w:rsid w:val="00B0246C"/>
    <w:rsid w:val="00B144BA"/>
    <w:rsid w:val="00B26C73"/>
    <w:rsid w:val="00B30A6C"/>
    <w:rsid w:val="00B3383A"/>
    <w:rsid w:val="00B471FF"/>
    <w:rsid w:val="00B54E30"/>
    <w:rsid w:val="00B62572"/>
    <w:rsid w:val="00B664D5"/>
    <w:rsid w:val="00B675E5"/>
    <w:rsid w:val="00B7784B"/>
    <w:rsid w:val="00B86B1C"/>
    <w:rsid w:val="00B90997"/>
    <w:rsid w:val="00B9500E"/>
    <w:rsid w:val="00BA150B"/>
    <w:rsid w:val="00BB59C9"/>
    <w:rsid w:val="00BC08C6"/>
    <w:rsid w:val="00BC25EC"/>
    <w:rsid w:val="00BC70D8"/>
    <w:rsid w:val="00BD5603"/>
    <w:rsid w:val="00BE7637"/>
    <w:rsid w:val="00BE796A"/>
    <w:rsid w:val="00BF53DB"/>
    <w:rsid w:val="00C01B88"/>
    <w:rsid w:val="00C14924"/>
    <w:rsid w:val="00C22F37"/>
    <w:rsid w:val="00C32243"/>
    <w:rsid w:val="00C34779"/>
    <w:rsid w:val="00C36888"/>
    <w:rsid w:val="00C37EC7"/>
    <w:rsid w:val="00C43388"/>
    <w:rsid w:val="00C51F1A"/>
    <w:rsid w:val="00C5550C"/>
    <w:rsid w:val="00C771E9"/>
    <w:rsid w:val="00C80379"/>
    <w:rsid w:val="00C90485"/>
    <w:rsid w:val="00C956B8"/>
    <w:rsid w:val="00CA32A2"/>
    <w:rsid w:val="00CA32BF"/>
    <w:rsid w:val="00CB7D6F"/>
    <w:rsid w:val="00CC1936"/>
    <w:rsid w:val="00CC3BD3"/>
    <w:rsid w:val="00CC4BDB"/>
    <w:rsid w:val="00CC7A3C"/>
    <w:rsid w:val="00CE69D8"/>
    <w:rsid w:val="00CF775B"/>
    <w:rsid w:val="00D10A45"/>
    <w:rsid w:val="00D119FE"/>
    <w:rsid w:val="00D122E9"/>
    <w:rsid w:val="00D12F83"/>
    <w:rsid w:val="00D2025B"/>
    <w:rsid w:val="00D230FE"/>
    <w:rsid w:val="00D2606C"/>
    <w:rsid w:val="00D438A2"/>
    <w:rsid w:val="00D51798"/>
    <w:rsid w:val="00D603E9"/>
    <w:rsid w:val="00D63D39"/>
    <w:rsid w:val="00D66FFA"/>
    <w:rsid w:val="00D702B8"/>
    <w:rsid w:val="00D73E1D"/>
    <w:rsid w:val="00D77338"/>
    <w:rsid w:val="00D857DB"/>
    <w:rsid w:val="00D97DAA"/>
    <w:rsid w:val="00DB1A52"/>
    <w:rsid w:val="00DD5418"/>
    <w:rsid w:val="00DE2B28"/>
    <w:rsid w:val="00DE3E2F"/>
    <w:rsid w:val="00E02458"/>
    <w:rsid w:val="00E03E10"/>
    <w:rsid w:val="00E06E77"/>
    <w:rsid w:val="00E10142"/>
    <w:rsid w:val="00E11481"/>
    <w:rsid w:val="00E1369B"/>
    <w:rsid w:val="00E23FC5"/>
    <w:rsid w:val="00E25DA8"/>
    <w:rsid w:val="00E279D2"/>
    <w:rsid w:val="00E377FF"/>
    <w:rsid w:val="00E43C1B"/>
    <w:rsid w:val="00E74859"/>
    <w:rsid w:val="00E75A8F"/>
    <w:rsid w:val="00E770C1"/>
    <w:rsid w:val="00E857B2"/>
    <w:rsid w:val="00EA56CB"/>
    <w:rsid w:val="00EA56DE"/>
    <w:rsid w:val="00EB6425"/>
    <w:rsid w:val="00ED7055"/>
    <w:rsid w:val="00EE167D"/>
    <w:rsid w:val="00EE55A8"/>
    <w:rsid w:val="00EE7CB4"/>
    <w:rsid w:val="00EF5541"/>
    <w:rsid w:val="00F03C95"/>
    <w:rsid w:val="00F063B5"/>
    <w:rsid w:val="00F1197A"/>
    <w:rsid w:val="00F150E0"/>
    <w:rsid w:val="00F205FB"/>
    <w:rsid w:val="00F24FFB"/>
    <w:rsid w:val="00F25F25"/>
    <w:rsid w:val="00F26075"/>
    <w:rsid w:val="00F44E99"/>
    <w:rsid w:val="00F7357A"/>
    <w:rsid w:val="00F83319"/>
    <w:rsid w:val="00F85106"/>
    <w:rsid w:val="00F92295"/>
    <w:rsid w:val="00F94510"/>
    <w:rsid w:val="00FA2E88"/>
    <w:rsid w:val="00FB14EA"/>
    <w:rsid w:val="00FB256A"/>
    <w:rsid w:val="00FB4F58"/>
    <w:rsid w:val="00FB6F1E"/>
    <w:rsid w:val="00FC68B9"/>
    <w:rsid w:val="00FE3307"/>
    <w:rsid w:val="00FF5B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230FE"/>
    <w:rPr>
      <w:rFonts w:ascii="Scala-Regular" w:hAnsi="Scala-Regular"/>
      <w:sz w:val="24"/>
      <w:szCs w:val="24"/>
    </w:rPr>
  </w:style>
  <w:style w:type="paragraph" w:styleId="Heading1">
    <w:name w:val="heading 1"/>
    <w:basedOn w:val="Normal"/>
    <w:next w:val="Normal"/>
    <w:link w:val="Heading1Char"/>
    <w:qFormat/>
    <w:pPr>
      <w:keepNext/>
      <w:shd w:val="clear" w:color="auto" w:fill="FFFFFF"/>
      <w:autoSpaceDE w:val="0"/>
      <w:autoSpaceDN w:val="0"/>
      <w:adjustRightInd w:val="0"/>
      <w:jc w:val="center"/>
      <w:outlineLvl w:val="0"/>
    </w:pPr>
    <w:rPr>
      <w:rFonts w:ascii="Times New Roman" w:hAnsi="Times New Roman"/>
      <w:color w:val="000000"/>
    </w:rPr>
  </w:style>
  <w:style w:type="paragraph" w:styleId="Heading2">
    <w:name w:val="heading 2"/>
    <w:basedOn w:val="Normal"/>
    <w:next w:val="Normal"/>
    <w:qFormat/>
    <w:pPr>
      <w:keepNext/>
      <w:shd w:val="clear" w:color="auto" w:fill="FFFFFF"/>
      <w:autoSpaceDE w:val="0"/>
      <w:autoSpaceDN w:val="0"/>
      <w:adjustRightInd w:val="0"/>
      <w:outlineLvl w:val="1"/>
    </w:pPr>
    <w:rPr>
      <w:rFonts w:ascii="Times New Roman" w:hAnsi="Times New Roman"/>
      <w:color w:val="000000"/>
      <w:szCs w:val="25"/>
    </w:rPr>
  </w:style>
  <w:style w:type="paragraph" w:styleId="Heading3">
    <w:name w:val="heading 3"/>
    <w:basedOn w:val="Normal"/>
    <w:next w:val="Normal"/>
    <w:qFormat/>
    <w:pPr>
      <w:keepNext/>
      <w:shd w:val="clear" w:color="auto" w:fill="FFFFFF"/>
      <w:autoSpaceDE w:val="0"/>
      <w:autoSpaceDN w:val="0"/>
      <w:adjustRightInd w:val="0"/>
      <w:outlineLvl w:val="2"/>
    </w:pPr>
    <w:rPr>
      <w:rFonts w:ascii="Times New Roman" w:hAnsi="Times New Roman"/>
      <w:color w:val="000000"/>
      <w:sz w:val="28"/>
    </w:rPr>
  </w:style>
  <w:style w:type="paragraph" w:styleId="Heading4">
    <w:name w:val="heading 4"/>
    <w:basedOn w:val="Normal"/>
    <w:next w:val="Normal"/>
    <w:qFormat/>
    <w:pPr>
      <w:keepNext/>
      <w:widowControl w:val="0"/>
      <w:autoSpaceDE w:val="0"/>
      <w:autoSpaceDN w:val="0"/>
      <w:adjustRightInd w:val="0"/>
      <w:outlineLvl w:val="3"/>
    </w:pPr>
    <w:rPr>
      <w:rFonts w:ascii="Times New Roman" w:hAnsi="Times New Roman"/>
      <w:b/>
      <w:bCs/>
      <w:color w:val="000000"/>
    </w:rPr>
  </w:style>
  <w:style w:type="paragraph" w:styleId="Heading5">
    <w:name w:val="heading 5"/>
    <w:basedOn w:val="Normal"/>
    <w:next w:val="Normal"/>
    <w:qFormat/>
    <w:pPr>
      <w:keepNext/>
      <w:shd w:val="clear" w:color="auto" w:fill="FFFFFF"/>
      <w:autoSpaceDE w:val="0"/>
      <w:autoSpaceDN w:val="0"/>
      <w:adjustRightInd w:val="0"/>
      <w:outlineLvl w:val="4"/>
    </w:pPr>
    <w:rPr>
      <w:rFonts w:ascii="Times New Roman" w:hAnsi="Times New Roman"/>
      <w:b/>
      <w:bCs/>
      <w:color w:val="000000"/>
    </w:rPr>
  </w:style>
  <w:style w:type="paragraph" w:styleId="Heading6">
    <w:name w:val="heading 6"/>
    <w:basedOn w:val="Normal"/>
    <w:next w:val="Normal"/>
    <w:qFormat/>
    <w:pPr>
      <w:keepNext/>
      <w:widowControl w:val="0"/>
      <w:autoSpaceDE w:val="0"/>
      <w:autoSpaceDN w:val="0"/>
      <w:adjustRightInd w:val="0"/>
      <w:outlineLvl w:val="5"/>
    </w:pPr>
    <w:rPr>
      <w:rFonts w:ascii="Times New Roman" w:hAnsi="Times New Roman"/>
      <w:szCs w:val="20"/>
    </w:rPr>
  </w:style>
  <w:style w:type="paragraph" w:styleId="Heading7">
    <w:name w:val="heading 7"/>
    <w:basedOn w:val="Normal"/>
    <w:next w:val="Normal"/>
    <w:qFormat/>
    <w:pPr>
      <w:keepNext/>
      <w:shd w:val="clear" w:color="auto" w:fill="FFFFFF"/>
      <w:autoSpaceDE w:val="0"/>
      <w:autoSpaceDN w:val="0"/>
      <w:adjustRightInd w:val="0"/>
      <w:outlineLvl w:val="6"/>
    </w:pPr>
    <w:rPr>
      <w:rFonts w:ascii="Arial" w:hAnsi="Arial" w:cs="Arial"/>
      <w:b/>
      <w:bCs/>
      <w:color w:val="000000"/>
      <w:sz w:val="28"/>
    </w:rPr>
  </w:style>
  <w:style w:type="paragraph" w:styleId="Heading8">
    <w:name w:val="heading 8"/>
    <w:basedOn w:val="Normal"/>
    <w:next w:val="Normal"/>
    <w:qFormat/>
    <w:pPr>
      <w:keepNext/>
      <w:shd w:val="clear" w:color="auto" w:fill="FFFFFF"/>
      <w:autoSpaceDE w:val="0"/>
      <w:autoSpaceDN w:val="0"/>
      <w:adjustRightInd w:val="0"/>
      <w:ind w:firstLine="90"/>
      <w:outlineLvl w:val="7"/>
    </w:pPr>
    <w:rPr>
      <w:rFonts w:ascii="Times New Roman" w:hAnsi="Times New Roman"/>
      <w:color w:val="000000"/>
      <w:sz w:val="28"/>
    </w:rPr>
  </w:style>
  <w:style w:type="paragraph" w:styleId="Heading9">
    <w:name w:val="heading 9"/>
    <w:basedOn w:val="Normal"/>
    <w:next w:val="Normal"/>
    <w:qFormat/>
    <w:pPr>
      <w:keepNext/>
      <w:shd w:val="clear" w:color="auto" w:fill="FFFFFF"/>
      <w:autoSpaceDE w:val="0"/>
      <w:autoSpaceDN w:val="0"/>
      <w:adjustRightInd w:val="0"/>
      <w:outlineLvl w:val="8"/>
    </w:pPr>
    <w:rPr>
      <w:rFonts w:ascii="Times New Roman" w:hAnsi="Times New Roman"/>
      <w:b/>
      <w:bCs/>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F0D68"/>
    <w:rPr>
      <w:color w:val="000000"/>
      <w:sz w:val="24"/>
      <w:szCs w:val="24"/>
      <w:lang w:val="en-US" w:eastAsia="en-US" w:bidi="ar-SA"/>
    </w:rPr>
  </w:style>
  <w:style w:type="paragraph" w:styleId="BodyTextIndent">
    <w:name w:val="Body Text Indent"/>
    <w:basedOn w:val="Normal"/>
    <w:pPr>
      <w:widowControl w:val="0"/>
      <w:shd w:val="clear" w:color="auto" w:fill="FFFFFF"/>
      <w:autoSpaceDE w:val="0"/>
      <w:autoSpaceDN w:val="0"/>
      <w:adjustRightInd w:val="0"/>
      <w:spacing w:before="10" w:line="456" w:lineRule="exact"/>
      <w:ind w:firstLine="360"/>
    </w:pPr>
    <w:rPr>
      <w:rFonts w:ascii="Times New Roman" w:hAnsi="Times New Roman"/>
      <w:color w:val="000000"/>
      <w:sz w:val="25"/>
      <w:szCs w:val="25"/>
    </w:rPr>
  </w:style>
  <w:style w:type="character" w:styleId="FootnoteReference">
    <w:name w:val="footnote reference"/>
    <w:basedOn w:val="DefaultParagraphFont"/>
    <w:semiHidden/>
    <w:rPr>
      <w:vertAlign w:val="superscript"/>
    </w:rPr>
  </w:style>
  <w:style w:type="paragraph" w:styleId="BodyTextIndent2">
    <w:name w:val="Body Text Indent 2"/>
    <w:basedOn w:val="Normal"/>
    <w:pPr>
      <w:shd w:val="clear" w:color="auto" w:fill="FFFFFF"/>
      <w:autoSpaceDE w:val="0"/>
      <w:autoSpaceDN w:val="0"/>
      <w:adjustRightInd w:val="0"/>
      <w:ind w:left="1440" w:hanging="720"/>
    </w:pPr>
    <w:rPr>
      <w:rFonts w:ascii="Times New Roman" w:hAnsi="Times New Roman"/>
      <w:color w:val="000000"/>
      <w:sz w:val="28"/>
    </w:rPr>
  </w:style>
  <w:style w:type="paragraph" w:styleId="FootnoteText">
    <w:name w:val="footnote text"/>
    <w:basedOn w:val="Normal"/>
    <w:semiHidden/>
    <w:pPr>
      <w:widowControl w:val="0"/>
      <w:autoSpaceDE w:val="0"/>
      <w:autoSpaceDN w:val="0"/>
      <w:adjustRightInd w:val="0"/>
    </w:pPr>
    <w:rPr>
      <w:rFonts w:ascii="Times New Roman" w:hAnsi="Times New Roman"/>
      <w:sz w:val="20"/>
      <w:szCs w:val="20"/>
    </w:rPr>
  </w:style>
  <w:style w:type="paragraph" w:styleId="NormalWeb">
    <w:name w:val="Normal (Web)"/>
    <w:basedOn w:val="Normal"/>
    <w:pPr>
      <w:spacing w:before="100" w:beforeAutospacing="1" w:after="100" w:afterAutospacing="1"/>
    </w:pPr>
    <w:rPr>
      <w:rFonts w:ascii="Arial Unicode MS" w:eastAsia="Arial Unicode MS" w:hAnsi="Arial Unicode MS" w:cs="Arial Unicode MS"/>
    </w:rPr>
  </w:style>
  <w:style w:type="paragraph" w:styleId="Header">
    <w:name w:val="header"/>
    <w:basedOn w:val="Normal"/>
    <w:pPr>
      <w:tabs>
        <w:tab w:val="center" w:pos="4320"/>
        <w:tab w:val="right" w:pos="8640"/>
      </w:tabs>
    </w:pPr>
  </w:style>
  <w:style w:type="paragraph" w:styleId="BodyText3">
    <w:name w:val="Body Text 3"/>
    <w:basedOn w:val="Normal"/>
    <w:pPr>
      <w:shd w:val="clear" w:color="auto" w:fill="FFFFFF"/>
      <w:autoSpaceDE w:val="0"/>
      <w:autoSpaceDN w:val="0"/>
      <w:adjustRightInd w:val="0"/>
    </w:pPr>
    <w:rPr>
      <w:rFonts w:ascii="Times New Roman" w:hAnsi="Times New Roman"/>
      <w:b/>
      <w:bCs/>
      <w:i/>
      <w:iCs/>
      <w:color w:val="000000"/>
    </w:rPr>
  </w:style>
  <w:style w:type="paragraph" w:styleId="Caption">
    <w:name w:val="caption"/>
    <w:basedOn w:val="Normal"/>
    <w:next w:val="Normal"/>
    <w:qFormat/>
    <w:pPr>
      <w:shd w:val="clear" w:color="auto" w:fill="FFFFFF"/>
      <w:autoSpaceDE w:val="0"/>
      <w:autoSpaceDN w:val="0"/>
      <w:adjustRightInd w:val="0"/>
    </w:pPr>
    <w:rPr>
      <w:rFonts w:ascii="Times New Roman" w:hAnsi="Times New Roman"/>
      <w:color w:val="000000"/>
      <w:sz w:val="28"/>
      <w:szCs w:val="22"/>
    </w:rPr>
  </w:style>
  <w:style w:type="paragraph" w:styleId="BodyText">
    <w:name w:val="Body Text"/>
    <w:basedOn w:val="Normal"/>
    <w:pPr>
      <w:shd w:val="clear" w:color="auto" w:fill="FFFFFF"/>
      <w:autoSpaceDE w:val="0"/>
      <w:autoSpaceDN w:val="0"/>
      <w:adjustRightInd w:val="0"/>
    </w:pPr>
    <w:rPr>
      <w:rFonts w:ascii="Times New Roman" w:hAnsi="Times New Roman"/>
      <w:b/>
      <w:bCs/>
      <w:color w:val="000000"/>
    </w:rPr>
  </w:style>
  <w:style w:type="paragraph" w:styleId="BodyText2">
    <w:name w:val="Body Text 2"/>
    <w:basedOn w:val="Normal"/>
    <w:pPr>
      <w:widowControl w:val="0"/>
      <w:autoSpaceDE w:val="0"/>
      <w:autoSpaceDN w:val="0"/>
      <w:adjustRightInd w:val="0"/>
    </w:pPr>
    <w:rPr>
      <w:rFonts w:ascii="Times New Roman" w:hAnsi="Times New Roman"/>
      <w:b/>
      <w:bCs/>
      <w:color w:val="000000"/>
    </w:rPr>
  </w:style>
  <w:style w:type="character" w:styleId="Hyperlink">
    <w:name w:val="Hyperlink"/>
    <w:basedOn w:val="DefaultParagraphFont"/>
    <w:rPr>
      <w:color w:val="0000FF"/>
      <w:u w:val="single"/>
    </w:rPr>
  </w:style>
  <w:style w:type="character" w:styleId="PageNumber">
    <w:name w:val="page number"/>
    <w:basedOn w:val="DefaultParagraphFont"/>
  </w:style>
  <w:style w:type="paragraph" w:styleId="Footer">
    <w:name w:val="footer"/>
    <w:basedOn w:val="Normal"/>
    <w:pPr>
      <w:widowControl w:val="0"/>
      <w:tabs>
        <w:tab w:val="center" w:pos="4320"/>
        <w:tab w:val="right" w:pos="8640"/>
      </w:tabs>
      <w:autoSpaceDE w:val="0"/>
      <w:autoSpaceDN w:val="0"/>
      <w:adjustRightInd w:val="0"/>
    </w:pPr>
    <w:rPr>
      <w:rFonts w:ascii="Times New Roman" w:hAnsi="Times New Roman"/>
      <w:sz w:val="20"/>
      <w:szCs w:val="20"/>
    </w:rPr>
  </w:style>
  <w:style w:type="paragraph" w:styleId="BodyTextIndent3">
    <w:name w:val="Body Text Indent 3"/>
    <w:basedOn w:val="Normal"/>
    <w:pPr>
      <w:shd w:val="clear" w:color="auto" w:fill="FFFFFF"/>
      <w:ind w:left="1980" w:hanging="360"/>
    </w:pPr>
    <w:rPr>
      <w:rFonts w:ascii="Times New Roman" w:hAnsi="Times New Roman"/>
      <w:color w:val="000000"/>
    </w:rPr>
  </w:style>
  <w:style w:type="paragraph" w:customStyle="1" w:styleId="ExecOffice">
    <w:name w:val="Exec Office"/>
    <w:basedOn w:val="Normal"/>
    <w:rsid w:val="00B30A6C"/>
    <w:pPr>
      <w:framePr w:w="6927" w:hSpace="187" w:wrap="notBeside" w:vAnchor="text" w:hAnchor="page" w:x="3594" w:y="1"/>
      <w:widowControl w:val="0"/>
      <w:autoSpaceDE w:val="0"/>
      <w:autoSpaceDN w:val="0"/>
      <w:adjustRightInd w:val="0"/>
      <w:jc w:val="center"/>
    </w:pPr>
    <w:rPr>
      <w:rFonts w:ascii="Arial" w:hAnsi="Arial" w:cs="Arial"/>
      <w:sz w:val="28"/>
      <w:szCs w:val="28"/>
    </w:rPr>
  </w:style>
  <w:style w:type="character" w:styleId="FollowedHyperlink">
    <w:name w:val="FollowedHyperlink"/>
    <w:basedOn w:val="DefaultParagraphFont"/>
    <w:rsid w:val="001124C4"/>
    <w:rPr>
      <w:color w:val="800080"/>
      <w:u w:val="single"/>
    </w:rPr>
  </w:style>
  <w:style w:type="paragraph" w:customStyle="1" w:styleId="h1">
    <w:name w:val="h1"/>
    <w:basedOn w:val="Normal"/>
    <w:rsid w:val="00865881"/>
    <w:pPr>
      <w:widowControl w:val="0"/>
      <w:spacing w:before="120"/>
      <w:jc w:val="center"/>
    </w:pPr>
    <w:rPr>
      <w:rFonts w:ascii="Arial" w:hAnsi="Arial"/>
      <w:i/>
      <w:color w:val="000000"/>
      <w:sz w:val="40"/>
      <w:szCs w:val="20"/>
    </w:rPr>
  </w:style>
  <w:style w:type="paragraph" w:customStyle="1" w:styleId="StyleHeading114ptBoldUnderlineLeft">
    <w:name w:val="Style Heading 1 + 14 pt Bold Underline Left"/>
    <w:basedOn w:val="Heading1"/>
    <w:link w:val="StyleHeading114ptBoldUnderlineLeftChar"/>
    <w:rsid w:val="00440B3B"/>
    <w:pPr>
      <w:jc w:val="left"/>
    </w:pPr>
    <w:rPr>
      <w:b/>
      <w:bCs/>
      <w:sz w:val="28"/>
      <w:szCs w:val="20"/>
    </w:rPr>
  </w:style>
  <w:style w:type="character" w:customStyle="1" w:styleId="StyleHeading114ptBoldUnderlineLeftChar">
    <w:name w:val="Style Heading 1 + 14 pt Bold Underline Left Char"/>
    <w:basedOn w:val="Heading1Char"/>
    <w:link w:val="StyleHeading114ptBoldUnderlineLeft"/>
    <w:rsid w:val="008F0D68"/>
    <w:rPr>
      <w:b/>
      <w:bCs/>
      <w:color w:val="000000"/>
      <w:sz w:val="28"/>
      <w:szCs w:val="24"/>
      <w:lang w:val="en-US" w:eastAsia="en-US" w:bidi="ar-SA"/>
    </w:rPr>
  </w:style>
  <w:style w:type="paragraph" w:styleId="TOC1">
    <w:name w:val="toc 1"/>
    <w:basedOn w:val="StyleHeading114ptBoldUnderlineLeft"/>
    <w:next w:val="Normal"/>
    <w:autoRedefine/>
    <w:uiPriority w:val="39"/>
    <w:rsid w:val="00F25F25"/>
  </w:style>
  <w:style w:type="paragraph" w:styleId="TOC3">
    <w:name w:val="toc 3"/>
    <w:basedOn w:val="Normal"/>
    <w:next w:val="Normal"/>
    <w:autoRedefine/>
    <w:uiPriority w:val="39"/>
    <w:rsid w:val="008F0D68"/>
    <w:pPr>
      <w:ind w:left="480"/>
    </w:pPr>
  </w:style>
  <w:style w:type="paragraph" w:styleId="TOC2">
    <w:name w:val="toc 2"/>
    <w:basedOn w:val="Normal"/>
    <w:next w:val="Normal"/>
    <w:autoRedefine/>
    <w:uiPriority w:val="39"/>
    <w:rsid w:val="008F0D68"/>
    <w:pPr>
      <w:ind w:left="240"/>
    </w:pPr>
  </w:style>
  <w:style w:type="paragraph" w:styleId="BalloonText">
    <w:name w:val="Balloon Text"/>
    <w:basedOn w:val="Normal"/>
    <w:semiHidden/>
    <w:rsid w:val="00EA56CB"/>
    <w:rPr>
      <w:rFonts w:ascii="Tahoma" w:hAnsi="Tahoma" w:cs="Tahoma"/>
      <w:sz w:val="16"/>
      <w:szCs w:val="16"/>
    </w:rPr>
  </w:style>
  <w:style w:type="paragraph" w:styleId="ListParagraph">
    <w:name w:val="List Paragraph"/>
    <w:basedOn w:val="Normal"/>
    <w:uiPriority w:val="34"/>
    <w:qFormat/>
    <w:rsid w:val="00C22F37"/>
    <w:pPr>
      <w:ind w:left="720"/>
      <w:contextualSpacing/>
    </w:pPr>
  </w:style>
  <w:style w:type="paragraph" w:styleId="TOC4">
    <w:name w:val="toc 4"/>
    <w:basedOn w:val="Normal"/>
    <w:next w:val="Normal"/>
    <w:autoRedefine/>
    <w:uiPriority w:val="39"/>
    <w:unhideWhenUsed/>
    <w:rsid w:val="00BC25EC"/>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C25EC"/>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C25EC"/>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C25EC"/>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C25EC"/>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C25EC"/>
    <w:pPr>
      <w:spacing w:after="100" w:line="276" w:lineRule="auto"/>
      <w:ind w:left="1760"/>
    </w:pPr>
    <w:rPr>
      <w:rFonts w:asciiTheme="minorHAnsi" w:eastAsiaTheme="minorEastAsia" w:hAnsiTheme="minorHAnsi" w:cstheme="minorBidi"/>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230FE"/>
    <w:rPr>
      <w:rFonts w:ascii="Scala-Regular" w:hAnsi="Scala-Regular"/>
      <w:sz w:val="24"/>
      <w:szCs w:val="24"/>
    </w:rPr>
  </w:style>
  <w:style w:type="paragraph" w:styleId="Heading1">
    <w:name w:val="heading 1"/>
    <w:basedOn w:val="Normal"/>
    <w:next w:val="Normal"/>
    <w:link w:val="Heading1Char"/>
    <w:qFormat/>
    <w:pPr>
      <w:keepNext/>
      <w:shd w:val="clear" w:color="auto" w:fill="FFFFFF"/>
      <w:autoSpaceDE w:val="0"/>
      <w:autoSpaceDN w:val="0"/>
      <w:adjustRightInd w:val="0"/>
      <w:jc w:val="center"/>
      <w:outlineLvl w:val="0"/>
    </w:pPr>
    <w:rPr>
      <w:rFonts w:ascii="Times New Roman" w:hAnsi="Times New Roman"/>
      <w:color w:val="000000"/>
    </w:rPr>
  </w:style>
  <w:style w:type="paragraph" w:styleId="Heading2">
    <w:name w:val="heading 2"/>
    <w:basedOn w:val="Normal"/>
    <w:next w:val="Normal"/>
    <w:qFormat/>
    <w:pPr>
      <w:keepNext/>
      <w:shd w:val="clear" w:color="auto" w:fill="FFFFFF"/>
      <w:autoSpaceDE w:val="0"/>
      <w:autoSpaceDN w:val="0"/>
      <w:adjustRightInd w:val="0"/>
      <w:outlineLvl w:val="1"/>
    </w:pPr>
    <w:rPr>
      <w:rFonts w:ascii="Times New Roman" w:hAnsi="Times New Roman"/>
      <w:color w:val="000000"/>
      <w:szCs w:val="25"/>
    </w:rPr>
  </w:style>
  <w:style w:type="paragraph" w:styleId="Heading3">
    <w:name w:val="heading 3"/>
    <w:basedOn w:val="Normal"/>
    <w:next w:val="Normal"/>
    <w:qFormat/>
    <w:pPr>
      <w:keepNext/>
      <w:shd w:val="clear" w:color="auto" w:fill="FFFFFF"/>
      <w:autoSpaceDE w:val="0"/>
      <w:autoSpaceDN w:val="0"/>
      <w:adjustRightInd w:val="0"/>
      <w:outlineLvl w:val="2"/>
    </w:pPr>
    <w:rPr>
      <w:rFonts w:ascii="Times New Roman" w:hAnsi="Times New Roman"/>
      <w:color w:val="000000"/>
      <w:sz w:val="28"/>
    </w:rPr>
  </w:style>
  <w:style w:type="paragraph" w:styleId="Heading4">
    <w:name w:val="heading 4"/>
    <w:basedOn w:val="Normal"/>
    <w:next w:val="Normal"/>
    <w:qFormat/>
    <w:pPr>
      <w:keepNext/>
      <w:widowControl w:val="0"/>
      <w:autoSpaceDE w:val="0"/>
      <w:autoSpaceDN w:val="0"/>
      <w:adjustRightInd w:val="0"/>
      <w:outlineLvl w:val="3"/>
    </w:pPr>
    <w:rPr>
      <w:rFonts w:ascii="Times New Roman" w:hAnsi="Times New Roman"/>
      <w:b/>
      <w:bCs/>
      <w:color w:val="000000"/>
    </w:rPr>
  </w:style>
  <w:style w:type="paragraph" w:styleId="Heading5">
    <w:name w:val="heading 5"/>
    <w:basedOn w:val="Normal"/>
    <w:next w:val="Normal"/>
    <w:qFormat/>
    <w:pPr>
      <w:keepNext/>
      <w:shd w:val="clear" w:color="auto" w:fill="FFFFFF"/>
      <w:autoSpaceDE w:val="0"/>
      <w:autoSpaceDN w:val="0"/>
      <w:adjustRightInd w:val="0"/>
      <w:outlineLvl w:val="4"/>
    </w:pPr>
    <w:rPr>
      <w:rFonts w:ascii="Times New Roman" w:hAnsi="Times New Roman"/>
      <w:b/>
      <w:bCs/>
      <w:color w:val="000000"/>
    </w:rPr>
  </w:style>
  <w:style w:type="paragraph" w:styleId="Heading6">
    <w:name w:val="heading 6"/>
    <w:basedOn w:val="Normal"/>
    <w:next w:val="Normal"/>
    <w:qFormat/>
    <w:pPr>
      <w:keepNext/>
      <w:widowControl w:val="0"/>
      <w:autoSpaceDE w:val="0"/>
      <w:autoSpaceDN w:val="0"/>
      <w:adjustRightInd w:val="0"/>
      <w:outlineLvl w:val="5"/>
    </w:pPr>
    <w:rPr>
      <w:rFonts w:ascii="Times New Roman" w:hAnsi="Times New Roman"/>
      <w:szCs w:val="20"/>
    </w:rPr>
  </w:style>
  <w:style w:type="paragraph" w:styleId="Heading7">
    <w:name w:val="heading 7"/>
    <w:basedOn w:val="Normal"/>
    <w:next w:val="Normal"/>
    <w:qFormat/>
    <w:pPr>
      <w:keepNext/>
      <w:shd w:val="clear" w:color="auto" w:fill="FFFFFF"/>
      <w:autoSpaceDE w:val="0"/>
      <w:autoSpaceDN w:val="0"/>
      <w:adjustRightInd w:val="0"/>
      <w:outlineLvl w:val="6"/>
    </w:pPr>
    <w:rPr>
      <w:rFonts w:ascii="Arial" w:hAnsi="Arial" w:cs="Arial"/>
      <w:b/>
      <w:bCs/>
      <w:color w:val="000000"/>
      <w:sz w:val="28"/>
    </w:rPr>
  </w:style>
  <w:style w:type="paragraph" w:styleId="Heading8">
    <w:name w:val="heading 8"/>
    <w:basedOn w:val="Normal"/>
    <w:next w:val="Normal"/>
    <w:qFormat/>
    <w:pPr>
      <w:keepNext/>
      <w:shd w:val="clear" w:color="auto" w:fill="FFFFFF"/>
      <w:autoSpaceDE w:val="0"/>
      <w:autoSpaceDN w:val="0"/>
      <w:adjustRightInd w:val="0"/>
      <w:ind w:firstLine="90"/>
      <w:outlineLvl w:val="7"/>
    </w:pPr>
    <w:rPr>
      <w:rFonts w:ascii="Times New Roman" w:hAnsi="Times New Roman"/>
      <w:color w:val="000000"/>
      <w:sz w:val="28"/>
    </w:rPr>
  </w:style>
  <w:style w:type="paragraph" w:styleId="Heading9">
    <w:name w:val="heading 9"/>
    <w:basedOn w:val="Normal"/>
    <w:next w:val="Normal"/>
    <w:qFormat/>
    <w:pPr>
      <w:keepNext/>
      <w:shd w:val="clear" w:color="auto" w:fill="FFFFFF"/>
      <w:autoSpaceDE w:val="0"/>
      <w:autoSpaceDN w:val="0"/>
      <w:adjustRightInd w:val="0"/>
      <w:outlineLvl w:val="8"/>
    </w:pPr>
    <w:rPr>
      <w:rFonts w:ascii="Times New Roman" w:hAnsi="Times New Roman"/>
      <w:b/>
      <w:bCs/>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F0D68"/>
    <w:rPr>
      <w:color w:val="000000"/>
      <w:sz w:val="24"/>
      <w:szCs w:val="24"/>
      <w:lang w:val="en-US" w:eastAsia="en-US" w:bidi="ar-SA"/>
    </w:rPr>
  </w:style>
  <w:style w:type="paragraph" w:styleId="BodyTextIndent">
    <w:name w:val="Body Text Indent"/>
    <w:basedOn w:val="Normal"/>
    <w:pPr>
      <w:widowControl w:val="0"/>
      <w:shd w:val="clear" w:color="auto" w:fill="FFFFFF"/>
      <w:autoSpaceDE w:val="0"/>
      <w:autoSpaceDN w:val="0"/>
      <w:adjustRightInd w:val="0"/>
      <w:spacing w:before="10" w:line="456" w:lineRule="exact"/>
      <w:ind w:firstLine="360"/>
    </w:pPr>
    <w:rPr>
      <w:rFonts w:ascii="Times New Roman" w:hAnsi="Times New Roman"/>
      <w:color w:val="000000"/>
      <w:sz w:val="25"/>
      <w:szCs w:val="25"/>
    </w:rPr>
  </w:style>
  <w:style w:type="character" w:styleId="FootnoteReference">
    <w:name w:val="footnote reference"/>
    <w:basedOn w:val="DefaultParagraphFont"/>
    <w:semiHidden/>
    <w:rPr>
      <w:vertAlign w:val="superscript"/>
    </w:rPr>
  </w:style>
  <w:style w:type="paragraph" w:styleId="BodyTextIndent2">
    <w:name w:val="Body Text Indent 2"/>
    <w:basedOn w:val="Normal"/>
    <w:pPr>
      <w:shd w:val="clear" w:color="auto" w:fill="FFFFFF"/>
      <w:autoSpaceDE w:val="0"/>
      <w:autoSpaceDN w:val="0"/>
      <w:adjustRightInd w:val="0"/>
      <w:ind w:left="1440" w:hanging="720"/>
    </w:pPr>
    <w:rPr>
      <w:rFonts w:ascii="Times New Roman" w:hAnsi="Times New Roman"/>
      <w:color w:val="000000"/>
      <w:sz w:val="28"/>
    </w:rPr>
  </w:style>
  <w:style w:type="paragraph" w:styleId="FootnoteText">
    <w:name w:val="footnote text"/>
    <w:basedOn w:val="Normal"/>
    <w:semiHidden/>
    <w:pPr>
      <w:widowControl w:val="0"/>
      <w:autoSpaceDE w:val="0"/>
      <w:autoSpaceDN w:val="0"/>
      <w:adjustRightInd w:val="0"/>
    </w:pPr>
    <w:rPr>
      <w:rFonts w:ascii="Times New Roman" w:hAnsi="Times New Roman"/>
      <w:sz w:val="20"/>
      <w:szCs w:val="20"/>
    </w:rPr>
  </w:style>
  <w:style w:type="paragraph" w:styleId="NormalWeb">
    <w:name w:val="Normal (Web)"/>
    <w:basedOn w:val="Normal"/>
    <w:pPr>
      <w:spacing w:before="100" w:beforeAutospacing="1" w:after="100" w:afterAutospacing="1"/>
    </w:pPr>
    <w:rPr>
      <w:rFonts w:ascii="Arial Unicode MS" w:eastAsia="Arial Unicode MS" w:hAnsi="Arial Unicode MS" w:cs="Arial Unicode MS"/>
    </w:rPr>
  </w:style>
  <w:style w:type="paragraph" w:styleId="Header">
    <w:name w:val="header"/>
    <w:basedOn w:val="Normal"/>
    <w:pPr>
      <w:tabs>
        <w:tab w:val="center" w:pos="4320"/>
        <w:tab w:val="right" w:pos="8640"/>
      </w:tabs>
    </w:pPr>
  </w:style>
  <w:style w:type="paragraph" w:styleId="BodyText3">
    <w:name w:val="Body Text 3"/>
    <w:basedOn w:val="Normal"/>
    <w:pPr>
      <w:shd w:val="clear" w:color="auto" w:fill="FFFFFF"/>
      <w:autoSpaceDE w:val="0"/>
      <w:autoSpaceDN w:val="0"/>
      <w:adjustRightInd w:val="0"/>
    </w:pPr>
    <w:rPr>
      <w:rFonts w:ascii="Times New Roman" w:hAnsi="Times New Roman"/>
      <w:b/>
      <w:bCs/>
      <w:i/>
      <w:iCs/>
      <w:color w:val="000000"/>
    </w:rPr>
  </w:style>
  <w:style w:type="paragraph" w:styleId="Caption">
    <w:name w:val="caption"/>
    <w:basedOn w:val="Normal"/>
    <w:next w:val="Normal"/>
    <w:qFormat/>
    <w:pPr>
      <w:shd w:val="clear" w:color="auto" w:fill="FFFFFF"/>
      <w:autoSpaceDE w:val="0"/>
      <w:autoSpaceDN w:val="0"/>
      <w:adjustRightInd w:val="0"/>
    </w:pPr>
    <w:rPr>
      <w:rFonts w:ascii="Times New Roman" w:hAnsi="Times New Roman"/>
      <w:color w:val="000000"/>
      <w:sz w:val="28"/>
      <w:szCs w:val="22"/>
    </w:rPr>
  </w:style>
  <w:style w:type="paragraph" w:styleId="BodyText">
    <w:name w:val="Body Text"/>
    <w:basedOn w:val="Normal"/>
    <w:pPr>
      <w:shd w:val="clear" w:color="auto" w:fill="FFFFFF"/>
      <w:autoSpaceDE w:val="0"/>
      <w:autoSpaceDN w:val="0"/>
      <w:adjustRightInd w:val="0"/>
    </w:pPr>
    <w:rPr>
      <w:rFonts w:ascii="Times New Roman" w:hAnsi="Times New Roman"/>
      <w:b/>
      <w:bCs/>
      <w:color w:val="000000"/>
    </w:rPr>
  </w:style>
  <w:style w:type="paragraph" w:styleId="BodyText2">
    <w:name w:val="Body Text 2"/>
    <w:basedOn w:val="Normal"/>
    <w:pPr>
      <w:widowControl w:val="0"/>
      <w:autoSpaceDE w:val="0"/>
      <w:autoSpaceDN w:val="0"/>
      <w:adjustRightInd w:val="0"/>
    </w:pPr>
    <w:rPr>
      <w:rFonts w:ascii="Times New Roman" w:hAnsi="Times New Roman"/>
      <w:b/>
      <w:bCs/>
      <w:color w:val="000000"/>
    </w:rPr>
  </w:style>
  <w:style w:type="character" w:styleId="Hyperlink">
    <w:name w:val="Hyperlink"/>
    <w:basedOn w:val="DefaultParagraphFont"/>
    <w:rPr>
      <w:color w:val="0000FF"/>
      <w:u w:val="single"/>
    </w:rPr>
  </w:style>
  <w:style w:type="character" w:styleId="PageNumber">
    <w:name w:val="page number"/>
    <w:basedOn w:val="DefaultParagraphFont"/>
  </w:style>
  <w:style w:type="paragraph" w:styleId="Footer">
    <w:name w:val="footer"/>
    <w:basedOn w:val="Normal"/>
    <w:pPr>
      <w:widowControl w:val="0"/>
      <w:tabs>
        <w:tab w:val="center" w:pos="4320"/>
        <w:tab w:val="right" w:pos="8640"/>
      </w:tabs>
      <w:autoSpaceDE w:val="0"/>
      <w:autoSpaceDN w:val="0"/>
      <w:adjustRightInd w:val="0"/>
    </w:pPr>
    <w:rPr>
      <w:rFonts w:ascii="Times New Roman" w:hAnsi="Times New Roman"/>
      <w:sz w:val="20"/>
      <w:szCs w:val="20"/>
    </w:rPr>
  </w:style>
  <w:style w:type="paragraph" w:styleId="BodyTextIndent3">
    <w:name w:val="Body Text Indent 3"/>
    <w:basedOn w:val="Normal"/>
    <w:pPr>
      <w:shd w:val="clear" w:color="auto" w:fill="FFFFFF"/>
      <w:ind w:left="1980" w:hanging="360"/>
    </w:pPr>
    <w:rPr>
      <w:rFonts w:ascii="Times New Roman" w:hAnsi="Times New Roman"/>
      <w:color w:val="000000"/>
    </w:rPr>
  </w:style>
  <w:style w:type="paragraph" w:customStyle="1" w:styleId="ExecOffice">
    <w:name w:val="Exec Office"/>
    <w:basedOn w:val="Normal"/>
    <w:rsid w:val="00B30A6C"/>
    <w:pPr>
      <w:framePr w:w="6927" w:hSpace="187" w:wrap="notBeside" w:vAnchor="text" w:hAnchor="page" w:x="3594" w:y="1"/>
      <w:widowControl w:val="0"/>
      <w:autoSpaceDE w:val="0"/>
      <w:autoSpaceDN w:val="0"/>
      <w:adjustRightInd w:val="0"/>
      <w:jc w:val="center"/>
    </w:pPr>
    <w:rPr>
      <w:rFonts w:ascii="Arial" w:hAnsi="Arial" w:cs="Arial"/>
      <w:sz w:val="28"/>
      <w:szCs w:val="28"/>
    </w:rPr>
  </w:style>
  <w:style w:type="character" w:styleId="FollowedHyperlink">
    <w:name w:val="FollowedHyperlink"/>
    <w:basedOn w:val="DefaultParagraphFont"/>
    <w:rsid w:val="001124C4"/>
    <w:rPr>
      <w:color w:val="800080"/>
      <w:u w:val="single"/>
    </w:rPr>
  </w:style>
  <w:style w:type="paragraph" w:customStyle="1" w:styleId="h1">
    <w:name w:val="h1"/>
    <w:basedOn w:val="Normal"/>
    <w:rsid w:val="00865881"/>
    <w:pPr>
      <w:widowControl w:val="0"/>
      <w:spacing w:before="120"/>
      <w:jc w:val="center"/>
    </w:pPr>
    <w:rPr>
      <w:rFonts w:ascii="Arial" w:hAnsi="Arial"/>
      <w:i/>
      <w:color w:val="000000"/>
      <w:sz w:val="40"/>
      <w:szCs w:val="20"/>
    </w:rPr>
  </w:style>
  <w:style w:type="paragraph" w:customStyle="1" w:styleId="StyleHeading114ptBoldUnderlineLeft">
    <w:name w:val="Style Heading 1 + 14 pt Bold Underline Left"/>
    <w:basedOn w:val="Heading1"/>
    <w:link w:val="StyleHeading114ptBoldUnderlineLeftChar"/>
    <w:rsid w:val="00440B3B"/>
    <w:pPr>
      <w:jc w:val="left"/>
    </w:pPr>
    <w:rPr>
      <w:b/>
      <w:bCs/>
      <w:sz w:val="28"/>
      <w:szCs w:val="20"/>
    </w:rPr>
  </w:style>
  <w:style w:type="character" w:customStyle="1" w:styleId="StyleHeading114ptBoldUnderlineLeftChar">
    <w:name w:val="Style Heading 1 + 14 pt Bold Underline Left Char"/>
    <w:basedOn w:val="Heading1Char"/>
    <w:link w:val="StyleHeading114ptBoldUnderlineLeft"/>
    <w:rsid w:val="008F0D68"/>
    <w:rPr>
      <w:b/>
      <w:bCs/>
      <w:color w:val="000000"/>
      <w:sz w:val="28"/>
      <w:szCs w:val="24"/>
      <w:lang w:val="en-US" w:eastAsia="en-US" w:bidi="ar-SA"/>
    </w:rPr>
  </w:style>
  <w:style w:type="paragraph" w:styleId="TOC1">
    <w:name w:val="toc 1"/>
    <w:basedOn w:val="StyleHeading114ptBoldUnderlineLeft"/>
    <w:next w:val="Normal"/>
    <w:autoRedefine/>
    <w:uiPriority w:val="39"/>
    <w:rsid w:val="00F25F25"/>
  </w:style>
  <w:style w:type="paragraph" w:styleId="TOC3">
    <w:name w:val="toc 3"/>
    <w:basedOn w:val="Normal"/>
    <w:next w:val="Normal"/>
    <w:autoRedefine/>
    <w:uiPriority w:val="39"/>
    <w:rsid w:val="008F0D68"/>
    <w:pPr>
      <w:ind w:left="480"/>
    </w:pPr>
  </w:style>
  <w:style w:type="paragraph" w:styleId="TOC2">
    <w:name w:val="toc 2"/>
    <w:basedOn w:val="Normal"/>
    <w:next w:val="Normal"/>
    <w:autoRedefine/>
    <w:uiPriority w:val="39"/>
    <w:rsid w:val="008F0D68"/>
    <w:pPr>
      <w:ind w:left="240"/>
    </w:pPr>
  </w:style>
  <w:style w:type="paragraph" w:styleId="BalloonText">
    <w:name w:val="Balloon Text"/>
    <w:basedOn w:val="Normal"/>
    <w:semiHidden/>
    <w:rsid w:val="00EA56CB"/>
    <w:rPr>
      <w:rFonts w:ascii="Tahoma" w:hAnsi="Tahoma" w:cs="Tahoma"/>
      <w:sz w:val="16"/>
      <w:szCs w:val="16"/>
    </w:rPr>
  </w:style>
  <w:style w:type="paragraph" w:styleId="ListParagraph">
    <w:name w:val="List Paragraph"/>
    <w:basedOn w:val="Normal"/>
    <w:uiPriority w:val="34"/>
    <w:qFormat/>
    <w:rsid w:val="00C22F37"/>
    <w:pPr>
      <w:ind w:left="720"/>
      <w:contextualSpacing/>
    </w:pPr>
  </w:style>
  <w:style w:type="paragraph" w:styleId="TOC4">
    <w:name w:val="toc 4"/>
    <w:basedOn w:val="Normal"/>
    <w:next w:val="Normal"/>
    <w:autoRedefine/>
    <w:uiPriority w:val="39"/>
    <w:unhideWhenUsed/>
    <w:rsid w:val="00BC25EC"/>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C25EC"/>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C25EC"/>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C25EC"/>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C25EC"/>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C25EC"/>
    <w:pPr>
      <w:spacing w:after="100" w:line="276"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5.xm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jpeg"/><Relationship Id="rId63" Type="http://schemas.openxmlformats.org/officeDocument/2006/relationships/footer" Target="footer8.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6.wmf"/><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4.xml"/><Relationship Id="rId40" Type="http://schemas.openxmlformats.org/officeDocument/2006/relationships/header" Target="header4.xm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jpe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2.xml"/><Relationship Id="rId49" Type="http://schemas.openxmlformats.org/officeDocument/2006/relationships/image" Target="media/image29.png"/><Relationship Id="rId57" Type="http://schemas.openxmlformats.org/officeDocument/2006/relationships/image" Target="media/image37.jpeg"/><Relationship Id="rId61" Type="http://schemas.openxmlformats.org/officeDocument/2006/relationships/header" Target="header6.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jpeg"/><Relationship Id="rId65" Type="http://schemas.openxmlformats.org/officeDocument/2006/relationships/header" Target="head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1.xml"/><Relationship Id="rId43" Type="http://schemas.openxmlformats.org/officeDocument/2006/relationships/footer" Target="footer7.xml"/><Relationship Id="rId48" Type="http://schemas.openxmlformats.org/officeDocument/2006/relationships/image" Target="media/image28.png"/><Relationship Id="rId56" Type="http://schemas.openxmlformats.org/officeDocument/2006/relationships/image" Target="media/image36.jpeg"/><Relationship Id="rId64" Type="http://schemas.openxmlformats.org/officeDocument/2006/relationships/footer" Target="footer9.xml"/><Relationship Id="rId8" Type="http://schemas.openxmlformats.org/officeDocument/2006/relationships/image" Target="media/image1.png"/><Relationship Id="rId51" Type="http://schemas.openxmlformats.org/officeDocument/2006/relationships/image" Target="media/image31.png"/><Relationship Id="rId3" Type="http://schemas.microsoft.com/office/2007/relationships/stylesWithEffects" Target="stylesWithEffects.xml"/><Relationship Id="rId12" Type="http://schemas.openxmlformats.org/officeDocument/2006/relationships/image" Target="media/image2.png"/><Relationship Id="rId17" Type="http://schemas.openxmlformats.org/officeDocument/2006/relationships/oleObject" Target="embeddings/oleObject1.bin"/><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5.xml"/><Relationship Id="rId46" Type="http://schemas.openxmlformats.org/officeDocument/2006/relationships/image" Target="media/image26.png"/><Relationship Id="rId59" Type="http://schemas.openxmlformats.org/officeDocument/2006/relationships/image" Target="media/image39.jpe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footer" Target="footer6.xml"/><Relationship Id="rId54" Type="http://schemas.openxmlformats.org/officeDocument/2006/relationships/image" Target="media/image34.png"/><Relationship Id="rId62"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64</Pages>
  <Words>13713</Words>
  <Characters>78169</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Table of Contents</vt:lpstr>
    </vt:vector>
  </TitlesOfParts>
  <Company/>
  <LinksUpToDate>false</LinksUpToDate>
  <CharactersWithSpaces>91699</CharactersWithSpaces>
  <SharedDoc>false</SharedDoc>
  <HLinks>
    <vt:vector size="6" baseType="variant">
      <vt:variant>
        <vt:i4>3997717</vt:i4>
      </vt:variant>
      <vt:variant>
        <vt:i4>87</vt:i4>
      </vt:variant>
      <vt:variant>
        <vt:i4>0</vt:i4>
      </vt:variant>
      <vt:variant>
        <vt:i4>5</vt:i4>
      </vt:variant>
      <vt:variant>
        <vt:lpwstr>http://www.fsis.usda.gov/images/KC/safe_handling_label_hi.jpg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 of Contents</dc:title>
  <dc:creator>Judith Gillan</dc:creator>
  <cp:lastModifiedBy>Caree2</cp:lastModifiedBy>
  <cp:revision>2</cp:revision>
  <cp:lastPrinted>2011-07-14T21:05:00Z</cp:lastPrinted>
  <dcterms:created xsi:type="dcterms:W3CDTF">2016-11-05T16:51:00Z</dcterms:created>
  <dcterms:modified xsi:type="dcterms:W3CDTF">2016-11-05T16:51:00Z</dcterms:modified>
</cp:coreProperties>
</file>